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ink/ink1.xml" ContentType="application/inkml+xml"/>
  <Override PartName="/word/ink/ink2.xml" ContentType="application/inkml+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68CD406" w14:textId="77777777" w:rsidR="00607048" w:rsidRPr="005B0D96" w:rsidRDefault="00607048" w:rsidP="00607048">
      <w:pPr>
        <w:tabs>
          <w:tab w:val="left" w:pos="567"/>
          <w:tab w:val="left" w:pos="1134"/>
        </w:tabs>
        <w:ind w:right="-61"/>
        <w:rPr>
          <w:rFonts w:ascii="Arial" w:hAnsi="Arial" w:cs="Arial"/>
          <w:sz w:val="18"/>
          <w:szCs w:val="18"/>
        </w:rPr>
      </w:pPr>
      <w:bookmarkStart w:id="0" w:name="_Hlk133429509"/>
      <w:bookmarkEnd w:id="0"/>
    </w:p>
    <w:p w14:paraId="03AEAFDE" w14:textId="77777777" w:rsidR="00607048" w:rsidRPr="005B0D96" w:rsidRDefault="00607048" w:rsidP="00607048">
      <w:pPr>
        <w:rPr>
          <w:rFonts w:ascii="Arial" w:hAnsi="Arial" w:cs="Arial"/>
          <w:sz w:val="24"/>
        </w:rPr>
      </w:pPr>
    </w:p>
    <w:p w14:paraId="5F9D8846" w14:textId="77777777" w:rsidR="00607048" w:rsidRPr="005B0D96" w:rsidRDefault="00607048" w:rsidP="00607048">
      <w:pPr>
        <w:rPr>
          <w:rFonts w:ascii="Arial" w:hAnsi="Arial" w:cs="Arial"/>
          <w:sz w:val="24"/>
        </w:rPr>
      </w:pPr>
    </w:p>
    <w:p w14:paraId="3981E136" w14:textId="77777777" w:rsidR="00607048" w:rsidRDefault="00607048" w:rsidP="00607048">
      <w:pPr>
        <w:rPr>
          <w:rFonts w:ascii="Arial" w:hAnsi="Arial" w:cs="Arial"/>
          <w:sz w:val="24"/>
        </w:rPr>
      </w:pPr>
    </w:p>
    <w:p w14:paraId="46A9B127" w14:textId="77777777" w:rsidR="00607048" w:rsidRPr="005B0D96" w:rsidRDefault="00607048" w:rsidP="00607048">
      <w:pPr>
        <w:rPr>
          <w:rFonts w:ascii="Arial" w:hAnsi="Arial" w:cs="Arial"/>
          <w:sz w:val="24"/>
        </w:rPr>
      </w:pPr>
      <w:r w:rsidRPr="00162BD6">
        <w:rPr>
          <w:rFonts w:ascii="Arial" w:hAnsi="Arial" w:cs="Arial"/>
          <w:noProof/>
          <w:sz w:val="22"/>
          <w:szCs w:val="22"/>
          <w:lang w:eastAsia="en-AU"/>
        </w:rPr>
        <mc:AlternateContent>
          <mc:Choice Requires="wps">
            <w:drawing>
              <wp:anchor distT="45720" distB="45720" distL="114300" distR="114300" simplePos="0" relativeHeight="251658242" behindDoc="0" locked="0" layoutInCell="1" allowOverlap="1" wp14:anchorId="18B2FBCA" wp14:editId="25723379">
                <wp:simplePos x="0" y="0"/>
                <wp:positionH relativeFrom="column">
                  <wp:posOffset>203200</wp:posOffset>
                </wp:positionH>
                <wp:positionV relativeFrom="paragraph">
                  <wp:posOffset>49530</wp:posOffset>
                </wp:positionV>
                <wp:extent cx="2585720" cy="1303020"/>
                <wp:effectExtent l="0" t="0" r="24130" b="11430"/>
                <wp:wrapSquare wrapText="bothSides"/>
                <wp:docPr id="217" name="Text Box 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85720" cy="1303020"/>
                        </a:xfrm>
                        <a:prstGeom prst="rect">
                          <a:avLst/>
                        </a:prstGeom>
                        <a:solidFill>
                          <a:srgbClr val="FFFFFF"/>
                        </a:solidFill>
                        <a:ln w="9525">
                          <a:solidFill>
                            <a:srgbClr val="000000"/>
                          </a:solidFill>
                          <a:prstDash val="dash"/>
                          <a:miter lim="800000"/>
                          <a:headEnd/>
                          <a:tailEnd/>
                        </a:ln>
                      </wps:spPr>
                      <wps:txbx>
                        <w:txbxContent>
                          <w:p w14:paraId="5DE3818C" w14:textId="77777777" w:rsidR="0063592D" w:rsidRDefault="0063592D" w:rsidP="00607048">
                            <w:r>
                              <w:t xml:space="preserve"> </w:t>
                            </w:r>
                          </w:p>
                          <w:p w14:paraId="7BEDCB2C" w14:textId="77777777" w:rsidR="0063592D" w:rsidRDefault="0063592D" w:rsidP="00607048"/>
                          <w:p w14:paraId="6C9845BA" w14:textId="77777777" w:rsidR="0063592D" w:rsidRDefault="0063592D" w:rsidP="00607048"/>
                          <w:p w14:paraId="28B7DC65" w14:textId="77777777" w:rsidR="0063592D" w:rsidRPr="00B067BA" w:rsidRDefault="0063592D" w:rsidP="00607048">
                            <w:pPr>
                              <w:jc w:val="center"/>
                              <w:rPr>
                                <w:rFonts w:ascii="Arial" w:hAnsi="Arial" w:cs="Arial"/>
                                <w:bCs/>
                                <w:sz w:val="32"/>
                              </w:rPr>
                            </w:pPr>
                            <w:r w:rsidRPr="00B067BA">
                              <w:rPr>
                                <w:rFonts w:ascii="Arial" w:hAnsi="Arial" w:cs="Arial"/>
                                <w:bCs/>
                                <w:sz w:val="32"/>
                              </w:rPr>
                              <w:t>Insert School Logo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8B2FBCA" id="_x0000_t202" coordsize="21600,21600" o:spt="202" path="m,l,21600r21600,l21600,xe">
                <v:stroke joinstyle="miter"/>
                <v:path gradientshapeok="t" o:connecttype="rect"/>
              </v:shapetype>
              <v:shape id="Text Box 217" o:spid="_x0000_s1026" type="#_x0000_t202" style="position:absolute;margin-left:16pt;margin-top:3.9pt;width:203.6pt;height:102.6pt;z-index:25165824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">
                <v:stroke dashstyle="dash"/>
                <v:textbox>
                  <w:txbxContent>
                    <w:p w14:paraId="5DE3818C" w14:textId="77777777" w:rsidR="0063592D" w:rsidRDefault="0063592D" w:rsidP="00607048">
                      <w:r>
                        <w:t xml:space="preserve"> </w:t>
                      </w:r>
                    </w:p>
                    <w:p w14:paraId="7BEDCB2C" w14:textId="77777777" w:rsidR="0063592D" w:rsidRDefault="0063592D" w:rsidP="00607048"/>
                    <w:p w14:paraId="6C9845BA" w14:textId="77777777" w:rsidR="0063592D" w:rsidRDefault="0063592D" w:rsidP="00607048"/>
                    <w:p w14:paraId="28B7DC65" w14:textId="77777777" w:rsidR="0063592D" w:rsidRPr="00B067BA" w:rsidRDefault="0063592D" w:rsidP="00607048">
                      <w:pPr>
                        <w:jc w:val="center"/>
                        <w:rPr>
                          <w:rFonts w:ascii="Arial" w:hAnsi="Arial" w:cs="Arial"/>
                          <w:bCs/>
                          <w:sz w:val="32"/>
                        </w:rPr>
                      </w:pPr>
                      <w:r w:rsidRPr="00B067BA">
                        <w:rPr>
                          <w:rFonts w:ascii="Arial" w:hAnsi="Arial" w:cs="Arial"/>
                          <w:bCs/>
                          <w:sz w:val="32"/>
                        </w:rPr>
                        <w:t>Insert School Logo</w:t>
                      </w:r>
                    </w:p>
                  </w:txbxContent>
                </v:textbox>
                <w10:wrap type="square"/>
              </v:shape>
            </w:pict>
          </mc:Fallback>
        </mc:AlternateContent>
      </w:r>
    </w:p>
    <w:p w14:paraId="76FE0B84" w14:textId="21F6DB4B" w:rsidR="00607048" w:rsidRPr="000A3236" w:rsidRDefault="00607048" w:rsidP="00607048">
      <w:pPr>
        <w:spacing w:before="120"/>
        <w:jc w:val="right"/>
        <w:outlineLvl w:val="4"/>
        <w:rPr>
          <w:rFonts w:ascii="Arial" w:hAnsi="Arial" w:cs="Arial"/>
          <w:b/>
          <w:bCs/>
          <w:iCs/>
          <w:sz w:val="36"/>
          <w:szCs w:val="32"/>
        </w:rPr>
      </w:pPr>
      <w:r w:rsidRPr="000A3236">
        <w:rPr>
          <w:rFonts w:ascii="Arial" w:hAnsi="Arial" w:cs="Arial"/>
          <w:b/>
          <w:bCs/>
          <w:iCs/>
          <w:sz w:val="36"/>
          <w:szCs w:val="32"/>
        </w:rPr>
        <w:t xml:space="preserve">Semester </w:t>
      </w:r>
      <w:r>
        <w:rPr>
          <w:rFonts w:ascii="Arial" w:hAnsi="Arial" w:cs="Arial"/>
          <w:b/>
          <w:bCs/>
          <w:iCs/>
          <w:sz w:val="36"/>
          <w:szCs w:val="32"/>
        </w:rPr>
        <w:t>2</w:t>
      </w:r>
      <w:r w:rsidRPr="000A3236">
        <w:rPr>
          <w:rFonts w:ascii="Arial" w:hAnsi="Arial" w:cs="Arial"/>
          <w:b/>
          <w:bCs/>
          <w:iCs/>
          <w:sz w:val="36"/>
          <w:szCs w:val="32"/>
        </w:rPr>
        <w:t xml:space="preserve"> </w:t>
      </w:r>
      <w:r w:rsidR="0053764B">
        <w:rPr>
          <w:rFonts w:ascii="Arial" w:hAnsi="Arial" w:cs="Arial"/>
          <w:b/>
          <w:bCs/>
          <w:iCs/>
          <w:sz w:val="36"/>
          <w:szCs w:val="32"/>
        </w:rPr>
        <w:t>E</w:t>
      </w:r>
      <w:r w:rsidRPr="000A3236">
        <w:rPr>
          <w:rFonts w:ascii="Arial" w:hAnsi="Arial" w:cs="Arial"/>
          <w:b/>
          <w:bCs/>
          <w:iCs/>
          <w:sz w:val="36"/>
          <w:szCs w:val="32"/>
        </w:rPr>
        <w:t>xamination, 202</w:t>
      </w:r>
      <w:r w:rsidR="00D74F2E">
        <w:rPr>
          <w:rFonts w:ascii="Arial" w:hAnsi="Arial" w:cs="Arial"/>
          <w:b/>
          <w:bCs/>
          <w:iCs/>
          <w:sz w:val="36"/>
          <w:szCs w:val="32"/>
        </w:rPr>
        <w:t>3</w:t>
      </w:r>
    </w:p>
    <w:p w14:paraId="0B0CCBCE" w14:textId="77777777" w:rsidR="00607048" w:rsidRPr="000A3236" w:rsidRDefault="00607048" w:rsidP="00607048">
      <w:pPr>
        <w:spacing w:before="120"/>
        <w:jc w:val="right"/>
        <w:outlineLvl w:val="4"/>
        <w:rPr>
          <w:rFonts w:ascii="Arial" w:hAnsi="Arial" w:cs="Arial"/>
          <w:b/>
          <w:bCs/>
          <w:iCs/>
          <w:sz w:val="36"/>
          <w:szCs w:val="32"/>
        </w:rPr>
      </w:pPr>
      <w:r w:rsidRPr="000A3236">
        <w:rPr>
          <w:rFonts w:ascii="Arial" w:hAnsi="Arial" w:cs="Arial"/>
          <w:b/>
          <w:bCs/>
          <w:iCs/>
          <w:sz w:val="36"/>
          <w:szCs w:val="32"/>
        </w:rPr>
        <w:t>Question/Answer booklet</w:t>
      </w:r>
    </w:p>
    <w:p w14:paraId="04F35344" w14:textId="77777777" w:rsidR="00607048" w:rsidRPr="000A3236" w:rsidRDefault="00607048" w:rsidP="00607048">
      <w:pPr>
        <w:rPr>
          <w:b/>
          <w:bCs/>
          <w:sz w:val="24"/>
          <w:szCs w:val="22"/>
        </w:rPr>
      </w:pPr>
    </w:p>
    <w:p w14:paraId="05CDF860" w14:textId="77777777" w:rsidR="00607048" w:rsidRDefault="00607048" w:rsidP="00607048">
      <w:pPr>
        <w:rPr>
          <w:rFonts w:ascii="Arial" w:hAnsi="Arial" w:cs="Arial"/>
          <w:b/>
          <w:sz w:val="48"/>
        </w:rPr>
      </w:pPr>
    </w:p>
    <w:p w14:paraId="49BE35D8" w14:textId="77777777" w:rsidR="00607048" w:rsidRDefault="00607048" w:rsidP="00607048">
      <w:pPr>
        <w:rPr>
          <w:rFonts w:ascii="Arial" w:hAnsi="Arial" w:cs="Arial"/>
          <w:b/>
          <w:sz w:val="48"/>
        </w:rPr>
      </w:pPr>
    </w:p>
    <w:p w14:paraId="21247770" w14:textId="77777777" w:rsidR="00607048" w:rsidRPr="00640A33" w:rsidRDefault="00607048" w:rsidP="00607048">
      <w:pPr>
        <w:ind w:firstLine="720"/>
        <w:rPr>
          <w:rFonts w:ascii="Arial" w:hAnsi="Arial" w:cs="Arial"/>
          <w:bCs/>
          <w:sz w:val="56"/>
          <w:szCs w:val="56"/>
        </w:rPr>
      </w:pPr>
      <w:r w:rsidRPr="00640A33">
        <w:rPr>
          <w:rFonts w:ascii="Arial" w:hAnsi="Arial" w:cs="Arial"/>
          <w:b/>
          <w:sz w:val="56"/>
          <w:szCs w:val="56"/>
        </w:rPr>
        <w:t>PHYSICS</w:t>
      </w:r>
    </w:p>
    <w:p w14:paraId="0F06C09C" w14:textId="1D403D3F" w:rsidR="00607048" w:rsidRPr="000A3236" w:rsidRDefault="00607048" w:rsidP="00D83DDA">
      <w:pPr>
        <w:tabs>
          <w:tab w:val="left" w:pos="5670"/>
        </w:tabs>
        <w:ind w:left="1134" w:hanging="425"/>
        <w:rPr>
          <w:rFonts w:ascii="Arial" w:hAnsi="Arial" w:cs="Arial"/>
          <w:b/>
          <w:sz w:val="56"/>
          <w:szCs w:val="56"/>
        </w:rPr>
      </w:pPr>
      <w:r w:rsidRPr="000A3236">
        <w:rPr>
          <w:rFonts w:ascii="Arial" w:hAnsi="Arial" w:cs="Arial"/>
          <w:b/>
          <w:sz w:val="56"/>
          <w:szCs w:val="56"/>
        </w:rPr>
        <w:t>U</w:t>
      </w:r>
      <w:r w:rsidR="00D83DDA">
        <w:rPr>
          <w:rFonts w:ascii="Arial" w:hAnsi="Arial" w:cs="Arial"/>
          <w:b/>
          <w:sz w:val="56"/>
          <w:szCs w:val="56"/>
        </w:rPr>
        <w:t>NITS</w:t>
      </w:r>
      <w:r w:rsidRPr="000A3236">
        <w:rPr>
          <w:rFonts w:ascii="Arial" w:hAnsi="Arial" w:cs="Arial"/>
          <w:b/>
          <w:sz w:val="56"/>
          <w:szCs w:val="56"/>
        </w:rPr>
        <w:t xml:space="preserve"> 3</w:t>
      </w:r>
      <w:r>
        <w:rPr>
          <w:rFonts w:ascii="Arial" w:hAnsi="Arial" w:cs="Arial"/>
          <w:b/>
          <w:sz w:val="56"/>
          <w:szCs w:val="56"/>
        </w:rPr>
        <w:t xml:space="preserve"> </w:t>
      </w:r>
      <w:r w:rsidR="00D83DDA">
        <w:rPr>
          <w:rFonts w:ascii="Arial" w:hAnsi="Arial" w:cs="Arial"/>
          <w:b/>
          <w:sz w:val="56"/>
          <w:szCs w:val="56"/>
        </w:rPr>
        <w:t>&amp;</w:t>
      </w:r>
      <w:r>
        <w:rPr>
          <w:rFonts w:ascii="Arial" w:hAnsi="Arial" w:cs="Arial"/>
          <w:b/>
          <w:sz w:val="56"/>
          <w:szCs w:val="56"/>
        </w:rPr>
        <w:t xml:space="preserve"> 4</w:t>
      </w:r>
    </w:p>
    <w:p w14:paraId="1117C7A3" w14:textId="77777777" w:rsidR="00607048" w:rsidRDefault="00607048" w:rsidP="00607048">
      <w:pPr>
        <w:rPr>
          <w:rFonts w:ascii="Arial" w:hAnsi="Arial" w:cs="Arial"/>
          <w:b/>
          <w:sz w:val="48"/>
        </w:rPr>
      </w:pPr>
    </w:p>
    <w:p w14:paraId="58527D13" w14:textId="77777777" w:rsidR="00607048" w:rsidRPr="000A3236" w:rsidRDefault="00607048" w:rsidP="00607048">
      <w:pPr>
        <w:tabs>
          <w:tab w:val="left" w:pos="540"/>
          <w:tab w:val="left" w:pos="900"/>
          <w:tab w:val="left" w:pos="1701"/>
          <w:tab w:val="left" w:pos="2160"/>
          <w:tab w:val="left" w:pos="2880"/>
          <w:tab w:val="left" w:pos="3420"/>
          <w:tab w:val="left" w:pos="3960"/>
          <w:tab w:val="left" w:pos="4500"/>
          <w:tab w:val="left" w:pos="5040"/>
          <w:tab w:val="left" w:pos="5760"/>
          <w:tab w:val="left" w:pos="6300"/>
          <w:tab w:val="left" w:pos="6840"/>
          <w:tab w:val="left" w:pos="7380"/>
          <w:tab w:val="left" w:pos="7920"/>
          <w:tab w:val="left" w:pos="8460"/>
          <w:tab w:val="left" w:pos="9180"/>
        </w:tabs>
        <w:rPr>
          <w:rFonts w:ascii="Arial" w:hAnsi="Arial" w:cs="Arial"/>
          <w:b/>
          <w:color w:val="000000"/>
          <w:sz w:val="28"/>
          <w:szCs w:val="28"/>
        </w:rPr>
      </w:pPr>
      <w:r w:rsidRPr="000A3236">
        <w:rPr>
          <w:rFonts w:ascii="Arial" w:hAnsi="Arial" w:cs="Arial"/>
          <w:b/>
          <w:color w:val="000000"/>
          <w:sz w:val="28"/>
          <w:szCs w:val="28"/>
        </w:rPr>
        <w:t xml:space="preserve">Name  </w:t>
      </w:r>
      <w:r w:rsidRPr="000A3236">
        <w:rPr>
          <w:rFonts w:ascii="Arial" w:hAnsi="Arial" w:cs="Arial"/>
          <w:b/>
          <w:color w:val="000000"/>
          <w:sz w:val="28"/>
          <w:szCs w:val="28"/>
        </w:rPr>
        <w:tab/>
      </w:r>
      <w:r w:rsidRPr="000A3236">
        <w:rPr>
          <w:rFonts w:ascii="Arial" w:hAnsi="Arial" w:cs="Arial"/>
          <w:b/>
          <w:color w:val="000000"/>
          <w:sz w:val="18"/>
          <w:szCs w:val="18"/>
        </w:rPr>
        <w:t>____________________________________________________</w:t>
      </w:r>
    </w:p>
    <w:p w14:paraId="6F9518F7" w14:textId="77777777" w:rsidR="00607048" w:rsidRPr="000A3236" w:rsidRDefault="00607048" w:rsidP="00607048">
      <w:pPr>
        <w:tabs>
          <w:tab w:val="left" w:pos="7371"/>
        </w:tabs>
        <w:jc w:val="right"/>
        <w:rPr>
          <w:rFonts w:ascii="Arial" w:hAnsi="Arial" w:cs="Arial"/>
          <w:b/>
          <w:color w:val="000000"/>
          <w:sz w:val="28"/>
          <w:szCs w:val="28"/>
        </w:rPr>
      </w:pPr>
    </w:p>
    <w:p w14:paraId="45EBBE7B" w14:textId="77777777" w:rsidR="00607048" w:rsidRPr="000A3236" w:rsidRDefault="00607048" w:rsidP="00607048">
      <w:pPr>
        <w:tabs>
          <w:tab w:val="left" w:pos="1701"/>
          <w:tab w:val="left" w:pos="7371"/>
        </w:tabs>
        <w:rPr>
          <w:rFonts w:ascii="Arial" w:hAnsi="Arial" w:cs="Arial"/>
          <w:b/>
          <w:color w:val="000000"/>
          <w:sz w:val="18"/>
        </w:rPr>
      </w:pPr>
      <w:r w:rsidRPr="000A3236">
        <w:rPr>
          <w:rFonts w:ascii="Arial" w:hAnsi="Arial" w:cs="Arial"/>
          <w:b/>
          <w:color w:val="000000"/>
          <w:sz w:val="28"/>
          <w:szCs w:val="28"/>
        </w:rPr>
        <w:t xml:space="preserve">Teacher </w:t>
      </w:r>
      <w:r w:rsidRPr="000A3236">
        <w:rPr>
          <w:rFonts w:ascii="Arial" w:hAnsi="Arial" w:cs="Arial"/>
          <w:b/>
          <w:color w:val="000000"/>
          <w:sz w:val="28"/>
          <w:szCs w:val="28"/>
        </w:rPr>
        <w:tab/>
      </w:r>
      <w:r w:rsidRPr="000A3236">
        <w:rPr>
          <w:rFonts w:ascii="Arial" w:hAnsi="Arial" w:cs="Arial"/>
          <w:b/>
          <w:color w:val="000000"/>
          <w:sz w:val="18"/>
          <w:szCs w:val="18"/>
        </w:rPr>
        <w:t>____________________________________________________</w:t>
      </w:r>
    </w:p>
    <w:p w14:paraId="7FF74D2C" w14:textId="77777777" w:rsidR="00607048" w:rsidRPr="005B0D96" w:rsidRDefault="00607048" w:rsidP="00607048">
      <w:pPr>
        <w:rPr>
          <w:rFonts w:ascii="Arial" w:hAnsi="Arial" w:cs="Arial"/>
          <w:sz w:val="24"/>
        </w:rPr>
      </w:pPr>
    </w:p>
    <w:p w14:paraId="4D587EAE" w14:textId="77777777" w:rsidR="00607048" w:rsidRDefault="00607048" w:rsidP="00607048">
      <w:pPr>
        <w:rPr>
          <w:rFonts w:ascii="Arial" w:hAnsi="Arial" w:cs="Arial"/>
          <w:sz w:val="24"/>
        </w:rPr>
      </w:pPr>
    </w:p>
    <w:p w14:paraId="5700B00D" w14:textId="77777777" w:rsidR="00607048" w:rsidRPr="005B0D96" w:rsidRDefault="00607048" w:rsidP="00607048">
      <w:pPr>
        <w:rPr>
          <w:rFonts w:ascii="Arial" w:hAnsi="Arial" w:cs="Arial"/>
          <w:sz w:val="24"/>
        </w:rPr>
      </w:pPr>
    </w:p>
    <w:p w14:paraId="506ED091" w14:textId="77777777" w:rsidR="00607048" w:rsidRPr="005B0D96" w:rsidRDefault="00607048" w:rsidP="00607048">
      <w:pPr>
        <w:rPr>
          <w:rFonts w:ascii="Arial" w:hAnsi="Arial" w:cs="Arial"/>
          <w:sz w:val="24"/>
        </w:rPr>
      </w:pPr>
    </w:p>
    <w:p w14:paraId="46442F74" w14:textId="77777777" w:rsidR="00607048" w:rsidRPr="00B067BA" w:rsidRDefault="00607048" w:rsidP="00607048">
      <w:pPr>
        <w:tabs>
          <w:tab w:val="left" w:pos="700"/>
        </w:tabs>
        <w:spacing w:after="80"/>
        <w:rPr>
          <w:rFonts w:ascii="Arial" w:hAnsi="Arial" w:cs="Arial"/>
          <w:sz w:val="22"/>
          <w:szCs w:val="22"/>
        </w:rPr>
      </w:pPr>
      <w:r w:rsidRPr="00B067BA">
        <w:rPr>
          <w:rFonts w:ascii="Arial" w:hAnsi="Arial" w:cs="Arial"/>
          <w:b/>
          <w:sz w:val="26"/>
          <w:szCs w:val="26"/>
        </w:rPr>
        <w:t>Time allowed for this paper</w:t>
      </w:r>
      <w:r w:rsidRPr="00B067BA">
        <w:rPr>
          <w:rFonts w:ascii="Arial" w:hAnsi="Arial" w:cs="Arial"/>
          <w:sz w:val="22"/>
          <w:szCs w:val="22"/>
        </w:rPr>
        <w:tab/>
      </w:r>
      <w:r w:rsidRPr="00B067BA">
        <w:rPr>
          <w:rFonts w:ascii="Arial" w:hAnsi="Arial" w:cs="Arial"/>
          <w:sz w:val="22"/>
          <w:szCs w:val="22"/>
        </w:rPr>
        <w:tab/>
      </w:r>
      <w:r w:rsidRPr="00B067BA">
        <w:rPr>
          <w:rFonts w:ascii="Arial" w:hAnsi="Arial" w:cs="Arial"/>
          <w:sz w:val="22"/>
          <w:szCs w:val="22"/>
        </w:rPr>
        <w:tab/>
      </w:r>
      <w:r w:rsidRPr="00B067BA">
        <w:rPr>
          <w:rFonts w:ascii="Arial" w:hAnsi="Arial" w:cs="Arial"/>
          <w:sz w:val="22"/>
          <w:szCs w:val="22"/>
        </w:rPr>
        <w:tab/>
      </w:r>
    </w:p>
    <w:p w14:paraId="40DD5ABE" w14:textId="77777777" w:rsidR="00607048" w:rsidRPr="00AA4E6F" w:rsidRDefault="00607048" w:rsidP="00607048">
      <w:pPr>
        <w:pStyle w:val="PlainText"/>
        <w:ind w:left="4536" w:hanging="4536"/>
        <w:rPr>
          <w:rFonts w:ascii="Arial" w:hAnsi="Arial" w:cs="Arial"/>
          <w:sz w:val="22"/>
          <w:szCs w:val="22"/>
        </w:rPr>
      </w:pPr>
      <w:r w:rsidRPr="00AA4E6F">
        <w:rPr>
          <w:rFonts w:ascii="Arial" w:hAnsi="Arial" w:cs="Arial"/>
          <w:sz w:val="22"/>
          <w:szCs w:val="22"/>
        </w:rPr>
        <w:t>Reading time before commencing work:</w:t>
      </w:r>
      <w:r w:rsidRPr="00AA4E6F">
        <w:rPr>
          <w:rFonts w:ascii="Arial" w:hAnsi="Arial" w:cs="Arial"/>
          <w:sz w:val="22"/>
          <w:szCs w:val="22"/>
        </w:rPr>
        <w:tab/>
      </w:r>
      <w:r>
        <w:rPr>
          <w:rFonts w:ascii="Arial" w:hAnsi="Arial" w:cs="Arial"/>
          <w:sz w:val="22"/>
          <w:szCs w:val="22"/>
        </w:rPr>
        <w:t>ten</w:t>
      </w:r>
      <w:r w:rsidRPr="00AA4E6F">
        <w:rPr>
          <w:rFonts w:ascii="Arial" w:hAnsi="Arial" w:cs="Arial"/>
          <w:sz w:val="22"/>
          <w:szCs w:val="22"/>
        </w:rPr>
        <w:t xml:space="preserve"> minutes</w:t>
      </w:r>
    </w:p>
    <w:p w14:paraId="06EF108E" w14:textId="77777777" w:rsidR="00607048" w:rsidRPr="00AA4E6F" w:rsidRDefault="00607048" w:rsidP="00607048">
      <w:pPr>
        <w:pStyle w:val="PlainText"/>
        <w:ind w:left="4536" w:hanging="4536"/>
        <w:rPr>
          <w:rFonts w:ascii="Arial" w:hAnsi="Arial" w:cs="Arial"/>
          <w:sz w:val="22"/>
          <w:szCs w:val="22"/>
        </w:rPr>
      </w:pPr>
      <w:r w:rsidRPr="00AA4E6F">
        <w:rPr>
          <w:rFonts w:ascii="Arial" w:hAnsi="Arial" w:cs="Arial"/>
          <w:sz w:val="22"/>
          <w:szCs w:val="22"/>
        </w:rPr>
        <w:t>Working time:</w:t>
      </w:r>
      <w:r w:rsidRPr="00AA4E6F">
        <w:rPr>
          <w:rFonts w:ascii="Arial" w:hAnsi="Arial" w:cs="Arial"/>
          <w:sz w:val="22"/>
          <w:szCs w:val="22"/>
        </w:rPr>
        <w:tab/>
      </w:r>
      <w:r>
        <w:rPr>
          <w:rFonts w:ascii="Arial" w:hAnsi="Arial" w:cs="Arial"/>
          <w:sz w:val="22"/>
          <w:szCs w:val="22"/>
        </w:rPr>
        <w:t>three</w:t>
      </w:r>
      <w:r w:rsidRPr="00AA4E6F">
        <w:rPr>
          <w:rFonts w:ascii="Arial" w:hAnsi="Arial" w:cs="Arial"/>
          <w:sz w:val="22"/>
          <w:szCs w:val="22"/>
        </w:rPr>
        <w:t xml:space="preserve"> hours</w:t>
      </w:r>
    </w:p>
    <w:p w14:paraId="1C5ACFC9" w14:textId="77777777" w:rsidR="00607048" w:rsidRDefault="00607048" w:rsidP="00607048">
      <w:pPr>
        <w:pStyle w:val="PlainText"/>
        <w:rPr>
          <w:rFonts w:ascii="Arial" w:hAnsi="Arial" w:cs="Arial"/>
          <w:sz w:val="22"/>
          <w:szCs w:val="22"/>
        </w:rPr>
      </w:pPr>
    </w:p>
    <w:p w14:paraId="62E20E56" w14:textId="77777777" w:rsidR="00607048" w:rsidRPr="00AA4E6F" w:rsidRDefault="00607048" w:rsidP="00607048">
      <w:pPr>
        <w:pStyle w:val="PlainText"/>
        <w:rPr>
          <w:rFonts w:ascii="Arial" w:hAnsi="Arial" w:cs="Arial"/>
          <w:sz w:val="22"/>
          <w:szCs w:val="22"/>
        </w:rPr>
      </w:pPr>
    </w:p>
    <w:p w14:paraId="154CDB8D" w14:textId="77777777" w:rsidR="00607048" w:rsidRPr="00B067BA" w:rsidRDefault="00607048" w:rsidP="00607048">
      <w:pPr>
        <w:pStyle w:val="PlainText"/>
        <w:spacing w:after="80"/>
        <w:rPr>
          <w:rFonts w:ascii="Arial" w:hAnsi="Arial" w:cs="Arial"/>
          <w:b/>
          <w:sz w:val="26"/>
          <w:szCs w:val="26"/>
        </w:rPr>
      </w:pPr>
      <w:r w:rsidRPr="00B067BA">
        <w:rPr>
          <w:rFonts w:ascii="Arial" w:hAnsi="Arial" w:cs="Arial"/>
          <w:b/>
          <w:sz w:val="26"/>
          <w:szCs w:val="26"/>
        </w:rPr>
        <w:t>Materials required/recommended for this paper</w:t>
      </w:r>
    </w:p>
    <w:p w14:paraId="408F6FB0" w14:textId="77777777" w:rsidR="00607048" w:rsidRPr="00AA4E6F" w:rsidRDefault="00607048" w:rsidP="00607048">
      <w:pPr>
        <w:pStyle w:val="PlainText"/>
        <w:rPr>
          <w:rFonts w:ascii="Arial" w:hAnsi="Arial" w:cs="Arial"/>
          <w:b/>
          <w:i/>
          <w:sz w:val="22"/>
          <w:szCs w:val="22"/>
        </w:rPr>
      </w:pPr>
      <w:r w:rsidRPr="00AA4E6F">
        <w:rPr>
          <w:rFonts w:ascii="Arial" w:hAnsi="Arial" w:cs="Arial"/>
          <w:b/>
          <w:i/>
          <w:sz w:val="22"/>
          <w:szCs w:val="22"/>
        </w:rPr>
        <w:t>To be provides by the supervisor</w:t>
      </w:r>
    </w:p>
    <w:p w14:paraId="59BC8701" w14:textId="77777777" w:rsidR="00607048" w:rsidRPr="00AA4E6F" w:rsidRDefault="00607048" w:rsidP="00607048">
      <w:pPr>
        <w:pStyle w:val="PlainText"/>
        <w:rPr>
          <w:rFonts w:ascii="Arial" w:hAnsi="Arial" w:cs="Arial"/>
          <w:sz w:val="22"/>
          <w:szCs w:val="22"/>
        </w:rPr>
      </w:pPr>
      <w:r w:rsidRPr="00AA4E6F">
        <w:rPr>
          <w:rFonts w:ascii="Arial" w:hAnsi="Arial" w:cs="Arial"/>
          <w:sz w:val="22"/>
          <w:szCs w:val="22"/>
        </w:rPr>
        <w:t xml:space="preserve">This Question/Answer </w:t>
      </w:r>
      <w:r>
        <w:rPr>
          <w:rFonts w:ascii="Arial" w:hAnsi="Arial" w:cs="Arial"/>
          <w:sz w:val="22"/>
          <w:szCs w:val="22"/>
        </w:rPr>
        <w:t>b</w:t>
      </w:r>
      <w:r w:rsidRPr="00AA4E6F">
        <w:rPr>
          <w:rFonts w:ascii="Arial" w:hAnsi="Arial" w:cs="Arial"/>
          <w:sz w:val="22"/>
          <w:szCs w:val="22"/>
        </w:rPr>
        <w:t>ooklet</w:t>
      </w:r>
    </w:p>
    <w:p w14:paraId="309429ED" w14:textId="77777777" w:rsidR="00607048" w:rsidRPr="00AA4E6F" w:rsidRDefault="00607048" w:rsidP="00607048">
      <w:pPr>
        <w:pStyle w:val="PlainText"/>
        <w:rPr>
          <w:rFonts w:ascii="Arial" w:hAnsi="Arial" w:cs="Arial"/>
          <w:sz w:val="22"/>
          <w:szCs w:val="22"/>
        </w:rPr>
      </w:pPr>
      <w:r w:rsidRPr="00AA4E6F">
        <w:rPr>
          <w:rFonts w:ascii="Arial" w:hAnsi="Arial" w:cs="Arial"/>
          <w:sz w:val="22"/>
          <w:szCs w:val="22"/>
        </w:rPr>
        <w:t xml:space="preserve">Formulae and Data </w:t>
      </w:r>
      <w:r>
        <w:rPr>
          <w:rFonts w:ascii="Arial" w:hAnsi="Arial" w:cs="Arial"/>
          <w:sz w:val="22"/>
          <w:szCs w:val="22"/>
        </w:rPr>
        <w:t>b</w:t>
      </w:r>
      <w:r w:rsidRPr="00AA4E6F">
        <w:rPr>
          <w:rFonts w:ascii="Arial" w:hAnsi="Arial" w:cs="Arial"/>
          <w:sz w:val="22"/>
          <w:szCs w:val="22"/>
        </w:rPr>
        <w:t>ooklet</w:t>
      </w:r>
    </w:p>
    <w:p w14:paraId="3F19268A" w14:textId="77777777" w:rsidR="00607048" w:rsidRPr="00AA4E6F" w:rsidRDefault="00607048" w:rsidP="00607048">
      <w:pPr>
        <w:pStyle w:val="PlainText"/>
        <w:rPr>
          <w:rFonts w:ascii="Arial" w:hAnsi="Arial" w:cs="Arial"/>
          <w:sz w:val="22"/>
          <w:szCs w:val="22"/>
        </w:rPr>
      </w:pPr>
    </w:p>
    <w:p w14:paraId="42E853E0" w14:textId="77777777" w:rsidR="00607048" w:rsidRPr="00AA4E6F" w:rsidRDefault="00607048" w:rsidP="00607048">
      <w:pPr>
        <w:pStyle w:val="PlainText"/>
        <w:rPr>
          <w:rFonts w:ascii="Arial" w:hAnsi="Arial" w:cs="Arial"/>
          <w:b/>
          <w:i/>
          <w:sz w:val="22"/>
          <w:szCs w:val="22"/>
        </w:rPr>
      </w:pPr>
      <w:r w:rsidRPr="00AA4E6F">
        <w:rPr>
          <w:rFonts w:ascii="Arial" w:hAnsi="Arial" w:cs="Arial"/>
          <w:b/>
          <w:i/>
          <w:sz w:val="22"/>
          <w:szCs w:val="22"/>
        </w:rPr>
        <w:t>To be provided by the candidate</w:t>
      </w:r>
    </w:p>
    <w:p w14:paraId="65E686BF" w14:textId="77777777" w:rsidR="00607048" w:rsidRDefault="00607048" w:rsidP="00607048">
      <w:pPr>
        <w:pStyle w:val="PlainText"/>
        <w:ind w:left="1985" w:hanging="1985"/>
        <w:rPr>
          <w:rFonts w:ascii="Arial" w:hAnsi="Arial" w:cs="Arial"/>
          <w:sz w:val="22"/>
          <w:szCs w:val="22"/>
        </w:rPr>
      </w:pPr>
      <w:r w:rsidRPr="00AA4E6F">
        <w:rPr>
          <w:rFonts w:ascii="Arial" w:hAnsi="Arial" w:cs="Arial"/>
          <w:sz w:val="22"/>
          <w:szCs w:val="22"/>
        </w:rPr>
        <w:t>Standard items:</w:t>
      </w:r>
      <w:r w:rsidRPr="00AA4E6F">
        <w:rPr>
          <w:rFonts w:ascii="Arial" w:hAnsi="Arial" w:cs="Arial"/>
          <w:sz w:val="22"/>
          <w:szCs w:val="22"/>
        </w:rPr>
        <w:tab/>
        <w:t>pens</w:t>
      </w:r>
      <w:r>
        <w:rPr>
          <w:rFonts w:ascii="Arial" w:hAnsi="Arial" w:cs="Arial"/>
          <w:sz w:val="22"/>
          <w:szCs w:val="22"/>
        </w:rPr>
        <w:t xml:space="preserve"> (blue/black preferred)</w:t>
      </w:r>
      <w:r w:rsidRPr="00AA4E6F">
        <w:rPr>
          <w:rFonts w:ascii="Arial" w:hAnsi="Arial" w:cs="Arial"/>
          <w:sz w:val="22"/>
          <w:szCs w:val="22"/>
        </w:rPr>
        <w:t xml:space="preserve">, pencils (including coloured), sharpener, </w:t>
      </w:r>
    </w:p>
    <w:p w14:paraId="57CC4D70" w14:textId="77777777" w:rsidR="00607048" w:rsidRPr="00AA4E6F" w:rsidRDefault="00607048" w:rsidP="00607048">
      <w:pPr>
        <w:pStyle w:val="PlainText"/>
        <w:spacing w:after="80"/>
        <w:ind w:left="1985"/>
        <w:rPr>
          <w:rFonts w:ascii="Arial" w:hAnsi="Arial" w:cs="Arial"/>
          <w:sz w:val="22"/>
          <w:szCs w:val="22"/>
        </w:rPr>
      </w:pPr>
      <w:r w:rsidRPr="00AA4E6F">
        <w:rPr>
          <w:rFonts w:ascii="Arial" w:hAnsi="Arial" w:cs="Arial"/>
          <w:sz w:val="22"/>
          <w:szCs w:val="22"/>
        </w:rPr>
        <w:t>correction fluid, eraser, ruler, highlighters.</w:t>
      </w:r>
    </w:p>
    <w:p w14:paraId="53C3ABC9" w14:textId="77777777" w:rsidR="00607048" w:rsidRDefault="00607048" w:rsidP="00607048">
      <w:pPr>
        <w:pStyle w:val="PlainText"/>
        <w:ind w:left="1985" w:hanging="1985"/>
        <w:rPr>
          <w:rFonts w:ascii="Arial" w:hAnsi="Arial" w:cs="Arial"/>
          <w:sz w:val="22"/>
          <w:szCs w:val="22"/>
        </w:rPr>
      </w:pPr>
      <w:r w:rsidRPr="00AA4E6F">
        <w:rPr>
          <w:rFonts w:ascii="Arial" w:hAnsi="Arial" w:cs="Arial"/>
          <w:sz w:val="22"/>
          <w:szCs w:val="22"/>
        </w:rPr>
        <w:t>Special items:</w:t>
      </w:r>
      <w:r w:rsidRPr="00AA4E6F">
        <w:rPr>
          <w:rFonts w:ascii="Arial" w:hAnsi="Arial" w:cs="Arial"/>
          <w:sz w:val="22"/>
          <w:szCs w:val="22"/>
        </w:rPr>
        <w:tab/>
        <w:t>up to three non-programmable calculators approved for use in the WACE examinations, drawing templates, drawing compass and a protractor.</w:t>
      </w:r>
    </w:p>
    <w:p w14:paraId="14A21FA7" w14:textId="77777777" w:rsidR="00607048" w:rsidRDefault="00607048" w:rsidP="00607048">
      <w:pPr>
        <w:pStyle w:val="PlainText"/>
        <w:ind w:left="1985" w:hanging="1985"/>
        <w:rPr>
          <w:rFonts w:ascii="Arial" w:hAnsi="Arial" w:cs="Arial"/>
          <w:sz w:val="22"/>
          <w:szCs w:val="22"/>
        </w:rPr>
      </w:pPr>
    </w:p>
    <w:p w14:paraId="2AA51725" w14:textId="77777777" w:rsidR="00607048" w:rsidRDefault="00607048" w:rsidP="00607048">
      <w:pPr>
        <w:pStyle w:val="PlainText"/>
        <w:ind w:left="1985" w:hanging="1985"/>
        <w:rPr>
          <w:rFonts w:ascii="Arial" w:hAnsi="Arial" w:cs="Arial"/>
          <w:sz w:val="22"/>
          <w:szCs w:val="22"/>
        </w:rPr>
      </w:pPr>
    </w:p>
    <w:p w14:paraId="1A75B93D" w14:textId="77777777" w:rsidR="00607048" w:rsidRPr="00B067BA" w:rsidRDefault="00607048" w:rsidP="00607048">
      <w:pPr>
        <w:pStyle w:val="PlainText"/>
        <w:spacing w:after="80"/>
        <w:rPr>
          <w:rFonts w:ascii="Arial" w:hAnsi="Arial" w:cs="Arial"/>
          <w:b/>
          <w:sz w:val="26"/>
          <w:szCs w:val="26"/>
        </w:rPr>
      </w:pPr>
      <w:r>
        <w:rPr>
          <w:rFonts w:ascii="Arial" w:hAnsi="Arial" w:cs="Arial"/>
          <w:b/>
          <w:sz w:val="26"/>
          <w:szCs w:val="26"/>
        </w:rPr>
        <w:t>Important note to candidates</w:t>
      </w:r>
    </w:p>
    <w:p w14:paraId="315027FC" w14:textId="77777777" w:rsidR="00607048" w:rsidRPr="00B067BA" w:rsidRDefault="00607048" w:rsidP="00607048">
      <w:pPr>
        <w:pStyle w:val="PlainText"/>
        <w:rPr>
          <w:rFonts w:ascii="Arial" w:hAnsi="Arial" w:cs="Arial"/>
          <w:iCs/>
          <w:sz w:val="22"/>
          <w:szCs w:val="22"/>
        </w:rPr>
      </w:pPr>
      <w:r>
        <w:rPr>
          <w:rFonts w:ascii="Arial" w:hAnsi="Arial" w:cs="Arial"/>
          <w:iCs/>
          <w:sz w:val="22"/>
          <w:szCs w:val="22"/>
        </w:rPr>
        <w:t xml:space="preserve">No other items may be taken into the examination room. It is </w:t>
      </w:r>
      <w:r w:rsidRPr="00B067BA">
        <w:rPr>
          <w:rFonts w:ascii="Arial" w:hAnsi="Arial" w:cs="Arial"/>
          <w:b/>
          <w:bCs/>
          <w:iCs/>
          <w:sz w:val="22"/>
          <w:szCs w:val="22"/>
        </w:rPr>
        <w:t>your</w:t>
      </w:r>
      <w:r>
        <w:rPr>
          <w:rFonts w:ascii="Arial" w:hAnsi="Arial" w:cs="Arial"/>
          <w:iCs/>
          <w:sz w:val="22"/>
          <w:szCs w:val="22"/>
        </w:rPr>
        <w:t xml:space="preserve"> responsibility to ensure that you do not have any unauthorised material. If you have any unauthorised material with you, hand it to the supervisor </w:t>
      </w:r>
      <w:r w:rsidRPr="00B067BA">
        <w:rPr>
          <w:rFonts w:ascii="Arial" w:hAnsi="Arial" w:cs="Arial"/>
          <w:b/>
          <w:bCs/>
          <w:iCs/>
          <w:sz w:val="22"/>
          <w:szCs w:val="22"/>
        </w:rPr>
        <w:t>before</w:t>
      </w:r>
      <w:r>
        <w:rPr>
          <w:rFonts w:ascii="Arial" w:hAnsi="Arial" w:cs="Arial"/>
          <w:iCs/>
          <w:sz w:val="22"/>
          <w:szCs w:val="22"/>
        </w:rPr>
        <w:t xml:space="preserve"> reading any further.</w:t>
      </w:r>
    </w:p>
    <w:p w14:paraId="6B1ACBAE" w14:textId="77777777" w:rsidR="00607048" w:rsidRPr="00AA4E6F" w:rsidRDefault="00607048" w:rsidP="00607048">
      <w:pPr>
        <w:pStyle w:val="PlainText"/>
        <w:ind w:left="1985" w:hanging="1985"/>
        <w:rPr>
          <w:rFonts w:ascii="Arial" w:hAnsi="Arial" w:cs="Arial"/>
          <w:sz w:val="22"/>
          <w:szCs w:val="22"/>
        </w:rPr>
      </w:pPr>
    </w:p>
    <w:p w14:paraId="7E04C9F1" w14:textId="77777777" w:rsidR="00607048" w:rsidRPr="00AA4E6F" w:rsidRDefault="00607048" w:rsidP="00607048">
      <w:pPr>
        <w:pStyle w:val="PlainText"/>
        <w:rPr>
          <w:rFonts w:ascii="Arial" w:hAnsi="Arial" w:cs="Arial"/>
          <w:sz w:val="22"/>
          <w:szCs w:val="22"/>
        </w:rPr>
      </w:pPr>
    </w:p>
    <w:p w14:paraId="18C42CF2" w14:textId="77777777" w:rsidR="00607048" w:rsidRPr="00AA4E6F" w:rsidRDefault="00607048" w:rsidP="00607048">
      <w:pPr>
        <w:pStyle w:val="PlainText"/>
        <w:rPr>
          <w:rFonts w:ascii="Arial" w:hAnsi="Arial" w:cs="Arial"/>
          <w:b/>
          <w:sz w:val="22"/>
          <w:szCs w:val="22"/>
        </w:rPr>
      </w:pPr>
    </w:p>
    <w:p w14:paraId="38FD0646" w14:textId="77777777" w:rsidR="00607048" w:rsidRDefault="00607048" w:rsidP="00607048">
      <w:pPr>
        <w:pStyle w:val="PlainText"/>
        <w:rPr>
          <w:rFonts w:ascii="Arial" w:hAnsi="Arial" w:cs="Arial"/>
          <w:sz w:val="22"/>
          <w:szCs w:val="22"/>
        </w:rPr>
        <w:sectPr w:rsidR="00607048" w:rsidSect="00607048">
          <w:headerReference w:type="even" r:id="rId8"/>
          <w:headerReference w:type="default" r:id="rId9"/>
          <w:footerReference w:type="even" r:id="rId10"/>
          <w:footerReference w:type="default" r:id="rId11"/>
          <w:headerReference w:type="first" r:id="rId12"/>
          <w:pgSz w:w="11907" w:h="16840" w:code="9"/>
          <w:pgMar w:top="1015" w:right="851" w:bottom="851" w:left="851" w:header="567" w:footer="709" w:gutter="0"/>
          <w:cols w:space="708"/>
          <w:titlePg/>
          <w:docGrid w:linePitch="360"/>
        </w:sectPr>
      </w:pPr>
    </w:p>
    <w:p w14:paraId="5DE67469" w14:textId="77777777" w:rsidR="00607048" w:rsidRDefault="00607048" w:rsidP="00607048">
      <w:pPr>
        <w:rPr>
          <w:rFonts w:ascii="Arial" w:hAnsi="Arial" w:cs="Arial"/>
          <w:b/>
          <w:sz w:val="26"/>
          <w:szCs w:val="22"/>
        </w:rPr>
      </w:pPr>
      <w:r>
        <w:rPr>
          <w:rFonts w:ascii="Arial" w:hAnsi="Arial" w:cs="Arial"/>
          <w:b/>
          <w:sz w:val="26"/>
          <w:szCs w:val="22"/>
        </w:rPr>
        <w:br w:type="page"/>
      </w:r>
    </w:p>
    <w:p w14:paraId="6D0CB6D6" w14:textId="77777777" w:rsidR="00607048" w:rsidRPr="00B067BA" w:rsidRDefault="00607048" w:rsidP="00607048">
      <w:pPr>
        <w:rPr>
          <w:rFonts w:ascii="Arial" w:hAnsi="Arial" w:cs="Arial"/>
          <w:b/>
          <w:sz w:val="26"/>
          <w:szCs w:val="22"/>
        </w:rPr>
      </w:pPr>
      <w:r w:rsidRPr="00B067BA">
        <w:rPr>
          <w:rFonts w:ascii="Arial" w:hAnsi="Arial" w:cs="Arial"/>
          <w:b/>
          <w:sz w:val="26"/>
          <w:szCs w:val="22"/>
        </w:rPr>
        <w:lastRenderedPageBreak/>
        <w:t>Structure of this paper</w:t>
      </w:r>
    </w:p>
    <w:p w14:paraId="1BCF0FA7" w14:textId="77777777" w:rsidR="00607048" w:rsidRPr="001D22FE" w:rsidRDefault="00607048" w:rsidP="00607048">
      <w:pPr>
        <w:ind w:right="720"/>
        <w:jc w:val="center"/>
        <w:rPr>
          <w:rFonts w:ascii="Arial" w:hAnsi="Arial" w:cs="Arial"/>
          <w:b/>
          <w:sz w:val="24"/>
        </w:rPr>
      </w:pPr>
    </w:p>
    <w:tbl>
      <w:tblPr>
        <w:tblpPr w:topFromText="180" w:bottomFromText="180" w:vertAnchor="text" w:tblpX="1" w:tblpYSpec="bottom"/>
        <w:tblOverlap w:val="never"/>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1838"/>
        <w:gridCol w:w="1417"/>
        <w:gridCol w:w="1702"/>
        <w:gridCol w:w="2268"/>
        <w:gridCol w:w="1134"/>
        <w:gridCol w:w="1559"/>
      </w:tblGrid>
      <w:tr w:rsidR="00607048" w:rsidRPr="001D22FE" w14:paraId="7DE4A756" w14:textId="77777777" w:rsidTr="00A00095">
        <w:trPr>
          <w:trHeight w:val="544"/>
        </w:trPr>
        <w:tc>
          <w:tcPr>
            <w:tcW w:w="1838" w:type="dxa"/>
            <w:tcBorders>
              <w:top w:val="single" w:sz="4" w:space="0" w:color="auto"/>
              <w:left w:val="single" w:sz="4" w:space="0" w:color="auto"/>
              <w:bottom w:val="single" w:sz="4" w:space="0" w:color="auto"/>
              <w:right w:val="single" w:sz="4" w:space="0" w:color="auto"/>
            </w:tcBorders>
            <w:vAlign w:val="center"/>
          </w:tcPr>
          <w:p w14:paraId="71984053" w14:textId="77777777" w:rsidR="00607048" w:rsidRPr="00B067BA" w:rsidRDefault="00607048" w:rsidP="00A00095">
            <w:pPr>
              <w:spacing w:before="60" w:after="60"/>
              <w:jc w:val="center"/>
              <w:rPr>
                <w:rFonts w:ascii="Arial" w:hAnsi="Arial" w:cs="Arial"/>
                <w:bCs/>
                <w:sz w:val="22"/>
                <w:szCs w:val="22"/>
              </w:rPr>
            </w:pPr>
            <w:r w:rsidRPr="00B067BA">
              <w:rPr>
                <w:rFonts w:ascii="Arial" w:hAnsi="Arial" w:cs="Arial"/>
                <w:bCs/>
                <w:sz w:val="22"/>
                <w:szCs w:val="22"/>
              </w:rPr>
              <w:t>Section</w:t>
            </w:r>
          </w:p>
        </w:tc>
        <w:tc>
          <w:tcPr>
            <w:tcW w:w="1417" w:type="dxa"/>
            <w:tcBorders>
              <w:top w:val="single" w:sz="4" w:space="0" w:color="auto"/>
              <w:left w:val="single" w:sz="4" w:space="0" w:color="auto"/>
              <w:bottom w:val="single" w:sz="4" w:space="0" w:color="auto"/>
              <w:right w:val="single" w:sz="4" w:space="0" w:color="auto"/>
            </w:tcBorders>
            <w:vAlign w:val="center"/>
          </w:tcPr>
          <w:p w14:paraId="78E89501" w14:textId="77777777" w:rsidR="00607048" w:rsidRPr="00B067BA" w:rsidRDefault="00607048" w:rsidP="00A00095">
            <w:pPr>
              <w:spacing w:before="60" w:after="60"/>
              <w:ind w:right="-74"/>
              <w:jc w:val="center"/>
              <w:rPr>
                <w:rFonts w:ascii="Arial" w:hAnsi="Arial" w:cs="Arial"/>
                <w:bCs/>
                <w:sz w:val="22"/>
                <w:szCs w:val="22"/>
              </w:rPr>
            </w:pPr>
            <w:r>
              <w:rPr>
                <w:rFonts w:ascii="Arial" w:hAnsi="Arial" w:cs="Arial"/>
                <w:bCs/>
                <w:sz w:val="22"/>
                <w:szCs w:val="22"/>
              </w:rPr>
              <w:t>Number of Questions</w:t>
            </w:r>
          </w:p>
        </w:tc>
        <w:tc>
          <w:tcPr>
            <w:tcW w:w="1702" w:type="dxa"/>
            <w:tcBorders>
              <w:top w:val="single" w:sz="4" w:space="0" w:color="auto"/>
              <w:left w:val="single" w:sz="4" w:space="0" w:color="auto"/>
              <w:bottom w:val="single" w:sz="4" w:space="0" w:color="auto"/>
              <w:right w:val="single" w:sz="4" w:space="0" w:color="auto"/>
            </w:tcBorders>
            <w:vAlign w:val="center"/>
          </w:tcPr>
          <w:p w14:paraId="0DA93416" w14:textId="77777777" w:rsidR="00607048" w:rsidRPr="00B067BA" w:rsidRDefault="00607048" w:rsidP="00A00095">
            <w:pPr>
              <w:spacing w:before="60" w:after="60"/>
              <w:jc w:val="center"/>
              <w:rPr>
                <w:rFonts w:ascii="Arial" w:hAnsi="Arial" w:cs="Arial"/>
                <w:bCs/>
                <w:sz w:val="22"/>
                <w:szCs w:val="22"/>
              </w:rPr>
            </w:pPr>
            <w:r w:rsidRPr="00B067BA">
              <w:rPr>
                <w:rFonts w:ascii="Arial" w:hAnsi="Arial" w:cs="Arial"/>
                <w:bCs/>
                <w:sz w:val="22"/>
                <w:szCs w:val="22"/>
              </w:rPr>
              <w:t xml:space="preserve">Questions to be </w:t>
            </w:r>
            <w:r>
              <w:rPr>
                <w:rFonts w:ascii="Arial" w:hAnsi="Arial" w:cs="Arial"/>
                <w:bCs/>
                <w:sz w:val="22"/>
                <w:szCs w:val="22"/>
              </w:rPr>
              <w:t>answered</w:t>
            </w:r>
          </w:p>
        </w:tc>
        <w:tc>
          <w:tcPr>
            <w:tcW w:w="2268" w:type="dxa"/>
            <w:tcBorders>
              <w:top w:val="single" w:sz="4" w:space="0" w:color="auto"/>
              <w:left w:val="single" w:sz="4" w:space="0" w:color="auto"/>
              <w:bottom w:val="single" w:sz="4" w:space="0" w:color="auto"/>
              <w:right w:val="single" w:sz="4" w:space="0" w:color="auto"/>
            </w:tcBorders>
            <w:vAlign w:val="center"/>
          </w:tcPr>
          <w:p w14:paraId="2F3FF90C" w14:textId="77777777" w:rsidR="00607048" w:rsidRPr="00B067BA" w:rsidRDefault="00607048" w:rsidP="00A00095">
            <w:pPr>
              <w:spacing w:before="60" w:after="60"/>
              <w:ind w:right="-74"/>
              <w:jc w:val="center"/>
              <w:rPr>
                <w:rFonts w:ascii="Arial" w:hAnsi="Arial" w:cs="Arial"/>
                <w:bCs/>
                <w:sz w:val="22"/>
                <w:szCs w:val="22"/>
              </w:rPr>
            </w:pPr>
            <w:r w:rsidRPr="00B067BA">
              <w:rPr>
                <w:rFonts w:ascii="Arial" w:hAnsi="Arial" w:cs="Arial"/>
                <w:bCs/>
                <w:sz w:val="22"/>
                <w:szCs w:val="22"/>
              </w:rPr>
              <w:t>Suggested working time (min</w:t>
            </w:r>
            <w:r>
              <w:rPr>
                <w:rFonts w:ascii="Arial" w:hAnsi="Arial" w:cs="Arial"/>
                <w:bCs/>
                <w:sz w:val="22"/>
                <w:szCs w:val="22"/>
              </w:rPr>
              <w:t>ute</w:t>
            </w:r>
            <w:r w:rsidRPr="00B067BA">
              <w:rPr>
                <w:rFonts w:ascii="Arial" w:hAnsi="Arial" w:cs="Arial"/>
                <w:bCs/>
                <w:sz w:val="22"/>
                <w:szCs w:val="22"/>
              </w:rPr>
              <w:t>s)</w:t>
            </w:r>
          </w:p>
        </w:tc>
        <w:tc>
          <w:tcPr>
            <w:tcW w:w="1134" w:type="dxa"/>
            <w:tcBorders>
              <w:top w:val="single" w:sz="4" w:space="0" w:color="auto"/>
              <w:left w:val="single" w:sz="4" w:space="0" w:color="auto"/>
              <w:bottom w:val="single" w:sz="4" w:space="0" w:color="auto"/>
              <w:right w:val="single" w:sz="4" w:space="0" w:color="auto"/>
            </w:tcBorders>
            <w:vAlign w:val="center"/>
          </w:tcPr>
          <w:p w14:paraId="44421F05" w14:textId="77777777" w:rsidR="00607048" w:rsidRPr="00B067BA" w:rsidRDefault="00607048" w:rsidP="00A00095">
            <w:pPr>
              <w:spacing w:before="60" w:after="60"/>
              <w:ind w:right="-74"/>
              <w:jc w:val="center"/>
              <w:rPr>
                <w:rFonts w:ascii="Arial" w:hAnsi="Arial" w:cs="Arial"/>
                <w:bCs/>
                <w:sz w:val="22"/>
                <w:szCs w:val="22"/>
              </w:rPr>
            </w:pPr>
            <w:r w:rsidRPr="00B067BA">
              <w:rPr>
                <w:rFonts w:ascii="Arial" w:hAnsi="Arial" w:cs="Arial"/>
                <w:bCs/>
                <w:sz w:val="22"/>
                <w:szCs w:val="22"/>
              </w:rPr>
              <w:t>Marks available</w:t>
            </w:r>
          </w:p>
        </w:tc>
        <w:tc>
          <w:tcPr>
            <w:tcW w:w="1559" w:type="dxa"/>
            <w:tcBorders>
              <w:top w:val="single" w:sz="4" w:space="0" w:color="auto"/>
              <w:left w:val="single" w:sz="4" w:space="0" w:color="auto"/>
              <w:bottom w:val="single" w:sz="4" w:space="0" w:color="auto"/>
              <w:right w:val="single" w:sz="4" w:space="0" w:color="auto"/>
            </w:tcBorders>
            <w:vAlign w:val="center"/>
          </w:tcPr>
          <w:p w14:paraId="37ACDE9B" w14:textId="77777777" w:rsidR="00607048" w:rsidRPr="00B067BA" w:rsidRDefault="00607048" w:rsidP="00A00095">
            <w:pPr>
              <w:spacing w:before="60" w:after="60"/>
              <w:jc w:val="center"/>
              <w:rPr>
                <w:rFonts w:ascii="Arial" w:hAnsi="Arial" w:cs="Arial"/>
                <w:bCs/>
                <w:sz w:val="22"/>
                <w:szCs w:val="22"/>
              </w:rPr>
            </w:pPr>
            <w:r w:rsidRPr="00B067BA">
              <w:rPr>
                <w:rFonts w:ascii="Arial" w:hAnsi="Arial" w:cs="Arial"/>
                <w:bCs/>
                <w:sz w:val="22"/>
                <w:szCs w:val="22"/>
              </w:rPr>
              <w:t>Percentage of exam</w:t>
            </w:r>
          </w:p>
        </w:tc>
      </w:tr>
      <w:tr w:rsidR="00607048" w:rsidRPr="005B0D96" w14:paraId="0475A76E" w14:textId="77777777" w:rsidTr="00A00095">
        <w:trPr>
          <w:trHeight w:val="544"/>
        </w:trPr>
        <w:tc>
          <w:tcPr>
            <w:tcW w:w="1838" w:type="dxa"/>
            <w:tcBorders>
              <w:top w:val="single" w:sz="4" w:space="0" w:color="auto"/>
              <w:left w:val="single" w:sz="4" w:space="0" w:color="auto"/>
              <w:bottom w:val="single" w:sz="4" w:space="0" w:color="auto"/>
              <w:right w:val="single" w:sz="4" w:space="0" w:color="auto"/>
            </w:tcBorders>
            <w:vAlign w:val="center"/>
          </w:tcPr>
          <w:p w14:paraId="47F495F0" w14:textId="77777777" w:rsidR="00607048" w:rsidRDefault="00607048" w:rsidP="00A00095">
            <w:pPr>
              <w:ind w:right="-145"/>
              <w:rPr>
                <w:rFonts w:ascii="Arial" w:hAnsi="Arial" w:cs="Arial"/>
                <w:sz w:val="22"/>
                <w:szCs w:val="22"/>
              </w:rPr>
            </w:pPr>
            <w:r>
              <w:rPr>
                <w:rFonts w:ascii="Arial" w:hAnsi="Arial" w:cs="Arial"/>
                <w:sz w:val="22"/>
                <w:szCs w:val="22"/>
              </w:rPr>
              <w:t>Section One</w:t>
            </w:r>
          </w:p>
          <w:p w14:paraId="0D28F03B" w14:textId="77777777" w:rsidR="00607048" w:rsidRPr="00AA4E6F" w:rsidRDefault="00607048" w:rsidP="00A00095">
            <w:pPr>
              <w:ind w:right="-145"/>
              <w:rPr>
                <w:rFonts w:ascii="Arial" w:hAnsi="Arial" w:cs="Arial"/>
                <w:sz w:val="22"/>
                <w:szCs w:val="22"/>
              </w:rPr>
            </w:pPr>
            <w:r w:rsidRPr="00AA4E6F">
              <w:rPr>
                <w:rFonts w:ascii="Arial" w:hAnsi="Arial" w:cs="Arial"/>
                <w:sz w:val="22"/>
                <w:szCs w:val="22"/>
              </w:rPr>
              <w:t xml:space="preserve">Short </w:t>
            </w:r>
            <w:r>
              <w:rPr>
                <w:rFonts w:ascii="Arial" w:hAnsi="Arial" w:cs="Arial"/>
                <w:sz w:val="22"/>
                <w:szCs w:val="22"/>
              </w:rPr>
              <w:t>Response</w:t>
            </w:r>
          </w:p>
        </w:tc>
        <w:tc>
          <w:tcPr>
            <w:tcW w:w="1417" w:type="dxa"/>
            <w:tcBorders>
              <w:top w:val="single" w:sz="4" w:space="0" w:color="auto"/>
              <w:left w:val="single" w:sz="4" w:space="0" w:color="auto"/>
              <w:bottom w:val="single" w:sz="4" w:space="0" w:color="auto"/>
              <w:right w:val="single" w:sz="4" w:space="0" w:color="auto"/>
            </w:tcBorders>
            <w:vAlign w:val="center"/>
          </w:tcPr>
          <w:p w14:paraId="7694CB51" w14:textId="5AD5823D" w:rsidR="00607048" w:rsidRPr="00AA4E6F" w:rsidRDefault="009E6F55" w:rsidP="00A00095">
            <w:pPr>
              <w:ind w:right="-74"/>
              <w:jc w:val="center"/>
              <w:rPr>
                <w:rFonts w:ascii="Arial" w:hAnsi="Arial" w:cs="Arial"/>
                <w:sz w:val="22"/>
                <w:szCs w:val="22"/>
              </w:rPr>
            </w:pPr>
            <w:r>
              <w:rPr>
                <w:rFonts w:ascii="Arial" w:hAnsi="Arial" w:cs="Arial"/>
                <w:sz w:val="22"/>
                <w:szCs w:val="22"/>
              </w:rPr>
              <w:t>11</w:t>
            </w:r>
          </w:p>
        </w:tc>
        <w:tc>
          <w:tcPr>
            <w:tcW w:w="1702" w:type="dxa"/>
            <w:tcBorders>
              <w:top w:val="single" w:sz="4" w:space="0" w:color="auto"/>
              <w:left w:val="single" w:sz="4" w:space="0" w:color="auto"/>
              <w:bottom w:val="single" w:sz="4" w:space="0" w:color="auto"/>
              <w:right w:val="single" w:sz="4" w:space="0" w:color="auto"/>
            </w:tcBorders>
            <w:vAlign w:val="center"/>
          </w:tcPr>
          <w:p w14:paraId="4548D1FE" w14:textId="2A0CF621" w:rsidR="00607048" w:rsidRPr="00AA4E6F" w:rsidRDefault="009E6F55" w:rsidP="00A00095">
            <w:pPr>
              <w:ind w:right="-145"/>
              <w:jc w:val="center"/>
              <w:rPr>
                <w:rFonts w:ascii="Arial" w:hAnsi="Arial" w:cs="Arial"/>
                <w:sz w:val="22"/>
                <w:szCs w:val="22"/>
              </w:rPr>
            </w:pPr>
            <w:r>
              <w:rPr>
                <w:rFonts w:ascii="Arial" w:hAnsi="Arial" w:cs="Arial"/>
                <w:sz w:val="22"/>
                <w:szCs w:val="22"/>
              </w:rPr>
              <w:t>11</w:t>
            </w:r>
          </w:p>
        </w:tc>
        <w:tc>
          <w:tcPr>
            <w:tcW w:w="2268" w:type="dxa"/>
            <w:tcBorders>
              <w:top w:val="single" w:sz="4" w:space="0" w:color="auto"/>
              <w:left w:val="single" w:sz="4" w:space="0" w:color="auto"/>
              <w:bottom w:val="single" w:sz="4" w:space="0" w:color="auto"/>
              <w:right w:val="single" w:sz="4" w:space="0" w:color="auto"/>
            </w:tcBorders>
            <w:vAlign w:val="center"/>
          </w:tcPr>
          <w:p w14:paraId="15ACE8F3" w14:textId="77777777" w:rsidR="00607048" w:rsidRPr="00FE22C6" w:rsidRDefault="00607048" w:rsidP="00A00095">
            <w:pPr>
              <w:ind w:right="-74"/>
              <w:jc w:val="center"/>
              <w:rPr>
                <w:rFonts w:ascii="Arial" w:hAnsi="Arial" w:cs="Arial"/>
                <w:sz w:val="22"/>
                <w:szCs w:val="22"/>
              </w:rPr>
            </w:pPr>
            <w:r>
              <w:rPr>
                <w:rFonts w:ascii="Arial" w:hAnsi="Arial" w:cs="Arial"/>
                <w:sz w:val="22"/>
                <w:szCs w:val="22"/>
              </w:rPr>
              <w:t>50</w:t>
            </w:r>
          </w:p>
        </w:tc>
        <w:tc>
          <w:tcPr>
            <w:tcW w:w="1134" w:type="dxa"/>
            <w:tcBorders>
              <w:top w:val="single" w:sz="4" w:space="0" w:color="auto"/>
              <w:left w:val="single" w:sz="4" w:space="0" w:color="auto"/>
              <w:bottom w:val="single" w:sz="4" w:space="0" w:color="auto"/>
              <w:right w:val="single" w:sz="4" w:space="0" w:color="auto"/>
            </w:tcBorders>
            <w:vAlign w:val="center"/>
          </w:tcPr>
          <w:p w14:paraId="2571666E" w14:textId="77777777" w:rsidR="00607048" w:rsidRPr="00FE22C6" w:rsidRDefault="00607048" w:rsidP="00A00095">
            <w:pPr>
              <w:ind w:right="-74"/>
              <w:jc w:val="center"/>
              <w:rPr>
                <w:rFonts w:ascii="Arial" w:hAnsi="Arial" w:cs="Arial"/>
                <w:sz w:val="22"/>
                <w:szCs w:val="22"/>
              </w:rPr>
            </w:pPr>
            <w:r>
              <w:rPr>
                <w:rFonts w:ascii="Arial" w:hAnsi="Arial" w:cs="Arial"/>
                <w:sz w:val="22"/>
                <w:szCs w:val="22"/>
              </w:rPr>
              <w:t>54</w:t>
            </w:r>
          </w:p>
        </w:tc>
        <w:tc>
          <w:tcPr>
            <w:tcW w:w="1559" w:type="dxa"/>
            <w:tcBorders>
              <w:top w:val="single" w:sz="4" w:space="0" w:color="auto"/>
              <w:left w:val="single" w:sz="4" w:space="0" w:color="auto"/>
              <w:bottom w:val="single" w:sz="4" w:space="0" w:color="auto"/>
              <w:right w:val="single" w:sz="4" w:space="0" w:color="auto"/>
            </w:tcBorders>
            <w:vAlign w:val="center"/>
          </w:tcPr>
          <w:p w14:paraId="0A734DA0" w14:textId="77777777" w:rsidR="00607048" w:rsidRPr="00FE22C6" w:rsidRDefault="00607048" w:rsidP="00A00095">
            <w:pPr>
              <w:jc w:val="center"/>
              <w:rPr>
                <w:rFonts w:ascii="Arial" w:hAnsi="Arial" w:cs="Arial"/>
                <w:sz w:val="22"/>
                <w:szCs w:val="22"/>
              </w:rPr>
            </w:pPr>
            <w:r>
              <w:rPr>
                <w:rFonts w:ascii="Arial" w:hAnsi="Arial" w:cs="Arial"/>
                <w:sz w:val="22"/>
                <w:szCs w:val="22"/>
              </w:rPr>
              <w:t>30</w:t>
            </w:r>
          </w:p>
        </w:tc>
      </w:tr>
      <w:tr w:rsidR="00607048" w:rsidRPr="005B0D96" w14:paraId="0C68C4F2" w14:textId="77777777" w:rsidTr="00A00095">
        <w:trPr>
          <w:trHeight w:val="677"/>
        </w:trPr>
        <w:tc>
          <w:tcPr>
            <w:tcW w:w="1838" w:type="dxa"/>
            <w:tcBorders>
              <w:top w:val="single" w:sz="4" w:space="0" w:color="auto"/>
              <w:left w:val="single" w:sz="4" w:space="0" w:color="auto"/>
              <w:bottom w:val="single" w:sz="4" w:space="0" w:color="auto"/>
              <w:right w:val="single" w:sz="4" w:space="0" w:color="auto"/>
            </w:tcBorders>
            <w:vAlign w:val="center"/>
          </w:tcPr>
          <w:p w14:paraId="30A4D232" w14:textId="77777777" w:rsidR="00607048" w:rsidRDefault="00607048" w:rsidP="00A00095">
            <w:pPr>
              <w:ind w:left="313" w:right="-108" w:hanging="313"/>
              <w:rPr>
                <w:rFonts w:ascii="Arial" w:hAnsi="Arial" w:cs="Arial"/>
                <w:sz w:val="22"/>
                <w:szCs w:val="22"/>
              </w:rPr>
            </w:pPr>
            <w:r>
              <w:rPr>
                <w:rFonts w:ascii="Arial" w:hAnsi="Arial" w:cs="Arial"/>
                <w:sz w:val="22"/>
                <w:szCs w:val="22"/>
              </w:rPr>
              <w:t>Section Two</w:t>
            </w:r>
          </w:p>
          <w:p w14:paraId="3E209A96" w14:textId="77777777" w:rsidR="00607048" w:rsidRPr="00AA4E6F" w:rsidRDefault="00607048" w:rsidP="00A00095">
            <w:pPr>
              <w:ind w:left="313" w:right="-108" w:hanging="313"/>
              <w:rPr>
                <w:rFonts w:ascii="Arial" w:hAnsi="Arial" w:cs="Arial"/>
                <w:sz w:val="22"/>
                <w:szCs w:val="22"/>
              </w:rPr>
            </w:pPr>
            <w:r w:rsidRPr="00AA4E6F">
              <w:rPr>
                <w:rFonts w:ascii="Arial" w:hAnsi="Arial" w:cs="Arial"/>
                <w:sz w:val="22"/>
                <w:szCs w:val="22"/>
              </w:rPr>
              <w:t>Problem Solving</w:t>
            </w:r>
          </w:p>
        </w:tc>
        <w:tc>
          <w:tcPr>
            <w:tcW w:w="1417" w:type="dxa"/>
            <w:tcBorders>
              <w:top w:val="single" w:sz="4" w:space="0" w:color="auto"/>
              <w:left w:val="single" w:sz="4" w:space="0" w:color="auto"/>
              <w:bottom w:val="single" w:sz="4" w:space="0" w:color="auto"/>
              <w:right w:val="single" w:sz="4" w:space="0" w:color="auto"/>
            </w:tcBorders>
            <w:vAlign w:val="center"/>
          </w:tcPr>
          <w:p w14:paraId="03D73ED8" w14:textId="20AFFE51" w:rsidR="00607048" w:rsidRPr="00AA4E6F" w:rsidRDefault="009E6F55" w:rsidP="00A00095">
            <w:pPr>
              <w:ind w:right="-74"/>
              <w:jc w:val="center"/>
              <w:rPr>
                <w:rFonts w:ascii="Arial" w:hAnsi="Arial" w:cs="Arial"/>
                <w:sz w:val="22"/>
                <w:szCs w:val="22"/>
              </w:rPr>
            </w:pPr>
            <w:r>
              <w:rPr>
                <w:rFonts w:ascii="Arial" w:hAnsi="Arial" w:cs="Arial"/>
                <w:sz w:val="22"/>
                <w:szCs w:val="22"/>
              </w:rPr>
              <w:t>6</w:t>
            </w:r>
          </w:p>
        </w:tc>
        <w:tc>
          <w:tcPr>
            <w:tcW w:w="1702" w:type="dxa"/>
            <w:tcBorders>
              <w:top w:val="single" w:sz="4" w:space="0" w:color="auto"/>
              <w:left w:val="single" w:sz="4" w:space="0" w:color="auto"/>
              <w:bottom w:val="single" w:sz="4" w:space="0" w:color="auto"/>
              <w:right w:val="single" w:sz="4" w:space="0" w:color="auto"/>
            </w:tcBorders>
            <w:vAlign w:val="center"/>
          </w:tcPr>
          <w:p w14:paraId="7392897B" w14:textId="1ABC3D93" w:rsidR="00607048" w:rsidRPr="00AA4E6F" w:rsidRDefault="009E6F55" w:rsidP="00A00095">
            <w:pPr>
              <w:ind w:right="-145"/>
              <w:jc w:val="center"/>
              <w:rPr>
                <w:rFonts w:ascii="Arial" w:hAnsi="Arial" w:cs="Arial"/>
                <w:sz w:val="22"/>
                <w:szCs w:val="22"/>
              </w:rPr>
            </w:pPr>
            <w:r>
              <w:rPr>
                <w:rFonts w:ascii="Arial" w:hAnsi="Arial" w:cs="Arial"/>
                <w:sz w:val="22"/>
                <w:szCs w:val="22"/>
              </w:rPr>
              <w:t>6</w:t>
            </w:r>
          </w:p>
        </w:tc>
        <w:tc>
          <w:tcPr>
            <w:tcW w:w="2268" w:type="dxa"/>
            <w:tcBorders>
              <w:top w:val="single" w:sz="4" w:space="0" w:color="auto"/>
              <w:left w:val="single" w:sz="4" w:space="0" w:color="auto"/>
              <w:bottom w:val="single" w:sz="4" w:space="0" w:color="auto"/>
              <w:right w:val="single" w:sz="4" w:space="0" w:color="auto"/>
            </w:tcBorders>
            <w:vAlign w:val="center"/>
          </w:tcPr>
          <w:p w14:paraId="57B1298B" w14:textId="77777777" w:rsidR="00607048" w:rsidRPr="00FE22C6" w:rsidRDefault="00607048" w:rsidP="00A00095">
            <w:pPr>
              <w:ind w:right="-74"/>
              <w:jc w:val="center"/>
              <w:rPr>
                <w:rFonts w:ascii="Arial" w:hAnsi="Arial" w:cs="Arial"/>
                <w:sz w:val="22"/>
                <w:szCs w:val="22"/>
              </w:rPr>
            </w:pPr>
            <w:r>
              <w:rPr>
                <w:rFonts w:ascii="Arial" w:hAnsi="Arial" w:cs="Arial"/>
                <w:sz w:val="22"/>
                <w:szCs w:val="22"/>
              </w:rPr>
              <w:t>90</w:t>
            </w:r>
          </w:p>
        </w:tc>
        <w:tc>
          <w:tcPr>
            <w:tcW w:w="1134" w:type="dxa"/>
            <w:tcBorders>
              <w:top w:val="single" w:sz="4" w:space="0" w:color="auto"/>
              <w:left w:val="single" w:sz="4" w:space="0" w:color="auto"/>
              <w:bottom w:val="single" w:sz="4" w:space="0" w:color="auto"/>
              <w:right w:val="single" w:sz="4" w:space="0" w:color="auto"/>
            </w:tcBorders>
            <w:vAlign w:val="center"/>
          </w:tcPr>
          <w:p w14:paraId="4293AF0F" w14:textId="77777777" w:rsidR="00607048" w:rsidRPr="00FE22C6" w:rsidRDefault="00607048" w:rsidP="00A00095">
            <w:pPr>
              <w:ind w:right="-74"/>
              <w:jc w:val="center"/>
              <w:rPr>
                <w:rFonts w:ascii="Arial" w:hAnsi="Arial" w:cs="Arial"/>
                <w:sz w:val="22"/>
                <w:szCs w:val="22"/>
              </w:rPr>
            </w:pPr>
            <w:r>
              <w:rPr>
                <w:rFonts w:ascii="Arial" w:hAnsi="Arial" w:cs="Arial"/>
                <w:sz w:val="22"/>
                <w:szCs w:val="22"/>
              </w:rPr>
              <w:t>90</w:t>
            </w:r>
          </w:p>
        </w:tc>
        <w:tc>
          <w:tcPr>
            <w:tcW w:w="1559" w:type="dxa"/>
            <w:tcBorders>
              <w:top w:val="single" w:sz="4" w:space="0" w:color="auto"/>
              <w:left w:val="single" w:sz="4" w:space="0" w:color="auto"/>
              <w:bottom w:val="single" w:sz="4" w:space="0" w:color="auto"/>
              <w:right w:val="single" w:sz="4" w:space="0" w:color="auto"/>
            </w:tcBorders>
            <w:vAlign w:val="center"/>
          </w:tcPr>
          <w:p w14:paraId="36AFAC10" w14:textId="77777777" w:rsidR="00607048" w:rsidRPr="00FE22C6" w:rsidRDefault="00607048" w:rsidP="00A00095">
            <w:pPr>
              <w:jc w:val="center"/>
              <w:rPr>
                <w:rFonts w:ascii="Arial" w:hAnsi="Arial" w:cs="Arial"/>
                <w:sz w:val="22"/>
                <w:szCs w:val="22"/>
              </w:rPr>
            </w:pPr>
            <w:r>
              <w:rPr>
                <w:rFonts w:ascii="Arial" w:hAnsi="Arial" w:cs="Arial"/>
                <w:sz w:val="22"/>
                <w:szCs w:val="22"/>
              </w:rPr>
              <w:t>50</w:t>
            </w:r>
          </w:p>
        </w:tc>
      </w:tr>
      <w:tr w:rsidR="00607048" w:rsidRPr="005B0D96" w14:paraId="60984F95" w14:textId="77777777" w:rsidTr="00A00095">
        <w:trPr>
          <w:trHeight w:val="544"/>
        </w:trPr>
        <w:tc>
          <w:tcPr>
            <w:tcW w:w="1838" w:type="dxa"/>
            <w:tcBorders>
              <w:top w:val="single" w:sz="4" w:space="0" w:color="auto"/>
              <w:left w:val="single" w:sz="4" w:space="0" w:color="auto"/>
              <w:bottom w:val="single" w:sz="4" w:space="0" w:color="auto"/>
              <w:right w:val="single" w:sz="4" w:space="0" w:color="auto"/>
            </w:tcBorders>
            <w:vAlign w:val="center"/>
          </w:tcPr>
          <w:p w14:paraId="2A58374E" w14:textId="77777777" w:rsidR="00607048" w:rsidRDefault="00607048" w:rsidP="00A00095">
            <w:pPr>
              <w:ind w:left="313" w:right="-108" w:hanging="313"/>
              <w:rPr>
                <w:rFonts w:ascii="Arial" w:hAnsi="Arial" w:cs="Arial"/>
                <w:sz w:val="22"/>
                <w:szCs w:val="22"/>
              </w:rPr>
            </w:pPr>
            <w:r>
              <w:rPr>
                <w:rFonts w:ascii="Arial" w:hAnsi="Arial" w:cs="Arial"/>
                <w:sz w:val="22"/>
                <w:szCs w:val="22"/>
              </w:rPr>
              <w:t>Section Three</w:t>
            </w:r>
          </w:p>
          <w:p w14:paraId="154E7871" w14:textId="77777777" w:rsidR="00607048" w:rsidRPr="00AA4E6F" w:rsidRDefault="00607048" w:rsidP="00A00095">
            <w:pPr>
              <w:ind w:left="313" w:right="-108" w:hanging="313"/>
              <w:rPr>
                <w:rFonts w:ascii="Arial" w:hAnsi="Arial" w:cs="Arial"/>
                <w:sz w:val="22"/>
                <w:szCs w:val="22"/>
              </w:rPr>
            </w:pPr>
            <w:r w:rsidRPr="00AA4E6F">
              <w:rPr>
                <w:rFonts w:ascii="Arial" w:hAnsi="Arial" w:cs="Arial"/>
                <w:sz w:val="22"/>
                <w:szCs w:val="22"/>
              </w:rPr>
              <w:t>Comprehension</w:t>
            </w:r>
          </w:p>
        </w:tc>
        <w:tc>
          <w:tcPr>
            <w:tcW w:w="1417" w:type="dxa"/>
            <w:tcBorders>
              <w:top w:val="single" w:sz="4" w:space="0" w:color="auto"/>
              <w:left w:val="single" w:sz="4" w:space="0" w:color="auto"/>
              <w:bottom w:val="single" w:sz="4" w:space="0" w:color="auto"/>
              <w:right w:val="single" w:sz="4" w:space="0" w:color="auto"/>
            </w:tcBorders>
            <w:vAlign w:val="center"/>
          </w:tcPr>
          <w:p w14:paraId="7E6F3700" w14:textId="4292E334" w:rsidR="00607048" w:rsidRPr="00AA4E6F" w:rsidRDefault="009E6F55" w:rsidP="00A00095">
            <w:pPr>
              <w:tabs>
                <w:tab w:val="left" w:pos="1235"/>
              </w:tabs>
              <w:ind w:right="-74"/>
              <w:jc w:val="center"/>
              <w:rPr>
                <w:rFonts w:ascii="Arial" w:hAnsi="Arial" w:cs="Arial"/>
                <w:sz w:val="22"/>
                <w:szCs w:val="22"/>
              </w:rPr>
            </w:pPr>
            <w:r>
              <w:rPr>
                <w:rFonts w:ascii="Arial" w:hAnsi="Arial" w:cs="Arial"/>
                <w:sz w:val="22"/>
                <w:szCs w:val="22"/>
              </w:rPr>
              <w:t>2</w:t>
            </w:r>
          </w:p>
        </w:tc>
        <w:tc>
          <w:tcPr>
            <w:tcW w:w="1702" w:type="dxa"/>
            <w:tcBorders>
              <w:top w:val="single" w:sz="4" w:space="0" w:color="auto"/>
              <w:left w:val="single" w:sz="4" w:space="0" w:color="auto"/>
              <w:bottom w:val="single" w:sz="4" w:space="0" w:color="auto"/>
              <w:right w:val="single" w:sz="4" w:space="0" w:color="auto"/>
            </w:tcBorders>
            <w:vAlign w:val="center"/>
          </w:tcPr>
          <w:p w14:paraId="0B9E04CC" w14:textId="18232194" w:rsidR="00607048" w:rsidRPr="00AA4E6F" w:rsidRDefault="009E6F55" w:rsidP="00A00095">
            <w:pPr>
              <w:ind w:right="-145"/>
              <w:jc w:val="center"/>
              <w:rPr>
                <w:rFonts w:ascii="Arial" w:hAnsi="Arial" w:cs="Arial"/>
                <w:sz w:val="22"/>
                <w:szCs w:val="22"/>
              </w:rPr>
            </w:pPr>
            <w:r>
              <w:rPr>
                <w:rFonts w:ascii="Arial" w:hAnsi="Arial" w:cs="Arial"/>
                <w:sz w:val="22"/>
                <w:szCs w:val="22"/>
              </w:rPr>
              <w:t>2</w:t>
            </w:r>
          </w:p>
        </w:tc>
        <w:tc>
          <w:tcPr>
            <w:tcW w:w="2268" w:type="dxa"/>
            <w:tcBorders>
              <w:top w:val="single" w:sz="4" w:space="0" w:color="auto"/>
              <w:left w:val="single" w:sz="4" w:space="0" w:color="auto"/>
              <w:bottom w:val="single" w:sz="4" w:space="0" w:color="auto"/>
              <w:right w:val="single" w:sz="4" w:space="0" w:color="auto"/>
            </w:tcBorders>
            <w:vAlign w:val="center"/>
          </w:tcPr>
          <w:p w14:paraId="482ABB15" w14:textId="77777777" w:rsidR="00607048" w:rsidRPr="00FE22C6" w:rsidRDefault="00607048" w:rsidP="00A00095">
            <w:pPr>
              <w:ind w:right="-74"/>
              <w:jc w:val="center"/>
              <w:rPr>
                <w:rFonts w:ascii="Arial" w:hAnsi="Arial" w:cs="Arial"/>
                <w:sz w:val="22"/>
                <w:szCs w:val="22"/>
              </w:rPr>
            </w:pPr>
            <w:r>
              <w:rPr>
                <w:rFonts w:ascii="Arial" w:hAnsi="Arial" w:cs="Arial"/>
                <w:sz w:val="22"/>
                <w:szCs w:val="22"/>
              </w:rPr>
              <w:t>40</w:t>
            </w:r>
          </w:p>
        </w:tc>
        <w:tc>
          <w:tcPr>
            <w:tcW w:w="1134" w:type="dxa"/>
            <w:tcBorders>
              <w:top w:val="single" w:sz="4" w:space="0" w:color="auto"/>
              <w:left w:val="single" w:sz="4" w:space="0" w:color="auto"/>
              <w:bottom w:val="single" w:sz="4" w:space="0" w:color="auto"/>
              <w:right w:val="single" w:sz="4" w:space="0" w:color="auto"/>
            </w:tcBorders>
            <w:vAlign w:val="center"/>
          </w:tcPr>
          <w:p w14:paraId="2A57FE94" w14:textId="77777777" w:rsidR="00607048" w:rsidRPr="00FE22C6" w:rsidRDefault="00607048" w:rsidP="00A00095">
            <w:pPr>
              <w:ind w:right="-74"/>
              <w:jc w:val="center"/>
              <w:rPr>
                <w:rFonts w:ascii="Arial" w:hAnsi="Arial" w:cs="Arial"/>
                <w:sz w:val="22"/>
                <w:szCs w:val="22"/>
              </w:rPr>
            </w:pPr>
            <w:r>
              <w:rPr>
                <w:rFonts w:ascii="Arial" w:hAnsi="Arial" w:cs="Arial"/>
                <w:sz w:val="22"/>
                <w:szCs w:val="22"/>
              </w:rPr>
              <w:t>36</w:t>
            </w:r>
          </w:p>
        </w:tc>
        <w:tc>
          <w:tcPr>
            <w:tcW w:w="1559" w:type="dxa"/>
            <w:tcBorders>
              <w:top w:val="single" w:sz="4" w:space="0" w:color="auto"/>
              <w:left w:val="single" w:sz="4" w:space="0" w:color="auto"/>
              <w:bottom w:val="single" w:sz="4" w:space="0" w:color="auto"/>
              <w:right w:val="single" w:sz="4" w:space="0" w:color="auto"/>
            </w:tcBorders>
            <w:vAlign w:val="center"/>
          </w:tcPr>
          <w:p w14:paraId="0CCE4777" w14:textId="77777777" w:rsidR="00607048" w:rsidRPr="00FE22C6" w:rsidRDefault="00607048" w:rsidP="00A00095">
            <w:pPr>
              <w:jc w:val="center"/>
              <w:rPr>
                <w:rFonts w:ascii="Arial" w:hAnsi="Arial" w:cs="Arial"/>
                <w:sz w:val="22"/>
                <w:szCs w:val="22"/>
              </w:rPr>
            </w:pPr>
            <w:r>
              <w:rPr>
                <w:rFonts w:ascii="Arial" w:hAnsi="Arial" w:cs="Arial"/>
                <w:sz w:val="22"/>
                <w:szCs w:val="22"/>
              </w:rPr>
              <w:t>20</w:t>
            </w:r>
          </w:p>
        </w:tc>
      </w:tr>
      <w:tr w:rsidR="00607048" w:rsidRPr="005B0D96" w14:paraId="22F03340" w14:textId="77777777" w:rsidTr="00A00095">
        <w:trPr>
          <w:gridBefore w:val="3"/>
          <w:wBefore w:w="4957" w:type="dxa"/>
          <w:trHeight w:val="544"/>
        </w:trPr>
        <w:tc>
          <w:tcPr>
            <w:tcW w:w="2268" w:type="dxa"/>
            <w:tcBorders>
              <w:top w:val="nil"/>
              <w:left w:val="nil"/>
              <w:bottom w:val="nil"/>
              <w:right w:val="single" w:sz="4" w:space="0" w:color="auto"/>
            </w:tcBorders>
            <w:vAlign w:val="center"/>
          </w:tcPr>
          <w:p w14:paraId="4E31FF8A" w14:textId="77777777" w:rsidR="00607048" w:rsidRPr="00B067BA" w:rsidRDefault="00607048" w:rsidP="00A00095">
            <w:pPr>
              <w:ind w:left="-53" w:right="-74" w:firstLine="53"/>
              <w:jc w:val="center"/>
              <w:rPr>
                <w:rFonts w:ascii="Arial" w:hAnsi="Arial" w:cs="Arial"/>
                <w:b/>
                <w:bCs/>
                <w:sz w:val="22"/>
                <w:szCs w:val="22"/>
              </w:rPr>
            </w:pPr>
            <w:r w:rsidRPr="00B067BA">
              <w:rPr>
                <w:rFonts w:ascii="Arial" w:hAnsi="Arial" w:cs="Arial"/>
                <w:b/>
                <w:bCs/>
                <w:sz w:val="22"/>
                <w:szCs w:val="22"/>
              </w:rPr>
              <w:t>Total</w:t>
            </w:r>
          </w:p>
        </w:tc>
        <w:tc>
          <w:tcPr>
            <w:tcW w:w="1134" w:type="dxa"/>
            <w:tcBorders>
              <w:top w:val="single" w:sz="4" w:space="0" w:color="auto"/>
              <w:left w:val="single" w:sz="4" w:space="0" w:color="auto"/>
              <w:bottom w:val="single" w:sz="4" w:space="0" w:color="auto"/>
              <w:right w:val="single" w:sz="4" w:space="0" w:color="auto"/>
            </w:tcBorders>
            <w:vAlign w:val="center"/>
          </w:tcPr>
          <w:p w14:paraId="6F252700" w14:textId="77777777" w:rsidR="00607048" w:rsidRPr="00B067BA" w:rsidRDefault="00607048" w:rsidP="00A00095">
            <w:pPr>
              <w:ind w:right="-74"/>
              <w:jc w:val="center"/>
              <w:rPr>
                <w:rFonts w:ascii="Arial" w:hAnsi="Arial" w:cs="Arial"/>
                <w:bCs/>
                <w:sz w:val="22"/>
                <w:szCs w:val="22"/>
              </w:rPr>
            </w:pPr>
            <w:r w:rsidRPr="00B067BA">
              <w:rPr>
                <w:rFonts w:ascii="Arial" w:hAnsi="Arial" w:cs="Arial"/>
                <w:bCs/>
                <w:sz w:val="22"/>
                <w:szCs w:val="22"/>
              </w:rPr>
              <w:t>180</w:t>
            </w:r>
          </w:p>
        </w:tc>
        <w:tc>
          <w:tcPr>
            <w:tcW w:w="1559" w:type="dxa"/>
            <w:tcBorders>
              <w:top w:val="single" w:sz="4" w:space="0" w:color="auto"/>
              <w:left w:val="single" w:sz="4" w:space="0" w:color="auto"/>
              <w:bottom w:val="single" w:sz="4" w:space="0" w:color="auto"/>
              <w:right w:val="single" w:sz="4" w:space="0" w:color="auto"/>
            </w:tcBorders>
            <w:vAlign w:val="center"/>
          </w:tcPr>
          <w:p w14:paraId="7F560AFB" w14:textId="77777777" w:rsidR="00607048" w:rsidRPr="00B067BA" w:rsidRDefault="00607048" w:rsidP="00A00095">
            <w:pPr>
              <w:jc w:val="center"/>
              <w:rPr>
                <w:rFonts w:ascii="Arial" w:hAnsi="Arial" w:cs="Arial"/>
                <w:bCs/>
                <w:sz w:val="22"/>
                <w:szCs w:val="22"/>
              </w:rPr>
            </w:pPr>
            <w:r w:rsidRPr="00B067BA">
              <w:rPr>
                <w:rFonts w:ascii="Arial" w:hAnsi="Arial" w:cs="Arial"/>
                <w:bCs/>
                <w:sz w:val="22"/>
                <w:szCs w:val="22"/>
              </w:rPr>
              <w:t>100</w:t>
            </w:r>
          </w:p>
        </w:tc>
      </w:tr>
    </w:tbl>
    <w:p w14:paraId="73EADFA9" w14:textId="77777777" w:rsidR="00607048" w:rsidRPr="005B0D96" w:rsidRDefault="00607048" w:rsidP="00607048">
      <w:pPr>
        <w:ind w:right="720"/>
        <w:rPr>
          <w:rFonts w:ascii="Arial" w:hAnsi="Arial" w:cs="Arial"/>
          <w:sz w:val="24"/>
        </w:rPr>
      </w:pPr>
    </w:p>
    <w:p w14:paraId="14934631" w14:textId="77777777" w:rsidR="00607048" w:rsidRPr="00B067BA" w:rsidRDefault="00607048" w:rsidP="00607048">
      <w:pPr>
        <w:ind w:right="720"/>
        <w:rPr>
          <w:rFonts w:ascii="Arial" w:hAnsi="Arial" w:cs="Arial"/>
          <w:b/>
          <w:sz w:val="26"/>
          <w:szCs w:val="26"/>
        </w:rPr>
      </w:pPr>
      <w:r>
        <w:rPr>
          <w:rFonts w:ascii="Arial" w:hAnsi="Arial" w:cs="Arial"/>
          <w:b/>
          <w:sz w:val="26"/>
          <w:szCs w:val="26"/>
        </w:rPr>
        <w:t>Instructions to candidates</w:t>
      </w:r>
    </w:p>
    <w:p w14:paraId="70F87993" w14:textId="77777777" w:rsidR="00607048" w:rsidRPr="005B0D96" w:rsidRDefault="00607048" w:rsidP="00607048">
      <w:pPr>
        <w:ind w:right="720"/>
        <w:rPr>
          <w:rFonts w:ascii="Arial" w:hAnsi="Arial" w:cs="Arial"/>
          <w:sz w:val="22"/>
          <w:szCs w:val="22"/>
        </w:rPr>
      </w:pPr>
      <w:r>
        <w:rPr>
          <w:rFonts w:ascii="Arial" w:hAnsi="Arial" w:cs="Arial"/>
          <w:noProof/>
          <w:sz w:val="22"/>
          <w:szCs w:val="22"/>
          <w:lang w:eastAsia="en-AU"/>
        </w:rPr>
        <mc:AlternateContent>
          <mc:Choice Requires="wpi">
            <w:drawing>
              <wp:anchor distT="0" distB="0" distL="114300" distR="114300" simplePos="0" relativeHeight="251658241" behindDoc="0" locked="0" layoutInCell="1" allowOverlap="1" wp14:anchorId="292D808D" wp14:editId="51A961A9">
                <wp:simplePos x="0" y="0"/>
                <wp:positionH relativeFrom="column">
                  <wp:posOffset>5513384</wp:posOffset>
                </wp:positionH>
                <wp:positionV relativeFrom="paragraph">
                  <wp:posOffset>5128</wp:posOffset>
                </wp:positionV>
                <wp:extent cx="12871" cy="44332"/>
                <wp:effectExtent l="38100" t="38100" r="44450" b="32385"/>
                <wp:wrapNone/>
                <wp:docPr id="235" name="Ink 235"/>
                <wp:cNvGraphicFramePr/>
                <a:graphic xmlns:a="http://schemas.openxmlformats.org/drawingml/2006/main">
                  <a:graphicData uri="http://schemas.microsoft.com/office/word/2010/wordprocessingInk">
                    <w14:contentPart bwMode="auto" r:id="rId13">
                      <w14:nvContentPartPr>
                        <w14:cNvContentPartPr/>
                      </w14:nvContentPartPr>
                      <w14:xfrm>
                        <a:off x="0" y="0"/>
                        <a:ext cx="12871" cy="44332"/>
                      </w14:xfrm>
                    </w14:contentPart>
                  </a:graphicData>
                </a:graphic>
              </wp:anchor>
            </w:drawing>
          </mc:Choice>
          <mc:Fallback xmlns:w16du="http://schemas.microsoft.com/office/word/2023/wordml/word16du">
            <w:pict>
              <v:shapetype w14:anchorId="45E66F2F"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35" o:spid="_x0000_s1026" type="#_x0000_t75" style="position:absolute;margin-left:433.9pt;margin-top:.15pt;width:1.45pt;height:3.95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">
                <v:imagedata r:id="rId14" o:title=""/>
              </v:shape>
            </w:pict>
          </mc:Fallback>
        </mc:AlternateContent>
      </w:r>
    </w:p>
    <w:p w14:paraId="02D96321" w14:textId="2AEB7B55" w:rsidR="007038D9" w:rsidRPr="007038D9" w:rsidRDefault="007038D9" w:rsidP="00666267">
      <w:pPr>
        <w:pStyle w:val="ListParagraph"/>
        <w:numPr>
          <w:ilvl w:val="0"/>
          <w:numId w:val="7"/>
        </w:numPr>
        <w:suppressAutoHyphens/>
        <w:ind w:hanging="720"/>
        <w:contextualSpacing w:val="0"/>
        <w:rPr>
          <w:rFonts w:ascii="Arial" w:hAnsi="Arial" w:cs="Arial"/>
          <w:i/>
          <w:iCs/>
          <w:spacing w:val="-2"/>
          <w:sz w:val="22"/>
          <w:szCs w:val="22"/>
        </w:rPr>
      </w:pPr>
      <w:bookmarkStart w:id="3" w:name="_Hlk97622444"/>
      <w:r w:rsidRPr="007038D9">
        <w:rPr>
          <w:rFonts w:ascii="Arial" w:hAnsi="Arial" w:cs="Arial"/>
          <w:spacing w:val="-2"/>
          <w:sz w:val="22"/>
          <w:szCs w:val="22"/>
        </w:rPr>
        <w:t xml:space="preserve">The rules for the conduct of Western Australian external examinations are detailed in the </w:t>
      </w:r>
      <w:r w:rsidR="005374EC" w:rsidRPr="005374EC">
        <w:rPr>
          <w:rFonts w:ascii="Arial" w:hAnsi="Arial" w:cs="Arial"/>
          <w:i/>
          <w:iCs/>
          <w:color w:val="1D2228"/>
          <w:sz w:val="22"/>
          <w:szCs w:val="22"/>
        </w:rPr>
        <w:t xml:space="preserve">Year 12 Information </w:t>
      </w:r>
      <w:r w:rsidR="005374EC">
        <w:rPr>
          <w:rFonts w:ascii="Arial" w:hAnsi="Arial" w:cs="Arial"/>
          <w:i/>
          <w:iCs/>
          <w:color w:val="1D2228"/>
          <w:sz w:val="22"/>
          <w:szCs w:val="22"/>
        </w:rPr>
        <w:t>H</w:t>
      </w:r>
      <w:r w:rsidR="005374EC" w:rsidRPr="005374EC">
        <w:rPr>
          <w:rFonts w:ascii="Arial" w:hAnsi="Arial" w:cs="Arial"/>
          <w:i/>
          <w:iCs/>
          <w:color w:val="1D2228"/>
          <w:sz w:val="22"/>
          <w:szCs w:val="22"/>
        </w:rPr>
        <w:t>andbook 2023</w:t>
      </w:r>
      <w:r w:rsidRPr="007038D9">
        <w:rPr>
          <w:rFonts w:ascii="Arial" w:hAnsi="Arial" w:cs="Arial"/>
          <w:i/>
          <w:iCs/>
          <w:spacing w:val="-2"/>
          <w:sz w:val="22"/>
          <w:szCs w:val="22"/>
        </w:rPr>
        <w:t xml:space="preserve">.  </w:t>
      </w:r>
      <w:r w:rsidRPr="007038D9">
        <w:rPr>
          <w:rFonts w:ascii="Arial" w:hAnsi="Arial" w:cs="Arial"/>
          <w:spacing w:val="-2"/>
          <w:sz w:val="22"/>
          <w:szCs w:val="22"/>
        </w:rPr>
        <w:t>Sitting this examination implies that you agree to abide by these rules.</w:t>
      </w:r>
    </w:p>
    <w:p w14:paraId="68BC8BC1" w14:textId="77777777" w:rsidR="007038D9" w:rsidRPr="007038D9" w:rsidRDefault="007038D9" w:rsidP="007038D9">
      <w:pPr>
        <w:suppressAutoHyphens/>
        <w:ind w:left="720" w:hanging="720"/>
        <w:rPr>
          <w:rFonts w:ascii="Arial" w:hAnsi="Arial" w:cs="Arial"/>
          <w:spacing w:val="-2"/>
          <w:sz w:val="22"/>
          <w:szCs w:val="22"/>
        </w:rPr>
      </w:pPr>
    </w:p>
    <w:p w14:paraId="244A4FBF" w14:textId="77777777" w:rsidR="007038D9" w:rsidRPr="007038D9" w:rsidRDefault="007038D9" w:rsidP="00666267">
      <w:pPr>
        <w:pStyle w:val="ListParagraph"/>
        <w:numPr>
          <w:ilvl w:val="0"/>
          <w:numId w:val="7"/>
        </w:numPr>
        <w:suppressAutoHyphens/>
        <w:ind w:hanging="720"/>
        <w:contextualSpacing w:val="0"/>
        <w:rPr>
          <w:rFonts w:ascii="Arial" w:hAnsi="Arial" w:cs="Arial"/>
          <w:spacing w:val="-2"/>
          <w:sz w:val="22"/>
          <w:szCs w:val="22"/>
        </w:rPr>
      </w:pPr>
      <w:r w:rsidRPr="007038D9">
        <w:rPr>
          <w:rFonts w:ascii="Arial" w:hAnsi="Arial" w:cs="Arial"/>
          <w:spacing w:val="-2"/>
          <w:sz w:val="22"/>
          <w:szCs w:val="22"/>
        </w:rPr>
        <w:t>Write your answers in this Question/Answer booklet preferably using a black/blue pen. Do not use erasable or gel pens.</w:t>
      </w:r>
    </w:p>
    <w:p w14:paraId="51E21AB1" w14:textId="77777777" w:rsidR="007038D9" w:rsidRPr="007038D9" w:rsidRDefault="007038D9" w:rsidP="007038D9">
      <w:pPr>
        <w:suppressAutoHyphens/>
        <w:ind w:left="720" w:hanging="720"/>
        <w:rPr>
          <w:rFonts w:ascii="Arial" w:hAnsi="Arial" w:cs="Arial"/>
          <w:spacing w:val="-2"/>
          <w:sz w:val="22"/>
          <w:szCs w:val="22"/>
        </w:rPr>
      </w:pPr>
    </w:p>
    <w:p w14:paraId="6A26DD01" w14:textId="77777777" w:rsidR="007038D9" w:rsidRPr="007038D9" w:rsidRDefault="007038D9" w:rsidP="00666267">
      <w:pPr>
        <w:pStyle w:val="ListParagraph"/>
        <w:numPr>
          <w:ilvl w:val="0"/>
          <w:numId w:val="7"/>
        </w:numPr>
        <w:suppressAutoHyphens/>
        <w:ind w:hanging="720"/>
        <w:contextualSpacing w:val="0"/>
        <w:rPr>
          <w:rFonts w:ascii="Arial" w:hAnsi="Arial" w:cs="Arial"/>
          <w:spacing w:val="-2"/>
          <w:sz w:val="22"/>
          <w:szCs w:val="22"/>
        </w:rPr>
      </w:pPr>
      <w:r w:rsidRPr="007038D9">
        <w:rPr>
          <w:rFonts w:ascii="Arial" w:hAnsi="Arial" w:cs="Arial"/>
          <w:spacing w:val="-2"/>
          <w:sz w:val="22"/>
          <w:szCs w:val="22"/>
        </w:rPr>
        <w:t>You must be careful to confine your answers to the specific questions asked and follow any instructions that are specific to a particular question.</w:t>
      </w:r>
    </w:p>
    <w:p w14:paraId="6FF94DFF" w14:textId="77777777" w:rsidR="007038D9" w:rsidRPr="007038D9" w:rsidRDefault="007038D9" w:rsidP="007038D9">
      <w:pPr>
        <w:pStyle w:val="ListParagraph"/>
        <w:suppressAutoHyphens/>
        <w:rPr>
          <w:rFonts w:ascii="Arial" w:hAnsi="Arial" w:cs="Arial"/>
          <w:spacing w:val="-2"/>
          <w:sz w:val="22"/>
          <w:szCs w:val="22"/>
        </w:rPr>
      </w:pPr>
    </w:p>
    <w:p w14:paraId="4A321949" w14:textId="77777777" w:rsidR="007038D9" w:rsidRPr="007038D9" w:rsidRDefault="007038D9" w:rsidP="00666267">
      <w:pPr>
        <w:pStyle w:val="ListParagraph"/>
        <w:numPr>
          <w:ilvl w:val="0"/>
          <w:numId w:val="7"/>
        </w:numPr>
        <w:suppressAutoHyphens/>
        <w:ind w:hanging="720"/>
        <w:contextualSpacing w:val="0"/>
        <w:rPr>
          <w:rFonts w:ascii="Arial" w:hAnsi="Arial" w:cs="Arial"/>
          <w:spacing w:val="-2"/>
          <w:sz w:val="22"/>
          <w:szCs w:val="22"/>
        </w:rPr>
      </w:pPr>
      <w:r w:rsidRPr="007038D9">
        <w:rPr>
          <w:rFonts w:ascii="Arial" w:hAnsi="Arial" w:cs="Arial"/>
          <w:spacing w:val="-2"/>
          <w:sz w:val="22"/>
          <w:szCs w:val="22"/>
        </w:rPr>
        <w:t xml:space="preserve">When calculating or estimating answers, show all your working clearly. Your working should be in sufficient detail to allow your answers to be checked readily and for marks to be awarded for reasoning. </w:t>
      </w:r>
    </w:p>
    <w:p w14:paraId="7F00E3DA" w14:textId="77777777" w:rsidR="007038D9" w:rsidRPr="007038D9" w:rsidRDefault="007038D9" w:rsidP="007038D9">
      <w:pPr>
        <w:pStyle w:val="ListParagraph"/>
        <w:rPr>
          <w:rFonts w:ascii="Arial" w:hAnsi="Arial" w:cs="Arial"/>
          <w:spacing w:val="-2"/>
          <w:sz w:val="22"/>
          <w:szCs w:val="22"/>
        </w:rPr>
      </w:pPr>
    </w:p>
    <w:p w14:paraId="60321655" w14:textId="77777777" w:rsidR="007038D9" w:rsidRPr="007038D9" w:rsidRDefault="007038D9" w:rsidP="007038D9">
      <w:pPr>
        <w:pStyle w:val="ListParagraph"/>
        <w:suppressAutoHyphens/>
        <w:rPr>
          <w:rFonts w:ascii="Arial" w:hAnsi="Arial" w:cs="Arial"/>
          <w:spacing w:val="-2"/>
          <w:sz w:val="22"/>
          <w:szCs w:val="22"/>
        </w:rPr>
      </w:pPr>
      <w:r w:rsidRPr="007038D9">
        <w:rPr>
          <w:rFonts w:ascii="Arial" w:hAnsi="Arial" w:cs="Arial"/>
          <w:spacing w:val="-2"/>
          <w:sz w:val="22"/>
          <w:szCs w:val="22"/>
        </w:rPr>
        <w:t xml:space="preserve">In calculations, give final answers to </w:t>
      </w:r>
      <w:r w:rsidRPr="007038D9">
        <w:rPr>
          <w:rFonts w:ascii="Arial" w:hAnsi="Arial" w:cs="Arial"/>
          <w:bCs/>
          <w:spacing w:val="-2"/>
          <w:sz w:val="22"/>
          <w:szCs w:val="22"/>
        </w:rPr>
        <w:t>three</w:t>
      </w:r>
      <w:r w:rsidRPr="007038D9">
        <w:rPr>
          <w:rFonts w:ascii="Arial" w:hAnsi="Arial" w:cs="Arial"/>
          <w:spacing w:val="-2"/>
          <w:sz w:val="22"/>
          <w:szCs w:val="22"/>
        </w:rPr>
        <w:t xml:space="preserve"> significant figures and include appropriate units where applicable.</w:t>
      </w:r>
    </w:p>
    <w:p w14:paraId="7C8FA9B2" w14:textId="77777777" w:rsidR="007038D9" w:rsidRPr="007038D9" w:rsidRDefault="007038D9" w:rsidP="007038D9">
      <w:pPr>
        <w:suppressAutoHyphens/>
        <w:ind w:left="720" w:hanging="720"/>
        <w:rPr>
          <w:rFonts w:ascii="Arial" w:hAnsi="Arial" w:cs="Arial"/>
          <w:spacing w:val="-2"/>
          <w:sz w:val="22"/>
          <w:szCs w:val="22"/>
        </w:rPr>
      </w:pPr>
    </w:p>
    <w:p w14:paraId="2E6E044E" w14:textId="77777777" w:rsidR="007038D9" w:rsidRPr="007038D9" w:rsidRDefault="007038D9" w:rsidP="007038D9">
      <w:pPr>
        <w:suppressAutoHyphens/>
        <w:ind w:left="720" w:hanging="720"/>
        <w:rPr>
          <w:rFonts w:ascii="Arial" w:hAnsi="Arial" w:cs="Arial"/>
          <w:spacing w:val="-2"/>
          <w:sz w:val="22"/>
          <w:szCs w:val="22"/>
        </w:rPr>
      </w:pPr>
      <w:r w:rsidRPr="007038D9">
        <w:rPr>
          <w:rFonts w:ascii="Arial" w:hAnsi="Arial" w:cs="Arial"/>
          <w:spacing w:val="-2"/>
          <w:sz w:val="22"/>
          <w:szCs w:val="22"/>
        </w:rPr>
        <w:tab/>
        <w:t xml:space="preserve">In estimates, give final answers to a maximum of </w:t>
      </w:r>
      <w:r w:rsidRPr="007038D9">
        <w:rPr>
          <w:rFonts w:ascii="Arial" w:hAnsi="Arial" w:cs="Arial"/>
          <w:bCs/>
          <w:spacing w:val="-2"/>
          <w:sz w:val="22"/>
          <w:szCs w:val="22"/>
        </w:rPr>
        <w:t>two</w:t>
      </w:r>
      <w:r w:rsidRPr="007038D9">
        <w:rPr>
          <w:rFonts w:ascii="Arial" w:hAnsi="Arial" w:cs="Arial"/>
          <w:spacing w:val="-2"/>
          <w:sz w:val="22"/>
          <w:szCs w:val="22"/>
        </w:rPr>
        <w:t xml:space="preserve"> significant figures and include appropriate units where applicable.  </w:t>
      </w:r>
    </w:p>
    <w:p w14:paraId="4DA7FAE1" w14:textId="77777777" w:rsidR="007038D9" w:rsidRPr="007038D9" w:rsidRDefault="007038D9" w:rsidP="007038D9">
      <w:pPr>
        <w:suppressAutoHyphens/>
        <w:rPr>
          <w:rFonts w:ascii="Arial" w:hAnsi="Arial" w:cs="Arial"/>
          <w:spacing w:val="-2"/>
          <w:sz w:val="22"/>
          <w:szCs w:val="22"/>
        </w:rPr>
      </w:pPr>
    </w:p>
    <w:p w14:paraId="40505BB6" w14:textId="77777777" w:rsidR="007038D9" w:rsidRPr="007038D9" w:rsidRDefault="007038D9" w:rsidP="00666267">
      <w:pPr>
        <w:pStyle w:val="ListParagraph"/>
        <w:numPr>
          <w:ilvl w:val="0"/>
          <w:numId w:val="7"/>
        </w:numPr>
        <w:tabs>
          <w:tab w:val="num" w:pos="4320"/>
        </w:tabs>
        <w:suppressAutoHyphens/>
        <w:ind w:hanging="720"/>
        <w:contextualSpacing w:val="0"/>
        <w:rPr>
          <w:rFonts w:ascii="Arial" w:hAnsi="Arial" w:cs="Arial"/>
          <w:spacing w:val="-2"/>
          <w:sz w:val="22"/>
          <w:szCs w:val="22"/>
        </w:rPr>
      </w:pPr>
      <w:r w:rsidRPr="007038D9">
        <w:rPr>
          <w:rFonts w:ascii="Arial" w:hAnsi="Arial" w:cs="Arial"/>
          <w:spacing w:val="-2"/>
          <w:sz w:val="22"/>
          <w:szCs w:val="22"/>
        </w:rPr>
        <w:t xml:space="preserve">Supplementary pages for planning/continuing your answers to questions are provided at the end of this Question/Answer booklet. If you use these pages to continue an answer, indicate in the original answer where the answer is continued, ie – give the page number. </w:t>
      </w:r>
    </w:p>
    <w:p w14:paraId="65DB2404" w14:textId="77777777" w:rsidR="007038D9" w:rsidRPr="007038D9" w:rsidRDefault="007038D9" w:rsidP="007038D9">
      <w:pPr>
        <w:tabs>
          <w:tab w:val="num" w:pos="4320"/>
        </w:tabs>
        <w:suppressAutoHyphens/>
        <w:rPr>
          <w:rFonts w:ascii="Arial" w:hAnsi="Arial" w:cs="Arial"/>
          <w:spacing w:val="-2"/>
          <w:sz w:val="22"/>
          <w:szCs w:val="22"/>
        </w:rPr>
      </w:pPr>
    </w:p>
    <w:p w14:paraId="2301918F" w14:textId="77777777" w:rsidR="007038D9" w:rsidRPr="007038D9" w:rsidRDefault="007038D9" w:rsidP="00666267">
      <w:pPr>
        <w:pStyle w:val="ListParagraph"/>
        <w:numPr>
          <w:ilvl w:val="0"/>
          <w:numId w:val="7"/>
        </w:numPr>
        <w:tabs>
          <w:tab w:val="num" w:pos="4320"/>
        </w:tabs>
        <w:suppressAutoHyphens/>
        <w:ind w:hanging="720"/>
        <w:contextualSpacing w:val="0"/>
        <w:rPr>
          <w:rFonts w:ascii="Arial" w:hAnsi="Arial" w:cs="Arial"/>
          <w:spacing w:val="-2"/>
          <w:sz w:val="22"/>
          <w:szCs w:val="22"/>
        </w:rPr>
      </w:pPr>
      <w:r w:rsidRPr="007038D9">
        <w:rPr>
          <w:rFonts w:ascii="Arial" w:hAnsi="Arial" w:cs="Arial"/>
          <w:spacing w:val="-2"/>
          <w:sz w:val="22"/>
          <w:szCs w:val="22"/>
        </w:rPr>
        <w:t xml:space="preserve">The Formulae and Data booklet is not to be handed in with your Question/Answer booklet. </w:t>
      </w:r>
    </w:p>
    <w:bookmarkEnd w:id="3"/>
    <w:p w14:paraId="37316632" w14:textId="77777777" w:rsidR="00607048" w:rsidRPr="005B0D96" w:rsidRDefault="00607048" w:rsidP="00607048">
      <w:pPr>
        <w:ind w:right="720"/>
        <w:rPr>
          <w:rFonts w:ascii="Arial" w:hAnsi="Arial" w:cs="Arial"/>
          <w:sz w:val="22"/>
          <w:szCs w:val="22"/>
        </w:rPr>
      </w:pPr>
    </w:p>
    <w:p w14:paraId="7D2A4E53" w14:textId="77777777" w:rsidR="00607048" w:rsidRDefault="00607048" w:rsidP="00607048">
      <w:pPr>
        <w:tabs>
          <w:tab w:val="right" w:pos="10065"/>
        </w:tabs>
        <w:ind w:right="-1"/>
        <w:rPr>
          <w:rFonts w:ascii="Arial" w:hAnsi="Arial" w:cs="Arial"/>
          <w:b/>
          <w:sz w:val="22"/>
          <w:szCs w:val="22"/>
        </w:rPr>
      </w:pPr>
      <w:r>
        <w:rPr>
          <w:rFonts w:ascii="Arial" w:hAnsi="Arial" w:cs="Arial"/>
          <w:b/>
          <w:noProof/>
          <w:sz w:val="22"/>
          <w:szCs w:val="22"/>
          <w:lang w:eastAsia="en-AU"/>
        </w:rPr>
        <mc:AlternateContent>
          <mc:Choice Requires="wpi">
            <w:drawing>
              <wp:anchor distT="0" distB="0" distL="114300" distR="114300" simplePos="0" relativeHeight="251658240" behindDoc="0" locked="0" layoutInCell="1" allowOverlap="1" wp14:anchorId="6A147253" wp14:editId="2D72C381">
                <wp:simplePos x="0" y="0"/>
                <wp:positionH relativeFrom="column">
                  <wp:posOffset>5412564</wp:posOffset>
                </wp:positionH>
                <wp:positionV relativeFrom="paragraph">
                  <wp:posOffset>74703</wp:posOffset>
                </wp:positionV>
                <wp:extent cx="19068" cy="44332"/>
                <wp:effectExtent l="38100" t="38100" r="38100" b="32385"/>
                <wp:wrapNone/>
                <wp:docPr id="233" name="Ink 233"/>
                <wp:cNvGraphicFramePr/>
                <a:graphic xmlns:a="http://schemas.openxmlformats.org/drawingml/2006/main">
                  <a:graphicData uri="http://schemas.microsoft.com/office/word/2010/wordprocessingInk">
                    <w14:contentPart bwMode="auto" r:id="rId15">
                      <w14:nvContentPartPr>
                        <w14:cNvContentPartPr/>
                      </w14:nvContentPartPr>
                      <w14:xfrm>
                        <a:off x="0" y="0"/>
                        <a:ext cx="19068" cy="44332"/>
                      </w14:xfrm>
                    </w14:contentPart>
                  </a:graphicData>
                </a:graphic>
              </wp:anchor>
            </w:drawing>
          </mc:Choice>
          <mc:Fallback xmlns:w16du="http://schemas.microsoft.com/office/word/2023/wordml/word16du">
            <w:pict>
              <v:shape w14:anchorId="5ACC1F8C" id="Ink 233" o:spid="_x0000_s1026" type="#_x0000_t75" style="position:absolute;margin-left:426pt;margin-top:5.7pt;width:1.95pt;height:3.9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">
                <v:imagedata r:id="rId16" o:title=""/>
              </v:shape>
            </w:pict>
          </mc:Fallback>
        </mc:AlternateContent>
      </w:r>
    </w:p>
    <w:p w14:paraId="5B0BAEE7" w14:textId="77777777" w:rsidR="00607048" w:rsidRDefault="00607048" w:rsidP="00607048">
      <w:pPr>
        <w:tabs>
          <w:tab w:val="right" w:pos="10065"/>
        </w:tabs>
        <w:ind w:right="-1"/>
        <w:rPr>
          <w:rFonts w:ascii="Arial" w:hAnsi="Arial" w:cs="Arial"/>
          <w:b/>
          <w:sz w:val="22"/>
          <w:szCs w:val="22"/>
        </w:rPr>
        <w:sectPr w:rsidR="00607048" w:rsidSect="00607DAA">
          <w:type w:val="continuous"/>
          <w:pgSz w:w="11907" w:h="16840" w:code="9"/>
          <w:pgMar w:top="1015" w:right="851" w:bottom="851" w:left="851" w:header="567" w:footer="709" w:gutter="0"/>
          <w:cols w:space="708"/>
          <w:docGrid w:linePitch="360"/>
        </w:sectPr>
      </w:pPr>
    </w:p>
    <w:p w14:paraId="6A41AB5B" w14:textId="77777777" w:rsidR="00607048" w:rsidRDefault="00607048" w:rsidP="00607048">
      <w:pPr>
        <w:rPr>
          <w:rFonts w:ascii="Arial" w:hAnsi="Arial" w:cs="Arial"/>
          <w:b/>
          <w:sz w:val="22"/>
          <w:szCs w:val="22"/>
        </w:rPr>
      </w:pPr>
    </w:p>
    <w:p w14:paraId="7457C149" w14:textId="77777777" w:rsidR="00607048" w:rsidRDefault="00607048" w:rsidP="00607048">
      <w:pPr>
        <w:rPr>
          <w:rFonts w:ascii="Arial" w:hAnsi="Arial" w:cs="Arial"/>
          <w:b/>
          <w:sz w:val="22"/>
          <w:szCs w:val="22"/>
        </w:rPr>
      </w:pPr>
      <w:r>
        <w:rPr>
          <w:rFonts w:ascii="Arial" w:hAnsi="Arial" w:cs="Arial"/>
          <w:b/>
          <w:sz w:val="22"/>
          <w:szCs w:val="22"/>
        </w:rPr>
        <w:br w:type="page"/>
      </w:r>
    </w:p>
    <w:p w14:paraId="659EF7B1" w14:textId="77777777" w:rsidR="00607048" w:rsidRPr="00AA4E6F" w:rsidRDefault="00607048" w:rsidP="00607048">
      <w:pPr>
        <w:tabs>
          <w:tab w:val="right" w:pos="10065"/>
        </w:tabs>
        <w:ind w:left="567" w:right="-1" w:hanging="567"/>
        <w:rPr>
          <w:rFonts w:ascii="Arial" w:hAnsi="Arial" w:cs="Arial"/>
          <w:b/>
          <w:sz w:val="22"/>
          <w:szCs w:val="22"/>
        </w:rPr>
      </w:pPr>
      <w:r w:rsidRPr="00AA4E6F">
        <w:rPr>
          <w:rFonts w:ascii="Arial" w:hAnsi="Arial" w:cs="Arial"/>
          <w:b/>
          <w:sz w:val="22"/>
          <w:szCs w:val="22"/>
        </w:rPr>
        <w:lastRenderedPageBreak/>
        <w:t xml:space="preserve">Section One: Short </w:t>
      </w:r>
      <w:r>
        <w:rPr>
          <w:rFonts w:ascii="Arial" w:hAnsi="Arial" w:cs="Arial"/>
          <w:b/>
          <w:sz w:val="22"/>
          <w:szCs w:val="22"/>
        </w:rPr>
        <w:t>R</w:t>
      </w:r>
      <w:r w:rsidRPr="00AA4E6F">
        <w:rPr>
          <w:rFonts w:ascii="Arial" w:hAnsi="Arial" w:cs="Arial"/>
          <w:b/>
          <w:sz w:val="22"/>
          <w:szCs w:val="22"/>
        </w:rPr>
        <w:t>esponse</w:t>
      </w:r>
      <w:r w:rsidRPr="00AA4E6F">
        <w:rPr>
          <w:rFonts w:ascii="Arial" w:hAnsi="Arial" w:cs="Arial"/>
          <w:b/>
          <w:sz w:val="22"/>
          <w:szCs w:val="22"/>
        </w:rPr>
        <w:tab/>
      </w:r>
      <w:r>
        <w:rPr>
          <w:rFonts w:ascii="Arial" w:hAnsi="Arial" w:cs="Arial"/>
          <w:b/>
          <w:sz w:val="22"/>
          <w:szCs w:val="22"/>
        </w:rPr>
        <w:t>30</w:t>
      </w:r>
      <w:r w:rsidRPr="00FE22C6">
        <w:rPr>
          <w:rFonts w:ascii="Arial" w:hAnsi="Arial" w:cs="Arial"/>
          <w:b/>
          <w:sz w:val="22"/>
          <w:szCs w:val="22"/>
        </w:rPr>
        <w:t>%</w:t>
      </w:r>
      <w:r w:rsidRPr="00AA4E6F">
        <w:rPr>
          <w:rFonts w:ascii="Arial" w:hAnsi="Arial" w:cs="Arial"/>
          <w:b/>
          <w:sz w:val="22"/>
          <w:szCs w:val="22"/>
        </w:rPr>
        <w:t xml:space="preserve"> (</w:t>
      </w:r>
      <w:r>
        <w:rPr>
          <w:rFonts w:ascii="Arial" w:hAnsi="Arial" w:cs="Arial"/>
          <w:b/>
          <w:sz w:val="22"/>
          <w:szCs w:val="22"/>
        </w:rPr>
        <w:t>54</w:t>
      </w:r>
      <w:r w:rsidRPr="00AA4E6F">
        <w:rPr>
          <w:rFonts w:ascii="Arial" w:hAnsi="Arial" w:cs="Arial"/>
          <w:b/>
          <w:sz w:val="22"/>
          <w:szCs w:val="22"/>
        </w:rPr>
        <w:t xml:space="preserve"> marks)</w:t>
      </w:r>
    </w:p>
    <w:p w14:paraId="1E9129FA" w14:textId="77777777" w:rsidR="00607048" w:rsidRPr="00AA4E6F" w:rsidRDefault="00607048" w:rsidP="00607048">
      <w:pPr>
        <w:ind w:left="567" w:right="540" w:hanging="567"/>
        <w:rPr>
          <w:rFonts w:ascii="Arial" w:hAnsi="Arial" w:cs="Arial"/>
          <w:sz w:val="22"/>
          <w:szCs w:val="22"/>
        </w:rPr>
      </w:pPr>
    </w:p>
    <w:p w14:paraId="42042C25" w14:textId="0207AD47" w:rsidR="00607048" w:rsidRDefault="00607048" w:rsidP="00607048">
      <w:pPr>
        <w:spacing w:before="120" w:after="120"/>
        <w:ind w:right="539"/>
        <w:rPr>
          <w:rFonts w:ascii="Arial" w:hAnsi="Arial" w:cs="Arial"/>
          <w:sz w:val="22"/>
          <w:szCs w:val="22"/>
        </w:rPr>
      </w:pPr>
      <w:r w:rsidRPr="00DF11F3">
        <w:rPr>
          <w:rFonts w:ascii="Arial" w:hAnsi="Arial" w:cs="Arial"/>
          <w:sz w:val="22"/>
          <w:szCs w:val="22"/>
        </w:rPr>
        <w:t xml:space="preserve">This section has </w:t>
      </w:r>
      <w:r w:rsidR="009E6F55">
        <w:rPr>
          <w:rFonts w:ascii="Arial" w:hAnsi="Arial" w:cs="Arial"/>
          <w:sz w:val="22"/>
          <w:szCs w:val="22"/>
        </w:rPr>
        <w:t>eleven</w:t>
      </w:r>
      <w:r w:rsidRPr="00DF11F3">
        <w:rPr>
          <w:rFonts w:ascii="Arial" w:hAnsi="Arial" w:cs="Arial"/>
          <w:sz w:val="22"/>
          <w:szCs w:val="22"/>
        </w:rPr>
        <w:t xml:space="preserve"> (</w:t>
      </w:r>
      <w:r w:rsidR="009E6F55">
        <w:rPr>
          <w:rFonts w:ascii="Arial" w:hAnsi="Arial" w:cs="Arial"/>
          <w:sz w:val="22"/>
          <w:szCs w:val="22"/>
        </w:rPr>
        <w:t>11</w:t>
      </w:r>
      <w:r w:rsidRPr="00DF11F3">
        <w:rPr>
          <w:rFonts w:ascii="Arial" w:hAnsi="Arial" w:cs="Arial"/>
          <w:sz w:val="22"/>
          <w:szCs w:val="22"/>
        </w:rPr>
        <w:t xml:space="preserve">) questions. </w:t>
      </w:r>
      <w:r w:rsidRPr="00AA4E6F">
        <w:rPr>
          <w:rFonts w:ascii="Arial" w:hAnsi="Arial" w:cs="Arial"/>
          <w:sz w:val="22"/>
          <w:szCs w:val="22"/>
        </w:rPr>
        <w:t xml:space="preserve">Answer </w:t>
      </w:r>
      <w:r w:rsidRPr="00AA4E6F">
        <w:rPr>
          <w:rFonts w:ascii="Arial" w:hAnsi="Arial" w:cs="Arial"/>
          <w:b/>
          <w:sz w:val="22"/>
          <w:szCs w:val="22"/>
        </w:rPr>
        <w:t>all</w:t>
      </w:r>
      <w:r w:rsidRPr="00AA4E6F">
        <w:rPr>
          <w:rFonts w:ascii="Arial" w:hAnsi="Arial" w:cs="Arial"/>
          <w:sz w:val="22"/>
          <w:szCs w:val="22"/>
        </w:rPr>
        <w:t xml:space="preserve"> questions. </w:t>
      </w:r>
      <w:r>
        <w:rPr>
          <w:rFonts w:ascii="Arial" w:hAnsi="Arial" w:cs="Arial"/>
          <w:sz w:val="22"/>
          <w:szCs w:val="22"/>
        </w:rPr>
        <w:t xml:space="preserve">Write your answers in </w:t>
      </w:r>
      <w:r w:rsidRPr="00AA4E6F">
        <w:rPr>
          <w:rFonts w:ascii="Arial" w:hAnsi="Arial" w:cs="Arial"/>
          <w:sz w:val="22"/>
          <w:szCs w:val="22"/>
        </w:rPr>
        <w:t>the spaces provided.</w:t>
      </w:r>
    </w:p>
    <w:p w14:paraId="351E567E" w14:textId="77777777" w:rsidR="00607048" w:rsidRPr="00AA4E6F" w:rsidRDefault="00607048" w:rsidP="00607048">
      <w:pPr>
        <w:spacing w:before="120" w:after="120"/>
        <w:ind w:left="567" w:right="539" w:hanging="567"/>
        <w:rPr>
          <w:rFonts w:ascii="Arial" w:hAnsi="Arial" w:cs="Arial"/>
          <w:sz w:val="22"/>
          <w:szCs w:val="22"/>
        </w:rPr>
      </w:pPr>
      <w:r>
        <w:rPr>
          <w:rFonts w:ascii="Arial" w:hAnsi="Arial" w:cs="Arial"/>
          <w:sz w:val="22"/>
          <w:szCs w:val="22"/>
        </w:rPr>
        <w:t>Suggested working time: 50 minutes.</w:t>
      </w:r>
    </w:p>
    <w:p w14:paraId="67E8EB73" w14:textId="77777777" w:rsidR="00607048" w:rsidRPr="00AA4E6F" w:rsidRDefault="00607048" w:rsidP="00607048">
      <w:pPr>
        <w:pBdr>
          <w:bottom w:val="single" w:sz="4" w:space="1" w:color="auto"/>
        </w:pBdr>
        <w:ind w:right="540"/>
        <w:rPr>
          <w:rFonts w:ascii="Arial" w:hAnsi="Arial" w:cs="Arial"/>
          <w:sz w:val="22"/>
          <w:szCs w:val="22"/>
        </w:rPr>
      </w:pPr>
    </w:p>
    <w:p w14:paraId="6D9D8626" w14:textId="77777777" w:rsidR="00607048" w:rsidRPr="00AA4E6F" w:rsidRDefault="00607048" w:rsidP="00607048">
      <w:pPr>
        <w:ind w:left="567" w:right="540" w:hanging="567"/>
        <w:rPr>
          <w:rFonts w:ascii="Arial" w:hAnsi="Arial" w:cs="Arial"/>
          <w:sz w:val="22"/>
          <w:szCs w:val="22"/>
        </w:rPr>
      </w:pPr>
    </w:p>
    <w:p w14:paraId="4F3044CF" w14:textId="1852C03E" w:rsidR="0079189C" w:rsidRDefault="009051EC" w:rsidP="001A3E5D">
      <w:pPr>
        <w:rPr>
          <w:rFonts w:ascii="Arial" w:hAnsi="Arial" w:cs="Arial"/>
          <w:b/>
          <w:sz w:val="22"/>
          <w:szCs w:val="22"/>
        </w:rPr>
      </w:pPr>
      <w:r w:rsidRPr="0079189C">
        <w:rPr>
          <w:rFonts w:ascii="Arial" w:hAnsi="Arial" w:cs="Arial"/>
          <w:b/>
          <w:sz w:val="22"/>
          <w:szCs w:val="22"/>
        </w:rPr>
        <w:t xml:space="preserve">Question </w:t>
      </w:r>
      <w:r w:rsidR="0079189C" w:rsidRPr="0079189C">
        <w:rPr>
          <w:rFonts w:ascii="Arial" w:hAnsi="Arial" w:cs="Arial"/>
          <w:b/>
          <w:sz w:val="22"/>
          <w:szCs w:val="22"/>
        </w:rPr>
        <w:t>1</w:t>
      </w:r>
      <w:r w:rsidR="00F12AE1">
        <w:rPr>
          <w:rFonts w:ascii="Arial" w:hAnsi="Arial" w:cs="Arial"/>
          <w:b/>
          <w:sz w:val="22"/>
          <w:szCs w:val="22"/>
        </w:rPr>
        <w:tab/>
      </w:r>
      <w:r w:rsidR="00F12AE1">
        <w:rPr>
          <w:rFonts w:ascii="Arial" w:hAnsi="Arial" w:cs="Arial"/>
          <w:b/>
          <w:sz w:val="22"/>
          <w:szCs w:val="22"/>
        </w:rPr>
        <w:tab/>
      </w:r>
      <w:r w:rsidR="00F12AE1">
        <w:rPr>
          <w:rFonts w:ascii="Arial" w:hAnsi="Arial" w:cs="Arial"/>
          <w:b/>
          <w:sz w:val="22"/>
          <w:szCs w:val="22"/>
        </w:rPr>
        <w:tab/>
      </w:r>
      <w:r w:rsidR="00F12AE1">
        <w:rPr>
          <w:rFonts w:ascii="Arial" w:hAnsi="Arial" w:cs="Arial"/>
          <w:b/>
          <w:sz w:val="22"/>
          <w:szCs w:val="22"/>
        </w:rPr>
        <w:tab/>
      </w:r>
      <w:r w:rsidR="00F12AE1">
        <w:rPr>
          <w:rFonts w:ascii="Arial" w:hAnsi="Arial" w:cs="Arial"/>
          <w:b/>
          <w:sz w:val="22"/>
          <w:szCs w:val="22"/>
        </w:rPr>
        <w:tab/>
      </w:r>
      <w:r w:rsidR="00F12AE1">
        <w:rPr>
          <w:rFonts w:ascii="Arial" w:hAnsi="Arial" w:cs="Arial"/>
          <w:b/>
          <w:sz w:val="22"/>
          <w:szCs w:val="22"/>
        </w:rPr>
        <w:tab/>
      </w:r>
      <w:r w:rsidR="00F12AE1">
        <w:rPr>
          <w:rFonts w:ascii="Arial" w:hAnsi="Arial" w:cs="Arial"/>
          <w:b/>
          <w:sz w:val="22"/>
          <w:szCs w:val="22"/>
        </w:rPr>
        <w:tab/>
      </w:r>
      <w:r w:rsidR="00F12AE1">
        <w:rPr>
          <w:rFonts w:ascii="Arial" w:hAnsi="Arial" w:cs="Arial"/>
          <w:b/>
          <w:sz w:val="22"/>
          <w:szCs w:val="22"/>
        </w:rPr>
        <w:tab/>
      </w:r>
      <w:r w:rsidR="00F12AE1">
        <w:rPr>
          <w:rFonts w:ascii="Arial" w:hAnsi="Arial" w:cs="Arial"/>
          <w:b/>
          <w:sz w:val="22"/>
          <w:szCs w:val="22"/>
        </w:rPr>
        <w:tab/>
      </w:r>
      <w:r w:rsidR="00F12AE1">
        <w:rPr>
          <w:rFonts w:ascii="Arial" w:hAnsi="Arial" w:cs="Arial"/>
          <w:b/>
          <w:sz w:val="22"/>
          <w:szCs w:val="22"/>
        </w:rPr>
        <w:tab/>
      </w:r>
      <w:r w:rsidR="00F12AE1">
        <w:rPr>
          <w:rFonts w:ascii="Arial" w:hAnsi="Arial" w:cs="Arial"/>
          <w:b/>
          <w:sz w:val="22"/>
          <w:szCs w:val="22"/>
        </w:rPr>
        <w:tab/>
        <w:t>(</w:t>
      </w:r>
      <w:r w:rsidR="00B957B6">
        <w:rPr>
          <w:rFonts w:ascii="Arial" w:hAnsi="Arial" w:cs="Arial"/>
          <w:b/>
          <w:sz w:val="22"/>
          <w:szCs w:val="22"/>
        </w:rPr>
        <w:t>6</w:t>
      </w:r>
      <w:r w:rsidR="00F12AE1">
        <w:rPr>
          <w:rFonts w:ascii="Arial" w:hAnsi="Arial" w:cs="Arial"/>
          <w:b/>
          <w:sz w:val="22"/>
          <w:szCs w:val="22"/>
        </w:rPr>
        <w:t xml:space="preserve"> marks)</w:t>
      </w:r>
    </w:p>
    <w:p w14:paraId="455522B1" w14:textId="6E20CAC5" w:rsidR="004953CA" w:rsidRDefault="004953CA" w:rsidP="001A3E5D">
      <w:pPr>
        <w:rPr>
          <w:rFonts w:ascii="Arial" w:hAnsi="Arial" w:cs="Arial"/>
          <w:b/>
          <w:sz w:val="22"/>
          <w:szCs w:val="22"/>
        </w:rPr>
      </w:pPr>
    </w:p>
    <w:p w14:paraId="5D0F4986" w14:textId="77777777" w:rsidR="009E6F55" w:rsidRPr="009E6F55" w:rsidRDefault="009E6F55" w:rsidP="009E6F55">
      <w:pPr>
        <w:rPr>
          <w:rFonts w:ascii="Arial" w:hAnsi="Arial" w:cs="Arial"/>
          <w:sz w:val="22"/>
          <w:szCs w:val="22"/>
          <w:lang w:val="en-GB"/>
        </w:rPr>
      </w:pPr>
      <w:r w:rsidRPr="009E6F55">
        <w:rPr>
          <w:rFonts w:ascii="Arial" w:hAnsi="Arial" w:cs="Arial"/>
          <w:sz w:val="22"/>
          <w:szCs w:val="22"/>
          <w:lang w:val="en-GB"/>
        </w:rPr>
        <w:t xml:space="preserve">Many of the streetlights in Perth are sodium vapour lamps. When switched on, solid sodium is vaporised, and the gas atoms are excited by the lamp’s operating voltage. As these atoms de-excite, a characteristic yellow light is emitted. Two characteristic downward electron transitions are responsible for this yellow colour – one of these is indicated on the energy level diagram for sodium below (ie – from n = 3 to n = 1). Note that the energy level diagram is incomplete and is not drawn to scale. </w:t>
      </w:r>
    </w:p>
    <w:p w14:paraId="2E84729F" w14:textId="2A1A6510" w:rsidR="009E6F55" w:rsidRPr="009E6F55" w:rsidRDefault="009E6F55" w:rsidP="009E6F55">
      <w:pPr>
        <w:rPr>
          <w:rFonts w:ascii="Arial" w:hAnsi="Arial" w:cs="Arial"/>
          <w:sz w:val="22"/>
          <w:szCs w:val="22"/>
          <w:lang w:val="en-GB"/>
        </w:rPr>
      </w:pPr>
      <w:r w:rsidRPr="009E6F55">
        <w:rPr>
          <w:rFonts w:ascii="Arial" w:hAnsi="Arial" w:cs="Arial"/>
          <w:noProof/>
          <w:sz w:val="22"/>
          <w:szCs w:val="22"/>
          <w:lang w:val="en-GB"/>
        </w:rPr>
        <mc:AlternateContent>
          <mc:Choice Requires="wps">
            <w:drawing>
              <wp:anchor distT="0" distB="0" distL="114300" distR="114300" simplePos="0" relativeHeight="251658249" behindDoc="0" locked="0" layoutInCell="1" allowOverlap="1" wp14:anchorId="37FD83BD" wp14:editId="13B3AD2C">
                <wp:simplePos x="0" y="0"/>
                <wp:positionH relativeFrom="column">
                  <wp:posOffset>759460</wp:posOffset>
                </wp:positionH>
                <wp:positionV relativeFrom="paragraph">
                  <wp:posOffset>177165</wp:posOffset>
                </wp:positionV>
                <wp:extent cx="914400" cy="279400"/>
                <wp:effectExtent l="0" t="0" r="10795" b="25400"/>
                <wp:wrapNone/>
                <wp:docPr id="7" name="Text Box 7"/>
                <wp:cNvGraphicFramePr/>
                <a:graphic xmlns:a="http://schemas.openxmlformats.org/drawingml/2006/main">
                  <a:graphicData uri="http://schemas.microsoft.com/office/word/2010/wordprocessingShape">
                    <wps:wsp>
                      <wps:cNvSpPr txBox="1"/>
                      <wps:spPr>
                        <a:xfrm>
                          <a:off x="0" y="0"/>
                          <a:ext cx="914400" cy="279400"/>
                        </a:xfrm>
                        <a:prstGeom prst="rect">
                          <a:avLst/>
                        </a:prstGeom>
                        <a:solidFill>
                          <a:schemeClr val="lt1"/>
                        </a:solidFill>
                        <a:ln w="6350">
                          <a:solidFill>
                            <a:prstClr val="black"/>
                          </a:solidFill>
                        </a:ln>
                      </wps:spPr>
                      <wps:txbx>
                        <w:txbxContent>
                          <w:p w14:paraId="3EC1993F" w14:textId="77777777" w:rsidR="009E6F55" w:rsidRPr="00FE4977" w:rsidRDefault="009E6F55" w:rsidP="009E6F55">
                            <w:pPr>
                              <w:rPr>
                                <w:rFonts w:ascii="Arial" w:hAnsi="Arial" w:cs="Arial"/>
                                <w:sz w:val="18"/>
                                <w:szCs w:val="18"/>
                                <w:lang w:val="en-GB"/>
                              </w:rPr>
                            </w:pPr>
                            <w:r w:rsidRPr="00FE4977">
                              <w:rPr>
                                <w:rFonts w:ascii="Arial" w:hAnsi="Arial" w:cs="Arial"/>
                                <w:sz w:val="18"/>
                                <w:szCs w:val="18"/>
                                <w:lang w:val="en-GB"/>
                              </w:rPr>
                              <w:t>n =</w:t>
                            </w:r>
                            <w:r>
                              <w:rPr>
                                <w:rFonts w:ascii="Arial" w:hAnsi="Arial" w:cs="Arial"/>
                                <w:sz w:val="18"/>
                                <w:szCs w:val="18"/>
                                <w:lang w:val="en-GB"/>
                              </w:rPr>
                              <w:t xml:space="preserve"> _______</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7FD83BD" id="Text Box 7" o:spid="_x0000_s1027" type="#_x0000_t202" style="position:absolute;margin-left:59.8pt;margin-top:13.95pt;width:1in;height:22pt;z-index:251658249;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" fillcolor="white [3201]" strokeweight=".5pt">
                <v:textbox>
                  <w:txbxContent>
                    <w:p w14:paraId="3EC1993F" w14:textId="77777777" w:rsidR="009E6F55" w:rsidRPr="00FE4977" w:rsidRDefault="009E6F55" w:rsidP="009E6F55">
                      <w:pPr>
                        <w:rPr>
                          <w:rFonts w:ascii="Arial" w:hAnsi="Arial" w:cs="Arial"/>
                          <w:sz w:val="18"/>
                          <w:szCs w:val="18"/>
                          <w:lang w:val="en-GB"/>
                        </w:rPr>
                      </w:pPr>
                      <w:r w:rsidRPr="00FE4977">
                        <w:rPr>
                          <w:rFonts w:ascii="Arial" w:hAnsi="Arial" w:cs="Arial"/>
                          <w:sz w:val="18"/>
                          <w:szCs w:val="18"/>
                          <w:lang w:val="en-GB"/>
                        </w:rPr>
                        <w:t>n =</w:t>
                      </w:r>
                      <w:r>
                        <w:rPr>
                          <w:rFonts w:ascii="Arial" w:hAnsi="Arial" w:cs="Arial"/>
                          <w:sz w:val="18"/>
                          <w:szCs w:val="18"/>
                          <w:lang w:val="en-GB"/>
                        </w:rPr>
                        <w:t xml:space="preserve"> _______</w:t>
                      </w:r>
                    </w:p>
                  </w:txbxContent>
                </v:textbox>
              </v:shape>
            </w:pict>
          </mc:Fallback>
        </mc:AlternateContent>
      </w:r>
      <w:r w:rsidRPr="009E6F55">
        <w:rPr>
          <w:rFonts w:ascii="Arial" w:hAnsi="Arial" w:cs="Arial"/>
          <w:noProof/>
          <w:sz w:val="22"/>
          <w:szCs w:val="22"/>
          <w:lang w:val="en-GB"/>
        </w:rPr>
        <mc:AlternateContent>
          <mc:Choice Requires="wps">
            <w:drawing>
              <wp:anchor distT="0" distB="0" distL="114300" distR="114300" simplePos="0" relativeHeight="251658254" behindDoc="0" locked="0" layoutInCell="1" allowOverlap="1" wp14:anchorId="7516B0BF" wp14:editId="0EF29E40">
                <wp:simplePos x="0" y="0"/>
                <wp:positionH relativeFrom="column">
                  <wp:posOffset>4235450</wp:posOffset>
                </wp:positionH>
                <wp:positionV relativeFrom="paragraph">
                  <wp:posOffset>177165</wp:posOffset>
                </wp:positionV>
                <wp:extent cx="914400" cy="279400"/>
                <wp:effectExtent l="0" t="0" r="3810" b="6350"/>
                <wp:wrapNone/>
                <wp:docPr id="12" name="Text Box 12"/>
                <wp:cNvGraphicFramePr/>
                <a:graphic xmlns:a="http://schemas.openxmlformats.org/drawingml/2006/main">
                  <a:graphicData uri="http://schemas.microsoft.com/office/word/2010/wordprocessingShape">
                    <wps:wsp>
                      <wps:cNvSpPr txBox="1"/>
                      <wps:spPr>
                        <a:xfrm>
                          <a:off x="0" y="0"/>
                          <a:ext cx="914400" cy="279400"/>
                        </a:xfrm>
                        <a:prstGeom prst="rect">
                          <a:avLst/>
                        </a:prstGeom>
                        <a:solidFill>
                          <a:schemeClr val="lt1"/>
                        </a:solidFill>
                        <a:ln w="6350">
                          <a:noFill/>
                        </a:ln>
                      </wps:spPr>
                      <wps:txbx>
                        <w:txbxContent>
                          <w:p w14:paraId="1DA0C3D2" w14:textId="77777777" w:rsidR="009E6F55" w:rsidRPr="00FE4977" w:rsidRDefault="009E6F55" w:rsidP="009E6F55">
                            <w:pPr>
                              <w:rPr>
                                <w:rFonts w:ascii="Arial" w:hAnsi="Arial" w:cs="Arial"/>
                                <w:sz w:val="18"/>
                                <w:szCs w:val="18"/>
                                <w:lang w:val="en-GB"/>
                              </w:rPr>
                            </w:pPr>
                            <w:r>
                              <w:rPr>
                                <w:rFonts w:ascii="Arial" w:hAnsi="Arial" w:cs="Arial"/>
                                <w:sz w:val="18"/>
                                <w:szCs w:val="18"/>
                                <w:lang w:val="en-GB"/>
                              </w:rPr>
                              <w:t>0 eV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516B0BF" id="Text Box 12" o:spid="_x0000_s1028" type="#_x0000_t202" style="position:absolute;margin-left:333.5pt;margin-top:13.95pt;width:1in;height:22pt;z-index:25165825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" fillcolor="white [3201]" stroked="f" strokeweight=".5pt">
                <v:textbox>
                  <w:txbxContent>
                    <w:p w14:paraId="1DA0C3D2" w14:textId="77777777" w:rsidR="009E6F55" w:rsidRPr="00FE4977" w:rsidRDefault="009E6F55" w:rsidP="009E6F55">
                      <w:pPr>
                        <w:rPr>
                          <w:rFonts w:ascii="Arial" w:hAnsi="Arial" w:cs="Arial"/>
                          <w:sz w:val="18"/>
                          <w:szCs w:val="18"/>
                          <w:lang w:val="en-GB"/>
                        </w:rPr>
                      </w:pPr>
                      <w:r>
                        <w:rPr>
                          <w:rFonts w:ascii="Arial" w:hAnsi="Arial" w:cs="Arial"/>
                          <w:sz w:val="18"/>
                          <w:szCs w:val="18"/>
                          <w:lang w:val="en-GB"/>
                        </w:rPr>
                        <w:t>0 eV</w:t>
                      </w:r>
                    </w:p>
                  </w:txbxContent>
                </v:textbox>
              </v:shape>
            </w:pict>
          </mc:Fallback>
        </mc:AlternateContent>
      </w:r>
      <w:r w:rsidRPr="009E6F55">
        <w:rPr>
          <w:rFonts w:ascii="Arial" w:hAnsi="Arial" w:cs="Arial"/>
          <w:noProof/>
          <w:sz w:val="22"/>
          <w:szCs w:val="22"/>
          <w:lang w:val="en-GB"/>
        </w:rPr>
        <mc:AlternateContent>
          <mc:Choice Requires="wps">
            <w:drawing>
              <wp:anchor distT="0" distB="0" distL="114300" distR="114300" simplePos="0" relativeHeight="251658252" behindDoc="0" locked="0" layoutInCell="1" allowOverlap="1" wp14:anchorId="33F22DFA" wp14:editId="68B8C2EC">
                <wp:simplePos x="0" y="0"/>
                <wp:positionH relativeFrom="column">
                  <wp:posOffset>4235450</wp:posOffset>
                </wp:positionH>
                <wp:positionV relativeFrom="paragraph">
                  <wp:posOffset>1878965</wp:posOffset>
                </wp:positionV>
                <wp:extent cx="914400" cy="279400"/>
                <wp:effectExtent l="0" t="0" r="3810" b="6350"/>
                <wp:wrapNone/>
                <wp:docPr id="10" name="Text Box 10"/>
                <wp:cNvGraphicFramePr/>
                <a:graphic xmlns:a="http://schemas.openxmlformats.org/drawingml/2006/main">
                  <a:graphicData uri="http://schemas.microsoft.com/office/word/2010/wordprocessingShape">
                    <wps:wsp>
                      <wps:cNvSpPr txBox="1"/>
                      <wps:spPr>
                        <a:xfrm>
                          <a:off x="0" y="0"/>
                          <a:ext cx="914400" cy="279400"/>
                        </a:xfrm>
                        <a:prstGeom prst="rect">
                          <a:avLst/>
                        </a:prstGeom>
                        <a:solidFill>
                          <a:schemeClr val="lt1"/>
                        </a:solidFill>
                        <a:ln w="6350">
                          <a:noFill/>
                        </a:ln>
                      </wps:spPr>
                      <wps:txbx>
                        <w:txbxContent>
                          <w:p w14:paraId="293EDD78" w14:textId="0C994D00" w:rsidR="009E6F55" w:rsidRPr="00FE4977" w:rsidRDefault="005374EC" w:rsidP="009E6F55">
                            <w:pPr>
                              <w:rPr>
                                <w:rFonts w:ascii="Arial" w:hAnsi="Arial" w:cs="Arial"/>
                                <w:sz w:val="18"/>
                                <w:szCs w:val="18"/>
                                <w:lang w:val="en-GB"/>
                              </w:rPr>
                            </w:pPr>
                            <w:r>
                              <w:rPr>
                                <w:rFonts w:ascii="Arial" w:hAnsi="Arial" w:cs="Arial"/>
                                <w:sz w:val="18"/>
                                <w:szCs w:val="18"/>
                                <w:lang w:val="en-GB"/>
                              </w:rPr>
                              <w:t>-</w:t>
                            </w:r>
                            <w:r w:rsidR="009E6F55">
                              <w:rPr>
                                <w:rFonts w:ascii="Arial" w:hAnsi="Arial" w:cs="Arial"/>
                                <w:sz w:val="18"/>
                                <w:szCs w:val="18"/>
                                <w:lang w:val="en-GB"/>
                              </w:rPr>
                              <w:t>5.14 eV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3F22DFA" id="Text Box 10" o:spid="_x0000_s1029" type="#_x0000_t202" style="position:absolute;margin-left:333.5pt;margin-top:147.95pt;width:1in;height:22pt;z-index:25165825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" fillcolor="white [3201]" stroked="f" strokeweight=".5pt">
                <v:textbox>
                  <w:txbxContent>
                    <w:p w14:paraId="293EDD78" w14:textId="0C994D00" w:rsidR="009E6F55" w:rsidRPr="00FE4977" w:rsidRDefault="005374EC" w:rsidP="009E6F55">
                      <w:pPr>
                        <w:rPr>
                          <w:rFonts w:ascii="Arial" w:hAnsi="Arial" w:cs="Arial"/>
                          <w:sz w:val="18"/>
                          <w:szCs w:val="18"/>
                          <w:lang w:val="en-GB"/>
                        </w:rPr>
                      </w:pPr>
                      <w:r>
                        <w:rPr>
                          <w:rFonts w:ascii="Arial" w:hAnsi="Arial" w:cs="Arial"/>
                          <w:sz w:val="18"/>
                          <w:szCs w:val="18"/>
                          <w:lang w:val="en-GB"/>
                        </w:rPr>
                        <w:t>-</w:t>
                      </w:r>
                      <w:r w:rsidR="009E6F55">
                        <w:rPr>
                          <w:rFonts w:ascii="Arial" w:hAnsi="Arial" w:cs="Arial"/>
                          <w:sz w:val="18"/>
                          <w:szCs w:val="18"/>
                          <w:lang w:val="en-GB"/>
                        </w:rPr>
                        <w:t>5.14 eV</w:t>
                      </w:r>
                    </w:p>
                  </w:txbxContent>
                </v:textbox>
              </v:shape>
            </w:pict>
          </mc:Fallback>
        </mc:AlternateContent>
      </w:r>
      <w:r w:rsidRPr="009E6F55">
        <w:rPr>
          <w:rFonts w:ascii="Arial" w:hAnsi="Arial" w:cs="Arial"/>
          <w:noProof/>
          <w:sz w:val="22"/>
          <w:szCs w:val="22"/>
          <w:lang w:val="en-GB"/>
        </w:rPr>
        <mc:AlternateContent>
          <mc:Choice Requires="wps">
            <w:drawing>
              <wp:anchor distT="0" distB="0" distL="114300" distR="114300" simplePos="0" relativeHeight="251658250" behindDoc="0" locked="0" layoutInCell="1" allowOverlap="1" wp14:anchorId="4A43D86F" wp14:editId="36239CC5">
                <wp:simplePos x="0" y="0"/>
                <wp:positionH relativeFrom="column">
                  <wp:posOffset>1111250</wp:posOffset>
                </wp:positionH>
                <wp:positionV relativeFrom="paragraph">
                  <wp:posOffset>1186815</wp:posOffset>
                </wp:positionV>
                <wp:extent cx="914400" cy="279400"/>
                <wp:effectExtent l="0" t="0" r="3810" b="6350"/>
                <wp:wrapNone/>
                <wp:docPr id="8" name="Text Box 8"/>
                <wp:cNvGraphicFramePr/>
                <a:graphic xmlns:a="http://schemas.openxmlformats.org/drawingml/2006/main">
                  <a:graphicData uri="http://schemas.microsoft.com/office/word/2010/wordprocessingShape">
                    <wps:wsp>
                      <wps:cNvSpPr txBox="1"/>
                      <wps:spPr>
                        <a:xfrm>
                          <a:off x="0" y="0"/>
                          <a:ext cx="914400" cy="279400"/>
                        </a:xfrm>
                        <a:prstGeom prst="rect">
                          <a:avLst/>
                        </a:prstGeom>
                        <a:solidFill>
                          <a:schemeClr val="lt1"/>
                        </a:solidFill>
                        <a:ln w="6350">
                          <a:noFill/>
                        </a:ln>
                      </wps:spPr>
                      <wps:txbx>
                        <w:txbxContent>
                          <w:p w14:paraId="00CF017C" w14:textId="77777777" w:rsidR="009E6F55" w:rsidRPr="00FE4977" w:rsidRDefault="009E6F55" w:rsidP="009E6F55">
                            <w:pPr>
                              <w:rPr>
                                <w:rFonts w:ascii="Arial" w:hAnsi="Arial" w:cs="Arial"/>
                                <w:sz w:val="18"/>
                                <w:szCs w:val="18"/>
                                <w:lang w:val="en-GB"/>
                              </w:rPr>
                            </w:pPr>
                            <w:r w:rsidRPr="00FE4977">
                              <w:rPr>
                                <w:rFonts w:ascii="Arial" w:hAnsi="Arial" w:cs="Arial"/>
                                <w:sz w:val="18"/>
                                <w:szCs w:val="18"/>
                                <w:lang w:val="en-GB"/>
                              </w:rPr>
                              <w:t>n =</w:t>
                            </w:r>
                            <w:r>
                              <w:rPr>
                                <w:rFonts w:ascii="Arial" w:hAnsi="Arial" w:cs="Arial"/>
                                <w:sz w:val="18"/>
                                <w:szCs w:val="18"/>
                                <w:lang w:val="en-GB"/>
                              </w:rPr>
                              <w:t xml:space="preserve"> 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A43D86F" id="Text Box 8" o:spid="_x0000_s1030" type="#_x0000_t202" style="position:absolute;margin-left:87.5pt;margin-top:93.45pt;width:1in;height:22pt;z-index:25165825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" fillcolor="white [3201]" stroked="f" strokeweight=".5pt">
                <v:textbox>
                  <w:txbxContent>
                    <w:p w14:paraId="00CF017C" w14:textId="77777777" w:rsidR="009E6F55" w:rsidRPr="00FE4977" w:rsidRDefault="009E6F55" w:rsidP="009E6F55">
                      <w:pPr>
                        <w:rPr>
                          <w:rFonts w:ascii="Arial" w:hAnsi="Arial" w:cs="Arial"/>
                          <w:sz w:val="18"/>
                          <w:szCs w:val="18"/>
                          <w:lang w:val="en-GB"/>
                        </w:rPr>
                      </w:pPr>
                      <w:r w:rsidRPr="00FE4977">
                        <w:rPr>
                          <w:rFonts w:ascii="Arial" w:hAnsi="Arial" w:cs="Arial"/>
                          <w:sz w:val="18"/>
                          <w:szCs w:val="18"/>
                          <w:lang w:val="en-GB"/>
                        </w:rPr>
                        <w:t>n =</w:t>
                      </w:r>
                      <w:r>
                        <w:rPr>
                          <w:rFonts w:ascii="Arial" w:hAnsi="Arial" w:cs="Arial"/>
                          <w:sz w:val="18"/>
                          <w:szCs w:val="18"/>
                          <w:lang w:val="en-GB"/>
                        </w:rPr>
                        <w:t xml:space="preserve"> 2</w:t>
                      </w:r>
                    </w:p>
                  </w:txbxContent>
                </v:textbox>
              </v:shape>
            </w:pict>
          </mc:Fallback>
        </mc:AlternateContent>
      </w:r>
      <w:r w:rsidRPr="009E6F55">
        <w:rPr>
          <w:rFonts w:ascii="Arial" w:hAnsi="Arial" w:cs="Arial"/>
          <w:noProof/>
          <w:sz w:val="22"/>
          <w:szCs w:val="22"/>
          <w:lang w:val="en-GB"/>
        </w:rPr>
        <mc:AlternateContent>
          <mc:Choice Requires="wps">
            <w:drawing>
              <wp:anchor distT="0" distB="0" distL="114300" distR="114300" simplePos="0" relativeHeight="251658248" behindDoc="0" locked="0" layoutInCell="1" allowOverlap="1" wp14:anchorId="6435722F" wp14:editId="0F41F6BB">
                <wp:simplePos x="0" y="0"/>
                <wp:positionH relativeFrom="column">
                  <wp:posOffset>1092200</wp:posOffset>
                </wp:positionH>
                <wp:positionV relativeFrom="paragraph">
                  <wp:posOffset>1878965</wp:posOffset>
                </wp:positionV>
                <wp:extent cx="914400" cy="279400"/>
                <wp:effectExtent l="0" t="0" r="3810" b="6350"/>
                <wp:wrapNone/>
                <wp:docPr id="5" name="Text Box 5"/>
                <wp:cNvGraphicFramePr/>
                <a:graphic xmlns:a="http://schemas.openxmlformats.org/drawingml/2006/main">
                  <a:graphicData uri="http://schemas.microsoft.com/office/word/2010/wordprocessingShape">
                    <wps:wsp>
                      <wps:cNvSpPr txBox="1"/>
                      <wps:spPr>
                        <a:xfrm>
                          <a:off x="0" y="0"/>
                          <a:ext cx="914400" cy="279400"/>
                        </a:xfrm>
                        <a:prstGeom prst="rect">
                          <a:avLst/>
                        </a:prstGeom>
                        <a:solidFill>
                          <a:schemeClr val="lt1"/>
                        </a:solidFill>
                        <a:ln w="6350">
                          <a:noFill/>
                        </a:ln>
                      </wps:spPr>
                      <wps:txbx>
                        <w:txbxContent>
                          <w:p w14:paraId="518F3F0A" w14:textId="77777777" w:rsidR="009E6F55" w:rsidRPr="00FE4977" w:rsidRDefault="009E6F55" w:rsidP="009E6F55">
                            <w:pPr>
                              <w:rPr>
                                <w:rFonts w:ascii="Arial" w:hAnsi="Arial" w:cs="Arial"/>
                                <w:sz w:val="18"/>
                                <w:szCs w:val="18"/>
                                <w:lang w:val="en-GB"/>
                              </w:rPr>
                            </w:pPr>
                            <w:r w:rsidRPr="00FE4977">
                              <w:rPr>
                                <w:rFonts w:ascii="Arial" w:hAnsi="Arial" w:cs="Arial"/>
                                <w:sz w:val="18"/>
                                <w:szCs w:val="18"/>
                                <w:lang w:val="en-GB"/>
                              </w:rPr>
                              <w:t>n =</w:t>
                            </w:r>
                            <w:r>
                              <w:rPr>
                                <w:rFonts w:ascii="Arial" w:hAnsi="Arial" w:cs="Arial"/>
                                <w:sz w:val="18"/>
                                <w:szCs w:val="18"/>
                                <w:lang w:val="en-GB"/>
                              </w:rPr>
                              <w:t xml:space="preserve"> </w:t>
                            </w:r>
                            <w:r w:rsidRPr="00FE4977">
                              <w:rPr>
                                <w:rFonts w:ascii="Arial" w:hAnsi="Arial" w:cs="Arial"/>
                                <w:sz w:val="18"/>
                                <w:szCs w:val="18"/>
                                <w:lang w:val="en-GB"/>
                              </w:rPr>
                              <w:t>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435722F" id="Text Box 5" o:spid="_x0000_s1031" type="#_x0000_t202" style="position:absolute;margin-left:86pt;margin-top:147.95pt;width:1in;height:22pt;z-index:25165824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" fillcolor="white [3201]" stroked="f" strokeweight=".5pt">
                <v:textbox>
                  <w:txbxContent>
                    <w:p w14:paraId="518F3F0A" w14:textId="77777777" w:rsidR="009E6F55" w:rsidRPr="00FE4977" w:rsidRDefault="009E6F55" w:rsidP="009E6F55">
                      <w:pPr>
                        <w:rPr>
                          <w:rFonts w:ascii="Arial" w:hAnsi="Arial" w:cs="Arial"/>
                          <w:sz w:val="18"/>
                          <w:szCs w:val="18"/>
                          <w:lang w:val="en-GB"/>
                        </w:rPr>
                      </w:pPr>
                      <w:r w:rsidRPr="00FE4977">
                        <w:rPr>
                          <w:rFonts w:ascii="Arial" w:hAnsi="Arial" w:cs="Arial"/>
                          <w:sz w:val="18"/>
                          <w:szCs w:val="18"/>
                          <w:lang w:val="en-GB"/>
                        </w:rPr>
                        <w:t>n =</w:t>
                      </w:r>
                      <w:r>
                        <w:rPr>
                          <w:rFonts w:ascii="Arial" w:hAnsi="Arial" w:cs="Arial"/>
                          <w:sz w:val="18"/>
                          <w:szCs w:val="18"/>
                          <w:lang w:val="en-GB"/>
                        </w:rPr>
                        <w:t xml:space="preserve"> </w:t>
                      </w:r>
                      <w:r w:rsidRPr="00FE4977">
                        <w:rPr>
                          <w:rFonts w:ascii="Arial" w:hAnsi="Arial" w:cs="Arial"/>
                          <w:sz w:val="18"/>
                          <w:szCs w:val="18"/>
                          <w:lang w:val="en-GB"/>
                        </w:rPr>
                        <w:t>1</w:t>
                      </w:r>
                    </w:p>
                  </w:txbxContent>
                </v:textbox>
              </v:shape>
            </w:pict>
          </mc:Fallback>
        </mc:AlternateContent>
      </w:r>
      <w:r w:rsidRPr="009E6F55">
        <w:rPr>
          <w:rFonts w:ascii="Arial" w:hAnsi="Arial" w:cs="Arial"/>
          <w:noProof/>
          <w:sz w:val="22"/>
          <w:szCs w:val="22"/>
          <w:lang w:val="en-GB"/>
        </w:rPr>
        <mc:AlternateContent>
          <mc:Choice Requires="wps">
            <w:drawing>
              <wp:anchor distT="0" distB="0" distL="114300" distR="114300" simplePos="0" relativeHeight="251658247" behindDoc="0" locked="0" layoutInCell="1" allowOverlap="1" wp14:anchorId="1AA6878A" wp14:editId="70A30A25">
                <wp:simplePos x="0" y="0"/>
                <wp:positionH relativeFrom="column">
                  <wp:posOffset>1600200</wp:posOffset>
                </wp:positionH>
                <wp:positionV relativeFrom="paragraph">
                  <wp:posOffset>2012315</wp:posOffset>
                </wp:positionV>
                <wp:extent cx="2628900" cy="0"/>
                <wp:effectExtent l="0" t="0" r="0" b="0"/>
                <wp:wrapNone/>
                <wp:docPr id="4" name="Straight Connector 4"/>
                <wp:cNvGraphicFramePr/>
                <a:graphic xmlns:a="http://schemas.openxmlformats.org/drawingml/2006/main">
                  <a:graphicData uri="http://schemas.microsoft.com/office/word/2010/wordprocessingShape">
                    <wps:wsp>
                      <wps:cNvCnPr/>
                      <wps:spPr>
                        <a:xfrm>
                          <a:off x="0" y="0"/>
                          <a:ext cx="2628900" cy="0"/>
                        </a:xfrm>
                        <a:prstGeom prst="line">
                          <a:avLst/>
                        </a:prstGeom>
                        <a:ln w="19050">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du="http://schemas.microsoft.com/office/word/2023/wordml/word16du">
            <w:pict>
              <v:line w14:anchorId="334BF3F6" id="Straight Connector 4" o:spid="_x0000_s1026" style="position:absolute;z-index:252203008;visibility:visible;mso-wrap-style:square;mso-wrap-distance-left:9pt;mso-wrap-distance-top:0;mso-wrap-distance-right:9pt;mso-wrap-distance-bottom:0;mso-position-horizontal:absolute;mso-position-horizontal-relative:text;mso-position-vertical:absolute;mso-position-vertical-relative:text" from="126pt,158.45pt" to="333pt,15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" strokecolor="black [3213]" strokeweight="1.5pt">
                <v:stroke joinstyle="miter"/>
              </v:line>
            </w:pict>
          </mc:Fallback>
        </mc:AlternateContent>
      </w:r>
      <w:r w:rsidRPr="009E6F55">
        <w:rPr>
          <w:rFonts w:ascii="Arial" w:hAnsi="Arial" w:cs="Arial"/>
          <w:noProof/>
          <w:sz w:val="22"/>
          <w:szCs w:val="22"/>
          <w:lang w:val="en-GB"/>
        </w:rPr>
        <mc:AlternateContent>
          <mc:Choice Requires="wps">
            <w:drawing>
              <wp:anchor distT="0" distB="0" distL="114300" distR="114300" simplePos="0" relativeHeight="251658246" behindDoc="0" locked="0" layoutInCell="1" allowOverlap="1" wp14:anchorId="031262F8" wp14:editId="39C91FB5">
                <wp:simplePos x="0" y="0"/>
                <wp:positionH relativeFrom="column">
                  <wp:posOffset>1600200</wp:posOffset>
                </wp:positionH>
                <wp:positionV relativeFrom="paragraph">
                  <wp:posOffset>1326515</wp:posOffset>
                </wp:positionV>
                <wp:extent cx="2628900" cy="0"/>
                <wp:effectExtent l="0" t="0" r="0" b="0"/>
                <wp:wrapNone/>
                <wp:docPr id="3" name="Straight Connector 3"/>
                <wp:cNvGraphicFramePr/>
                <a:graphic xmlns:a="http://schemas.openxmlformats.org/drawingml/2006/main">
                  <a:graphicData uri="http://schemas.microsoft.com/office/word/2010/wordprocessingShape">
                    <wps:wsp>
                      <wps:cNvCnPr/>
                      <wps:spPr>
                        <a:xfrm>
                          <a:off x="0" y="0"/>
                          <a:ext cx="2628900" cy="0"/>
                        </a:xfrm>
                        <a:prstGeom prst="line">
                          <a:avLst/>
                        </a:prstGeom>
                        <a:ln w="19050">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du="http://schemas.microsoft.com/office/word/2023/wordml/word16du">
            <w:pict>
              <v:line w14:anchorId="70BB9952" id="Straight Connector 3" o:spid="_x0000_s1026" style="position:absolute;z-index:252201984;visibility:visible;mso-wrap-style:square;mso-wrap-distance-left:9pt;mso-wrap-distance-top:0;mso-wrap-distance-right:9pt;mso-wrap-distance-bottom:0;mso-position-horizontal:absolute;mso-position-horizontal-relative:text;mso-position-vertical:absolute;mso-position-vertical-relative:text" from="126pt,104.45pt" to="333pt,10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" strokecolor="black [3213]" strokeweight="1.5pt">
                <v:stroke joinstyle="miter"/>
              </v:line>
            </w:pict>
          </mc:Fallback>
        </mc:AlternateContent>
      </w:r>
      <w:r w:rsidRPr="009E6F55">
        <w:rPr>
          <w:rFonts w:ascii="Arial" w:hAnsi="Arial" w:cs="Arial"/>
          <w:noProof/>
          <w:sz w:val="22"/>
          <w:szCs w:val="22"/>
          <w:lang w:val="en-GB"/>
        </w:rPr>
        <mc:AlternateContent>
          <mc:Choice Requires="wps">
            <w:drawing>
              <wp:anchor distT="0" distB="0" distL="114300" distR="114300" simplePos="0" relativeHeight="251658244" behindDoc="0" locked="0" layoutInCell="1" allowOverlap="1" wp14:anchorId="18A2FCFB" wp14:editId="73D23CBD">
                <wp:simplePos x="0" y="0"/>
                <wp:positionH relativeFrom="column">
                  <wp:posOffset>1600200</wp:posOffset>
                </wp:positionH>
                <wp:positionV relativeFrom="paragraph">
                  <wp:posOffset>297815</wp:posOffset>
                </wp:positionV>
                <wp:extent cx="2628900" cy="0"/>
                <wp:effectExtent l="0" t="0" r="0" b="0"/>
                <wp:wrapNone/>
                <wp:docPr id="1" name="Straight Connector 1"/>
                <wp:cNvGraphicFramePr/>
                <a:graphic xmlns:a="http://schemas.openxmlformats.org/drawingml/2006/main">
                  <a:graphicData uri="http://schemas.microsoft.com/office/word/2010/wordprocessingShape">
                    <wps:wsp>
                      <wps:cNvCnPr/>
                      <wps:spPr>
                        <a:xfrm>
                          <a:off x="0" y="0"/>
                          <a:ext cx="2628900" cy="0"/>
                        </a:xfrm>
                        <a:prstGeom prst="line">
                          <a:avLst/>
                        </a:prstGeom>
                        <a:ln w="19050">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du="http://schemas.microsoft.com/office/word/2023/wordml/word16du">
            <w:pict>
              <v:line w14:anchorId="503E7A02" id="Straight Connector 1" o:spid="_x0000_s1026" style="position:absolute;z-index:252199936;visibility:visible;mso-wrap-style:square;mso-wrap-distance-left:9pt;mso-wrap-distance-top:0;mso-wrap-distance-right:9pt;mso-wrap-distance-bottom:0;mso-position-horizontal:absolute;mso-position-horizontal-relative:text;mso-position-vertical:absolute;mso-position-vertical-relative:text" from="126pt,23.45pt" to="333pt,2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" strokecolor="black [3213]" strokeweight="1.5pt">
                <v:stroke joinstyle="miter"/>
              </v:line>
            </w:pict>
          </mc:Fallback>
        </mc:AlternateContent>
      </w:r>
    </w:p>
    <w:p w14:paraId="2A2E088B" w14:textId="77777777" w:rsidR="009E6F55" w:rsidRPr="009E6F55" w:rsidRDefault="009E6F55" w:rsidP="009E6F55">
      <w:pPr>
        <w:rPr>
          <w:rFonts w:ascii="Arial" w:hAnsi="Arial" w:cs="Arial"/>
          <w:sz w:val="22"/>
          <w:szCs w:val="22"/>
          <w:lang w:val="en-GB"/>
        </w:rPr>
      </w:pPr>
    </w:p>
    <w:p w14:paraId="430A7A9D" w14:textId="77777777" w:rsidR="009E6F55" w:rsidRPr="009E6F55" w:rsidRDefault="009E6F55" w:rsidP="009E6F55">
      <w:pPr>
        <w:rPr>
          <w:rFonts w:ascii="Arial" w:hAnsi="Arial" w:cs="Arial"/>
          <w:sz w:val="22"/>
          <w:szCs w:val="22"/>
          <w:lang w:val="en-GB"/>
        </w:rPr>
      </w:pPr>
    </w:p>
    <w:p w14:paraId="040EA2C5" w14:textId="1948A6C6" w:rsidR="009E6F55" w:rsidRPr="009E6F55" w:rsidRDefault="00247D13" w:rsidP="009E6F55">
      <w:pPr>
        <w:rPr>
          <w:rFonts w:ascii="Arial" w:hAnsi="Arial" w:cs="Arial"/>
          <w:sz w:val="22"/>
          <w:szCs w:val="22"/>
          <w:lang w:val="en-GB"/>
        </w:rPr>
      </w:pPr>
      <w:r>
        <w:rPr>
          <w:rFonts w:ascii="Arial" w:hAnsi="Arial" w:cs="Arial"/>
          <w:noProof/>
          <w:sz w:val="22"/>
          <w:szCs w:val="22"/>
          <w:lang w:val="en-GB"/>
        </w:rPr>
        <mc:AlternateContent>
          <mc:Choice Requires="wps">
            <w:drawing>
              <wp:anchor distT="0" distB="0" distL="114300" distR="114300" simplePos="0" relativeHeight="251658536" behindDoc="0" locked="0" layoutInCell="1" allowOverlap="1" wp14:anchorId="1332A94A" wp14:editId="34932327">
                <wp:simplePos x="0" y="0"/>
                <wp:positionH relativeFrom="column">
                  <wp:posOffset>2286000</wp:posOffset>
                </wp:positionH>
                <wp:positionV relativeFrom="paragraph">
                  <wp:posOffset>151765</wp:posOffset>
                </wp:positionV>
                <wp:extent cx="0" cy="1377950"/>
                <wp:effectExtent l="76200" t="0" r="57150" b="50800"/>
                <wp:wrapNone/>
                <wp:docPr id="320" name="Straight Arrow Connector 320"/>
                <wp:cNvGraphicFramePr/>
                <a:graphic xmlns:a="http://schemas.openxmlformats.org/drawingml/2006/main">
                  <a:graphicData uri="http://schemas.microsoft.com/office/word/2010/wordprocessingShape">
                    <wps:wsp>
                      <wps:cNvCnPr/>
                      <wps:spPr>
                        <a:xfrm>
                          <a:off x="0" y="0"/>
                          <a:ext cx="0" cy="137795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w:pict>
              <v:shapetype w14:anchorId="4C2E7C46" id="_x0000_t32" coordsize="21600,21600" o:spt="32" o:oned="t" path="m,l21600,21600e" filled="f">
                <v:path arrowok="t" fillok="f" o:connecttype="none"/>
                <o:lock v:ext="edit" shapetype="t"/>
              </v:shapetype>
              <v:shape id="Straight Arrow Connector 320" o:spid="_x0000_s1026" type="#_x0000_t32" style="position:absolute;margin-left:180pt;margin-top:11.95pt;width:0;height:108.5pt;z-index:2525255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" strokecolor="black [3213]" strokeweight="1.5pt">
                <v:stroke endarrow="block" joinstyle="miter"/>
              </v:shape>
            </w:pict>
          </mc:Fallback>
        </mc:AlternateContent>
      </w:r>
      <w:r w:rsidRPr="009E6F55">
        <w:rPr>
          <w:rFonts w:ascii="Arial" w:hAnsi="Arial" w:cs="Arial"/>
          <w:noProof/>
          <w:sz w:val="22"/>
          <w:szCs w:val="22"/>
          <w:lang w:val="en-GB"/>
        </w:rPr>
        <mc:AlternateContent>
          <mc:Choice Requires="wps">
            <w:drawing>
              <wp:anchor distT="0" distB="0" distL="114300" distR="114300" simplePos="0" relativeHeight="251658253" behindDoc="0" locked="0" layoutInCell="1" allowOverlap="1" wp14:anchorId="26967A6D" wp14:editId="45ECEB6B">
                <wp:simplePos x="0" y="0"/>
                <wp:positionH relativeFrom="column">
                  <wp:posOffset>4218940</wp:posOffset>
                </wp:positionH>
                <wp:positionV relativeFrom="paragraph">
                  <wp:posOffset>20320</wp:posOffset>
                </wp:positionV>
                <wp:extent cx="914400" cy="279400"/>
                <wp:effectExtent l="0" t="0" r="3810" b="6350"/>
                <wp:wrapNone/>
                <wp:docPr id="11" name="Text Box 11"/>
                <wp:cNvGraphicFramePr/>
                <a:graphic xmlns:a="http://schemas.openxmlformats.org/drawingml/2006/main">
                  <a:graphicData uri="http://schemas.microsoft.com/office/word/2010/wordprocessingShape">
                    <wps:wsp>
                      <wps:cNvSpPr txBox="1"/>
                      <wps:spPr>
                        <a:xfrm>
                          <a:off x="0" y="0"/>
                          <a:ext cx="914400" cy="279400"/>
                        </a:xfrm>
                        <a:prstGeom prst="rect">
                          <a:avLst/>
                        </a:prstGeom>
                        <a:solidFill>
                          <a:schemeClr val="lt1"/>
                        </a:solidFill>
                        <a:ln w="6350">
                          <a:noFill/>
                        </a:ln>
                      </wps:spPr>
                      <wps:txbx>
                        <w:txbxContent>
                          <w:p w14:paraId="7AC4B3FB" w14:textId="77777777" w:rsidR="009E6F55" w:rsidRPr="00FE4977" w:rsidRDefault="009E6F55" w:rsidP="009E6F55">
                            <w:pPr>
                              <w:rPr>
                                <w:rFonts w:ascii="Arial" w:hAnsi="Arial" w:cs="Arial"/>
                                <w:sz w:val="18"/>
                                <w:szCs w:val="18"/>
                                <w:lang w:val="en-GB"/>
                              </w:rPr>
                            </w:pPr>
                            <w:r>
                              <w:rPr>
                                <w:rFonts w:ascii="Arial" w:hAnsi="Arial" w:cs="Arial"/>
                                <w:sz w:val="18"/>
                                <w:szCs w:val="18"/>
                                <w:lang w:val="en-GB"/>
                              </w:rPr>
                              <w:t>________ eV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6967A6D" id="Text Box 11" o:spid="_x0000_s1032" type="#_x0000_t202" style="position:absolute;margin-left:332.2pt;margin-top:1.6pt;width:1in;height:22pt;z-index:251658253;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" fillcolor="white [3201]" stroked="f" strokeweight=".5pt">
                <v:textbox>
                  <w:txbxContent>
                    <w:p w14:paraId="7AC4B3FB" w14:textId="77777777" w:rsidR="009E6F55" w:rsidRPr="00FE4977" w:rsidRDefault="009E6F55" w:rsidP="009E6F55">
                      <w:pPr>
                        <w:rPr>
                          <w:rFonts w:ascii="Arial" w:hAnsi="Arial" w:cs="Arial"/>
                          <w:sz w:val="18"/>
                          <w:szCs w:val="18"/>
                          <w:lang w:val="en-GB"/>
                        </w:rPr>
                      </w:pPr>
                      <w:r>
                        <w:rPr>
                          <w:rFonts w:ascii="Arial" w:hAnsi="Arial" w:cs="Arial"/>
                          <w:sz w:val="18"/>
                          <w:szCs w:val="18"/>
                          <w:lang w:val="en-GB"/>
                        </w:rPr>
                        <w:t>________ eV</w:t>
                      </w:r>
                    </w:p>
                  </w:txbxContent>
                </v:textbox>
              </v:shape>
            </w:pict>
          </mc:Fallback>
        </mc:AlternateContent>
      </w:r>
      <w:r w:rsidRPr="009E6F55">
        <w:rPr>
          <w:rFonts w:ascii="Arial" w:hAnsi="Arial" w:cs="Arial"/>
          <w:noProof/>
          <w:sz w:val="22"/>
          <w:szCs w:val="22"/>
          <w:lang w:val="en-GB"/>
        </w:rPr>
        <mc:AlternateContent>
          <mc:Choice Requires="wps">
            <w:drawing>
              <wp:anchor distT="0" distB="0" distL="114300" distR="114300" simplePos="0" relativeHeight="251658251" behindDoc="0" locked="0" layoutInCell="1" allowOverlap="1" wp14:anchorId="18642FD5" wp14:editId="4387A5B5">
                <wp:simplePos x="0" y="0"/>
                <wp:positionH relativeFrom="column">
                  <wp:posOffset>1098550</wp:posOffset>
                </wp:positionH>
                <wp:positionV relativeFrom="paragraph">
                  <wp:posOffset>26670</wp:posOffset>
                </wp:positionV>
                <wp:extent cx="914400" cy="279400"/>
                <wp:effectExtent l="0" t="0" r="3810" b="6350"/>
                <wp:wrapNone/>
                <wp:docPr id="9" name="Text Box 9"/>
                <wp:cNvGraphicFramePr/>
                <a:graphic xmlns:a="http://schemas.openxmlformats.org/drawingml/2006/main">
                  <a:graphicData uri="http://schemas.microsoft.com/office/word/2010/wordprocessingShape">
                    <wps:wsp>
                      <wps:cNvSpPr txBox="1"/>
                      <wps:spPr>
                        <a:xfrm>
                          <a:off x="0" y="0"/>
                          <a:ext cx="914400" cy="279400"/>
                        </a:xfrm>
                        <a:prstGeom prst="rect">
                          <a:avLst/>
                        </a:prstGeom>
                        <a:solidFill>
                          <a:schemeClr val="lt1"/>
                        </a:solidFill>
                        <a:ln w="6350">
                          <a:noFill/>
                        </a:ln>
                      </wps:spPr>
                      <wps:txbx>
                        <w:txbxContent>
                          <w:p w14:paraId="36008AAE" w14:textId="77777777" w:rsidR="009E6F55" w:rsidRPr="00FE4977" w:rsidRDefault="009E6F55" w:rsidP="009E6F55">
                            <w:pPr>
                              <w:rPr>
                                <w:rFonts w:ascii="Arial" w:hAnsi="Arial" w:cs="Arial"/>
                                <w:sz w:val="18"/>
                                <w:szCs w:val="18"/>
                                <w:lang w:val="en-GB"/>
                              </w:rPr>
                            </w:pPr>
                            <w:r w:rsidRPr="00FE4977">
                              <w:rPr>
                                <w:rFonts w:ascii="Arial" w:hAnsi="Arial" w:cs="Arial"/>
                                <w:sz w:val="18"/>
                                <w:szCs w:val="18"/>
                                <w:lang w:val="en-GB"/>
                              </w:rPr>
                              <w:t>n =</w:t>
                            </w:r>
                            <w:r>
                              <w:rPr>
                                <w:rFonts w:ascii="Arial" w:hAnsi="Arial" w:cs="Arial"/>
                                <w:sz w:val="18"/>
                                <w:szCs w:val="18"/>
                                <w:lang w:val="en-GB"/>
                              </w:rPr>
                              <w:t xml:space="preserve"> 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8642FD5" id="Text Box 9" o:spid="_x0000_s1033" type="#_x0000_t202" style="position:absolute;margin-left:86.5pt;margin-top:2.1pt;width:1in;height:22pt;z-index:251658251;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" fillcolor="white [3201]" stroked="f" strokeweight=".5pt">
                <v:textbox>
                  <w:txbxContent>
                    <w:p w14:paraId="36008AAE" w14:textId="77777777" w:rsidR="009E6F55" w:rsidRPr="00FE4977" w:rsidRDefault="009E6F55" w:rsidP="009E6F55">
                      <w:pPr>
                        <w:rPr>
                          <w:rFonts w:ascii="Arial" w:hAnsi="Arial" w:cs="Arial"/>
                          <w:sz w:val="18"/>
                          <w:szCs w:val="18"/>
                          <w:lang w:val="en-GB"/>
                        </w:rPr>
                      </w:pPr>
                      <w:r w:rsidRPr="00FE4977">
                        <w:rPr>
                          <w:rFonts w:ascii="Arial" w:hAnsi="Arial" w:cs="Arial"/>
                          <w:sz w:val="18"/>
                          <w:szCs w:val="18"/>
                          <w:lang w:val="en-GB"/>
                        </w:rPr>
                        <w:t>n =</w:t>
                      </w:r>
                      <w:r>
                        <w:rPr>
                          <w:rFonts w:ascii="Arial" w:hAnsi="Arial" w:cs="Arial"/>
                          <w:sz w:val="18"/>
                          <w:szCs w:val="18"/>
                          <w:lang w:val="en-GB"/>
                        </w:rPr>
                        <w:t xml:space="preserve"> 3</w:t>
                      </w:r>
                    </w:p>
                  </w:txbxContent>
                </v:textbox>
              </v:shape>
            </w:pict>
          </mc:Fallback>
        </mc:AlternateContent>
      </w:r>
      <w:r w:rsidRPr="009E6F55">
        <w:rPr>
          <w:rFonts w:ascii="Arial" w:hAnsi="Arial" w:cs="Arial"/>
          <w:noProof/>
          <w:sz w:val="22"/>
          <w:szCs w:val="22"/>
          <w:lang w:val="en-GB"/>
        </w:rPr>
        <mc:AlternateContent>
          <mc:Choice Requires="wps">
            <w:drawing>
              <wp:anchor distT="0" distB="0" distL="114300" distR="114300" simplePos="0" relativeHeight="251658245" behindDoc="0" locked="0" layoutInCell="1" allowOverlap="1" wp14:anchorId="7A2AE37C" wp14:editId="634AB17B">
                <wp:simplePos x="0" y="0"/>
                <wp:positionH relativeFrom="column">
                  <wp:posOffset>1590040</wp:posOffset>
                </wp:positionH>
                <wp:positionV relativeFrom="paragraph">
                  <wp:posOffset>153670</wp:posOffset>
                </wp:positionV>
                <wp:extent cx="2628900" cy="0"/>
                <wp:effectExtent l="0" t="0" r="0" b="0"/>
                <wp:wrapNone/>
                <wp:docPr id="2" name="Straight Connector 2"/>
                <wp:cNvGraphicFramePr/>
                <a:graphic xmlns:a="http://schemas.openxmlformats.org/drawingml/2006/main">
                  <a:graphicData uri="http://schemas.microsoft.com/office/word/2010/wordprocessingShape">
                    <wps:wsp>
                      <wps:cNvCnPr/>
                      <wps:spPr>
                        <a:xfrm>
                          <a:off x="0" y="0"/>
                          <a:ext cx="2628900" cy="0"/>
                        </a:xfrm>
                        <a:prstGeom prst="line">
                          <a:avLst/>
                        </a:prstGeom>
                        <a:ln w="19050">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du="http://schemas.microsoft.com/office/word/2023/wordml/word16du">
            <w:pict>
              <v:line w14:anchorId="270266D4" id="Straight Connector 2" o:spid="_x0000_s1026" style="position:absolute;z-index:252200960;visibility:visible;mso-wrap-style:square;mso-wrap-distance-left:9pt;mso-wrap-distance-top:0;mso-wrap-distance-right:9pt;mso-wrap-distance-bottom:0;mso-position-horizontal:absolute;mso-position-horizontal-relative:text;mso-position-vertical:absolute;mso-position-vertical-relative:text" from="125.2pt,12.1pt" to="332.2pt,1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" strokecolor="black [3213]" strokeweight="1.5pt">
                <v:stroke joinstyle="miter"/>
              </v:line>
            </w:pict>
          </mc:Fallback>
        </mc:AlternateContent>
      </w:r>
    </w:p>
    <w:p w14:paraId="408708DA" w14:textId="14E49B6D" w:rsidR="009E6F55" w:rsidRPr="009E6F55" w:rsidRDefault="009E6F55" w:rsidP="009E6F55">
      <w:pPr>
        <w:rPr>
          <w:rFonts w:ascii="Arial" w:hAnsi="Arial" w:cs="Arial"/>
          <w:sz w:val="22"/>
          <w:szCs w:val="22"/>
          <w:lang w:val="en-GB"/>
        </w:rPr>
      </w:pPr>
    </w:p>
    <w:p w14:paraId="176B7042" w14:textId="680BD0F2" w:rsidR="009E6F55" w:rsidRPr="009E6F55" w:rsidRDefault="009E6F55" w:rsidP="009E6F55">
      <w:pPr>
        <w:rPr>
          <w:rFonts w:ascii="Arial" w:hAnsi="Arial" w:cs="Arial"/>
          <w:sz w:val="22"/>
          <w:szCs w:val="22"/>
          <w:lang w:val="en-GB"/>
        </w:rPr>
      </w:pPr>
    </w:p>
    <w:p w14:paraId="0FBE5E62" w14:textId="1792D6E6" w:rsidR="009E6F55" w:rsidRPr="009E6F55" w:rsidRDefault="009E6F55" w:rsidP="009E6F55">
      <w:pPr>
        <w:rPr>
          <w:rFonts w:ascii="Arial" w:hAnsi="Arial" w:cs="Arial"/>
          <w:sz w:val="22"/>
          <w:szCs w:val="22"/>
          <w:lang w:val="en-GB"/>
        </w:rPr>
      </w:pPr>
    </w:p>
    <w:p w14:paraId="1537973E" w14:textId="77777777" w:rsidR="009E6F55" w:rsidRPr="009E6F55" w:rsidRDefault="009E6F55" w:rsidP="009E6F55">
      <w:pPr>
        <w:rPr>
          <w:rFonts w:ascii="Arial" w:hAnsi="Arial" w:cs="Arial"/>
          <w:sz w:val="22"/>
          <w:szCs w:val="22"/>
          <w:lang w:val="en-GB"/>
        </w:rPr>
      </w:pPr>
    </w:p>
    <w:p w14:paraId="10B1DD80" w14:textId="77777777" w:rsidR="009E6F55" w:rsidRPr="009E6F55" w:rsidRDefault="009E6F55" w:rsidP="009E6F55">
      <w:pPr>
        <w:rPr>
          <w:rFonts w:ascii="Arial" w:hAnsi="Arial" w:cs="Arial"/>
          <w:sz w:val="22"/>
          <w:szCs w:val="22"/>
          <w:lang w:val="en-GB"/>
        </w:rPr>
      </w:pPr>
    </w:p>
    <w:p w14:paraId="4458AE5C" w14:textId="77777777" w:rsidR="009E6F55" w:rsidRPr="009E6F55" w:rsidRDefault="009E6F55" w:rsidP="009E6F55">
      <w:pPr>
        <w:rPr>
          <w:rFonts w:ascii="Arial" w:hAnsi="Arial" w:cs="Arial"/>
          <w:sz w:val="22"/>
          <w:szCs w:val="22"/>
          <w:lang w:val="en-GB"/>
        </w:rPr>
      </w:pPr>
    </w:p>
    <w:p w14:paraId="5BF5B20B" w14:textId="77777777" w:rsidR="009E6F55" w:rsidRPr="009E6F55" w:rsidRDefault="009E6F55" w:rsidP="009E6F55">
      <w:pPr>
        <w:rPr>
          <w:rFonts w:ascii="Arial" w:hAnsi="Arial" w:cs="Arial"/>
          <w:sz w:val="22"/>
          <w:szCs w:val="22"/>
          <w:lang w:val="en-GB"/>
        </w:rPr>
      </w:pPr>
    </w:p>
    <w:p w14:paraId="017D504A" w14:textId="77777777" w:rsidR="009E6F55" w:rsidRPr="009E6F55" w:rsidRDefault="009E6F55" w:rsidP="009E6F55">
      <w:pPr>
        <w:rPr>
          <w:rFonts w:ascii="Arial" w:hAnsi="Arial" w:cs="Arial"/>
          <w:sz w:val="22"/>
          <w:szCs w:val="22"/>
          <w:lang w:val="en-GB"/>
        </w:rPr>
      </w:pPr>
    </w:p>
    <w:p w14:paraId="5C4B34C8" w14:textId="77777777" w:rsidR="009E6F55" w:rsidRPr="009E6F55" w:rsidRDefault="009E6F55" w:rsidP="009E6F55">
      <w:pPr>
        <w:rPr>
          <w:rFonts w:ascii="Arial" w:hAnsi="Arial" w:cs="Arial"/>
          <w:sz w:val="22"/>
          <w:szCs w:val="22"/>
          <w:lang w:val="en-GB"/>
        </w:rPr>
      </w:pPr>
    </w:p>
    <w:p w14:paraId="1DD111BC" w14:textId="77777777" w:rsidR="009E6F55" w:rsidRPr="009E6F55" w:rsidRDefault="009E6F55" w:rsidP="009E6F55">
      <w:pPr>
        <w:rPr>
          <w:rFonts w:ascii="Arial" w:hAnsi="Arial" w:cs="Arial"/>
          <w:sz w:val="22"/>
          <w:szCs w:val="22"/>
          <w:lang w:val="en-GB"/>
        </w:rPr>
      </w:pPr>
    </w:p>
    <w:p w14:paraId="75876470" w14:textId="77777777" w:rsidR="000B657A" w:rsidRDefault="000B657A" w:rsidP="009E6F55">
      <w:pPr>
        <w:rPr>
          <w:rFonts w:ascii="Arial" w:hAnsi="Arial" w:cs="Arial"/>
          <w:sz w:val="22"/>
          <w:szCs w:val="22"/>
          <w:lang w:val="en-GB"/>
        </w:rPr>
      </w:pPr>
    </w:p>
    <w:p w14:paraId="128B1EEA" w14:textId="369B0E7B" w:rsidR="009E6F55" w:rsidRPr="009E6F55" w:rsidRDefault="009E6F55" w:rsidP="009E6F55">
      <w:pPr>
        <w:rPr>
          <w:rFonts w:ascii="Arial" w:hAnsi="Arial" w:cs="Arial"/>
          <w:sz w:val="22"/>
          <w:szCs w:val="22"/>
          <w:lang w:val="en-GB"/>
        </w:rPr>
      </w:pPr>
      <w:r w:rsidRPr="009E6F55">
        <w:rPr>
          <w:rFonts w:ascii="Arial" w:hAnsi="Arial" w:cs="Arial"/>
          <w:sz w:val="22"/>
          <w:szCs w:val="22"/>
          <w:lang w:val="en-GB"/>
        </w:rPr>
        <w:t xml:space="preserve">The photon emitted due to the displayed downward electron transition has a wavelength of 589.6 nm. </w:t>
      </w:r>
    </w:p>
    <w:p w14:paraId="2E87D04E" w14:textId="77777777" w:rsidR="009E6F55" w:rsidRPr="009E6F55" w:rsidRDefault="009E6F55" w:rsidP="009E6F55">
      <w:pPr>
        <w:rPr>
          <w:rFonts w:ascii="Arial" w:hAnsi="Arial" w:cs="Arial"/>
          <w:sz w:val="22"/>
          <w:szCs w:val="22"/>
          <w:lang w:val="en-GB"/>
        </w:rPr>
      </w:pPr>
    </w:p>
    <w:p w14:paraId="7E2DBF4F" w14:textId="77777777" w:rsidR="009E6F55" w:rsidRPr="009E6F55" w:rsidRDefault="009E6F55" w:rsidP="009E6F55">
      <w:pPr>
        <w:pStyle w:val="ListParagraph"/>
        <w:numPr>
          <w:ilvl w:val="0"/>
          <w:numId w:val="29"/>
        </w:numPr>
        <w:spacing w:after="160" w:line="259" w:lineRule="auto"/>
        <w:ind w:hanging="720"/>
        <w:rPr>
          <w:rFonts w:ascii="Arial" w:hAnsi="Arial" w:cs="Arial"/>
          <w:sz w:val="22"/>
          <w:szCs w:val="22"/>
          <w:lang w:val="en-GB"/>
        </w:rPr>
      </w:pPr>
      <w:r w:rsidRPr="009E6F55">
        <w:rPr>
          <w:rFonts w:ascii="Arial" w:hAnsi="Arial" w:cs="Arial"/>
          <w:sz w:val="22"/>
          <w:szCs w:val="22"/>
          <w:lang w:val="en-GB"/>
        </w:rPr>
        <w:t xml:space="preserve">Compete the missing value for ‘n’ in the energy level diagram. </w:t>
      </w:r>
    </w:p>
    <w:p w14:paraId="3C1144C4" w14:textId="77777777" w:rsidR="009E6F55" w:rsidRPr="009E6F55" w:rsidRDefault="009E6F55" w:rsidP="009E6F55">
      <w:pPr>
        <w:pStyle w:val="ListParagraph"/>
        <w:jc w:val="right"/>
        <w:rPr>
          <w:rFonts w:ascii="Arial" w:hAnsi="Arial" w:cs="Arial"/>
          <w:sz w:val="22"/>
          <w:szCs w:val="22"/>
          <w:lang w:val="en-GB"/>
        </w:rPr>
      </w:pPr>
      <w:r w:rsidRPr="009E6F55">
        <w:rPr>
          <w:rFonts w:ascii="Arial" w:hAnsi="Arial" w:cs="Arial"/>
          <w:sz w:val="22"/>
          <w:szCs w:val="22"/>
          <w:lang w:val="en-GB"/>
        </w:rPr>
        <w:t>(1)</w:t>
      </w:r>
    </w:p>
    <w:p w14:paraId="7D87F1D6" w14:textId="77777777" w:rsidR="009E6F55" w:rsidRPr="009E6F55" w:rsidRDefault="009E6F55" w:rsidP="009E6F55">
      <w:pPr>
        <w:pStyle w:val="ListParagraph"/>
        <w:jc w:val="right"/>
        <w:rPr>
          <w:rFonts w:ascii="Arial" w:hAnsi="Arial" w:cs="Arial"/>
          <w:sz w:val="22"/>
          <w:szCs w:val="22"/>
          <w:lang w:val="en-GB"/>
        </w:rPr>
      </w:pPr>
    </w:p>
    <w:p w14:paraId="63558864" w14:textId="77777777" w:rsidR="009E6F55" w:rsidRPr="009E6F55" w:rsidRDefault="009E6F55" w:rsidP="009E6F55">
      <w:pPr>
        <w:pStyle w:val="ListParagraph"/>
        <w:jc w:val="right"/>
        <w:rPr>
          <w:rFonts w:ascii="Arial" w:hAnsi="Arial" w:cs="Arial"/>
          <w:sz w:val="22"/>
          <w:szCs w:val="22"/>
          <w:lang w:val="en-GB"/>
        </w:rPr>
      </w:pPr>
    </w:p>
    <w:p w14:paraId="635E42A9" w14:textId="77777777" w:rsidR="009E6F55" w:rsidRPr="009E6F55" w:rsidRDefault="009E6F55" w:rsidP="009E6F55">
      <w:pPr>
        <w:pStyle w:val="ListParagraph"/>
        <w:jc w:val="center"/>
        <w:rPr>
          <w:rFonts w:ascii="Arial" w:hAnsi="Arial" w:cs="Arial"/>
          <w:sz w:val="22"/>
          <w:szCs w:val="22"/>
          <w:lang w:val="en-GB"/>
        </w:rPr>
      </w:pPr>
      <w:r w:rsidRPr="009E6F55">
        <w:rPr>
          <w:rFonts w:ascii="Arial" w:hAnsi="Arial" w:cs="Arial"/>
          <w:sz w:val="22"/>
          <w:szCs w:val="22"/>
          <w:lang w:val="en-GB"/>
        </w:rPr>
        <w:t>n = ______________</w:t>
      </w:r>
    </w:p>
    <w:p w14:paraId="32304189" w14:textId="77777777" w:rsidR="009E6F55" w:rsidRPr="009E6F55" w:rsidRDefault="009E6F55" w:rsidP="009E6F55">
      <w:pPr>
        <w:pStyle w:val="ListParagraph"/>
        <w:jc w:val="center"/>
        <w:rPr>
          <w:rFonts w:ascii="Arial" w:hAnsi="Arial" w:cs="Arial"/>
          <w:sz w:val="22"/>
          <w:szCs w:val="22"/>
          <w:lang w:val="en-GB"/>
        </w:rPr>
      </w:pPr>
    </w:p>
    <w:p w14:paraId="004EED14" w14:textId="77777777" w:rsidR="009E6F55" w:rsidRPr="009E6F55" w:rsidRDefault="009E6F55" w:rsidP="009E6F55">
      <w:pPr>
        <w:pStyle w:val="ListParagraph"/>
        <w:numPr>
          <w:ilvl w:val="0"/>
          <w:numId w:val="29"/>
        </w:numPr>
        <w:spacing w:after="160" w:line="259" w:lineRule="auto"/>
        <w:ind w:hanging="720"/>
        <w:rPr>
          <w:rFonts w:ascii="Arial" w:hAnsi="Arial" w:cs="Arial"/>
          <w:sz w:val="22"/>
          <w:szCs w:val="22"/>
          <w:lang w:val="en-GB"/>
        </w:rPr>
      </w:pPr>
      <w:r w:rsidRPr="009E6F55">
        <w:rPr>
          <w:rFonts w:ascii="Arial" w:hAnsi="Arial" w:cs="Arial"/>
          <w:sz w:val="22"/>
          <w:szCs w:val="22"/>
          <w:lang w:val="en-GB"/>
        </w:rPr>
        <w:t>Use the information in the question to calculate the energy value (in eV) for n = 3. Show working.</w:t>
      </w:r>
    </w:p>
    <w:p w14:paraId="6EE9D69A" w14:textId="77777777" w:rsidR="009E6F55" w:rsidRPr="009E6F55" w:rsidRDefault="009E6F55" w:rsidP="009E6F55">
      <w:pPr>
        <w:pStyle w:val="ListParagraph"/>
        <w:jc w:val="right"/>
        <w:rPr>
          <w:rFonts w:ascii="Arial" w:hAnsi="Arial" w:cs="Arial"/>
          <w:sz w:val="22"/>
          <w:szCs w:val="22"/>
          <w:lang w:val="en-GB"/>
        </w:rPr>
      </w:pPr>
      <w:r w:rsidRPr="009E6F55">
        <w:rPr>
          <w:rFonts w:ascii="Arial" w:hAnsi="Arial" w:cs="Arial"/>
          <w:sz w:val="22"/>
          <w:szCs w:val="22"/>
          <w:lang w:val="en-GB"/>
        </w:rPr>
        <w:t>(5)</w:t>
      </w:r>
    </w:p>
    <w:p w14:paraId="1BDAD6F2" w14:textId="77777777" w:rsidR="009E6F55" w:rsidRPr="009E6F55" w:rsidRDefault="009E6F55" w:rsidP="009E6F55">
      <w:pPr>
        <w:pStyle w:val="ListParagraph"/>
        <w:jc w:val="right"/>
        <w:rPr>
          <w:rFonts w:ascii="Arial" w:hAnsi="Arial" w:cs="Arial"/>
          <w:sz w:val="22"/>
          <w:szCs w:val="22"/>
          <w:lang w:val="en-GB"/>
        </w:rPr>
      </w:pPr>
    </w:p>
    <w:p w14:paraId="3574D3A9" w14:textId="77777777" w:rsidR="009E6F55" w:rsidRPr="009E6F55" w:rsidRDefault="009E6F55" w:rsidP="009E6F55">
      <w:pPr>
        <w:pStyle w:val="ListParagraph"/>
        <w:jc w:val="right"/>
        <w:rPr>
          <w:rFonts w:ascii="Arial" w:hAnsi="Arial" w:cs="Arial"/>
          <w:sz w:val="22"/>
          <w:szCs w:val="22"/>
          <w:lang w:val="en-GB"/>
        </w:rPr>
      </w:pPr>
    </w:p>
    <w:p w14:paraId="5DE8DAC0" w14:textId="77777777" w:rsidR="009E6F55" w:rsidRPr="009E6F55" w:rsidRDefault="009E6F55" w:rsidP="009E6F55">
      <w:pPr>
        <w:pStyle w:val="ListParagraph"/>
        <w:jc w:val="right"/>
        <w:rPr>
          <w:rFonts w:ascii="Arial" w:hAnsi="Arial" w:cs="Arial"/>
          <w:sz w:val="22"/>
          <w:szCs w:val="22"/>
          <w:lang w:val="en-GB"/>
        </w:rPr>
      </w:pPr>
    </w:p>
    <w:p w14:paraId="491CE838" w14:textId="77777777" w:rsidR="009E6F55" w:rsidRPr="009E6F55" w:rsidRDefault="009E6F55" w:rsidP="009E6F55">
      <w:pPr>
        <w:pStyle w:val="ListParagraph"/>
        <w:jc w:val="right"/>
        <w:rPr>
          <w:rFonts w:ascii="Arial" w:hAnsi="Arial" w:cs="Arial"/>
          <w:sz w:val="22"/>
          <w:szCs w:val="22"/>
          <w:lang w:val="en-GB"/>
        </w:rPr>
      </w:pPr>
    </w:p>
    <w:p w14:paraId="75057878" w14:textId="77777777" w:rsidR="009E6F55" w:rsidRPr="009E6F55" w:rsidRDefault="009E6F55" w:rsidP="009E6F55">
      <w:pPr>
        <w:pStyle w:val="ListParagraph"/>
        <w:jc w:val="right"/>
        <w:rPr>
          <w:rFonts w:ascii="Arial" w:hAnsi="Arial" w:cs="Arial"/>
          <w:sz w:val="22"/>
          <w:szCs w:val="22"/>
          <w:lang w:val="en-GB"/>
        </w:rPr>
      </w:pPr>
    </w:p>
    <w:p w14:paraId="6DEB8269" w14:textId="77777777" w:rsidR="009E6F55" w:rsidRPr="009E6F55" w:rsidRDefault="009E6F55" w:rsidP="009E6F55">
      <w:pPr>
        <w:pStyle w:val="ListParagraph"/>
        <w:jc w:val="right"/>
        <w:rPr>
          <w:rFonts w:ascii="Arial" w:hAnsi="Arial" w:cs="Arial"/>
          <w:sz w:val="22"/>
          <w:szCs w:val="22"/>
          <w:lang w:val="en-GB"/>
        </w:rPr>
      </w:pPr>
    </w:p>
    <w:p w14:paraId="7EF6E8DB" w14:textId="77777777" w:rsidR="009E6F55" w:rsidRPr="009E6F55" w:rsidRDefault="009E6F55" w:rsidP="009E6F55">
      <w:pPr>
        <w:pStyle w:val="ListParagraph"/>
        <w:jc w:val="right"/>
        <w:rPr>
          <w:rFonts w:ascii="Arial" w:hAnsi="Arial" w:cs="Arial"/>
          <w:sz w:val="22"/>
          <w:szCs w:val="22"/>
          <w:lang w:val="en-GB"/>
        </w:rPr>
      </w:pPr>
    </w:p>
    <w:p w14:paraId="61501D5B" w14:textId="77777777" w:rsidR="009E6F55" w:rsidRPr="009E6F55" w:rsidRDefault="009E6F55" w:rsidP="009E6F55">
      <w:pPr>
        <w:pStyle w:val="ListParagraph"/>
        <w:jc w:val="right"/>
        <w:rPr>
          <w:rFonts w:ascii="Arial" w:hAnsi="Arial" w:cs="Arial"/>
          <w:sz w:val="22"/>
          <w:szCs w:val="22"/>
          <w:lang w:val="en-GB"/>
        </w:rPr>
      </w:pPr>
    </w:p>
    <w:p w14:paraId="59831961" w14:textId="77777777" w:rsidR="009E6F55" w:rsidRPr="009E6F55" w:rsidRDefault="009E6F55" w:rsidP="009E6F55">
      <w:pPr>
        <w:pStyle w:val="ListParagraph"/>
        <w:jc w:val="right"/>
        <w:rPr>
          <w:rFonts w:ascii="Arial" w:hAnsi="Arial" w:cs="Arial"/>
          <w:sz w:val="22"/>
          <w:szCs w:val="22"/>
          <w:lang w:val="en-GB"/>
        </w:rPr>
      </w:pPr>
    </w:p>
    <w:p w14:paraId="1571789B" w14:textId="77777777" w:rsidR="009E6F55" w:rsidRPr="009E6F55" w:rsidRDefault="009E6F55" w:rsidP="009E6F55">
      <w:pPr>
        <w:pStyle w:val="ListParagraph"/>
        <w:jc w:val="right"/>
        <w:rPr>
          <w:rFonts w:ascii="Arial" w:hAnsi="Arial" w:cs="Arial"/>
          <w:sz w:val="22"/>
          <w:szCs w:val="22"/>
          <w:lang w:val="en-GB"/>
        </w:rPr>
      </w:pPr>
    </w:p>
    <w:p w14:paraId="3D2C8808" w14:textId="77777777" w:rsidR="009E6F55" w:rsidRPr="009E6F55" w:rsidRDefault="009E6F55" w:rsidP="009E6F55">
      <w:pPr>
        <w:pStyle w:val="ListParagraph"/>
        <w:jc w:val="right"/>
        <w:rPr>
          <w:rFonts w:ascii="Arial" w:hAnsi="Arial" w:cs="Arial"/>
          <w:sz w:val="22"/>
          <w:szCs w:val="22"/>
          <w:lang w:val="en-GB"/>
        </w:rPr>
      </w:pPr>
    </w:p>
    <w:p w14:paraId="706B7DCF" w14:textId="77777777" w:rsidR="009E6F55" w:rsidRDefault="009E6F55" w:rsidP="009E6F55">
      <w:pPr>
        <w:pStyle w:val="ListParagraph"/>
        <w:jc w:val="right"/>
        <w:rPr>
          <w:rFonts w:ascii="Arial" w:hAnsi="Arial" w:cs="Arial"/>
          <w:sz w:val="22"/>
          <w:szCs w:val="22"/>
          <w:lang w:val="en-GB"/>
        </w:rPr>
      </w:pPr>
    </w:p>
    <w:p w14:paraId="399B5F86" w14:textId="77777777" w:rsidR="000B657A" w:rsidRDefault="000B657A" w:rsidP="009E6F55">
      <w:pPr>
        <w:pStyle w:val="ListParagraph"/>
        <w:jc w:val="right"/>
        <w:rPr>
          <w:rFonts w:ascii="Arial" w:hAnsi="Arial" w:cs="Arial"/>
          <w:sz w:val="22"/>
          <w:szCs w:val="22"/>
          <w:lang w:val="en-GB"/>
        </w:rPr>
      </w:pPr>
    </w:p>
    <w:p w14:paraId="087E46E8" w14:textId="77777777" w:rsidR="000B657A" w:rsidRPr="009E6F55" w:rsidRDefault="000B657A" w:rsidP="009E6F55">
      <w:pPr>
        <w:pStyle w:val="ListParagraph"/>
        <w:jc w:val="right"/>
        <w:rPr>
          <w:rFonts w:ascii="Arial" w:hAnsi="Arial" w:cs="Arial"/>
          <w:sz w:val="22"/>
          <w:szCs w:val="22"/>
          <w:lang w:val="en-GB"/>
        </w:rPr>
      </w:pPr>
    </w:p>
    <w:p w14:paraId="66C66568" w14:textId="77777777" w:rsidR="009E6F55" w:rsidRPr="009E6F55" w:rsidRDefault="009E6F55" w:rsidP="009E6F55">
      <w:pPr>
        <w:pStyle w:val="ListParagraph"/>
        <w:jc w:val="right"/>
        <w:rPr>
          <w:rFonts w:ascii="Arial" w:hAnsi="Arial" w:cs="Arial"/>
          <w:sz w:val="22"/>
          <w:szCs w:val="22"/>
          <w:lang w:val="en-GB"/>
        </w:rPr>
      </w:pPr>
    </w:p>
    <w:p w14:paraId="642D46AF" w14:textId="4B41A383" w:rsidR="00B957B6" w:rsidRDefault="009E6F55" w:rsidP="009E6F55">
      <w:pPr>
        <w:pStyle w:val="ListParagraph"/>
        <w:jc w:val="right"/>
        <w:rPr>
          <w:rFonts w:ascii="Arial" w:hAnsi="Arial" w:cs="Arial"/>
          <w:sz w:val="22"/>
          <w:szCs w:val="22"/>
          <w:lang w:val="en-GB"/>
        </w:rPr>
      </w:pPr>
      <w:r w:rsidRPr="009E6F55">
        <w:rPr>
          <w:rFonts w:ascii="Arial" w:hAnsi="Arial" w:cs="Arial"/>
          <w:sz w:val="22"/>
          <w:szCs w:val="22"/>
          <w:lang w:val="en-GB"/>
        </w:rPr>
        <w:t xml:space="preserve">Answer: _______________ eV </w:t>
      </w:r>
    </w:p>
    <w:p w14:paraId="526F11C9" w14:textId="3418E148" w:rsidR="00B957B6" w:rsidRPr="008F7203" w:rsidRDefault="00B957B6" w:rsidP="008F7203">
      <w:pPr>
        <w:spacing w:after="160" w:line="259" w:lineRule="auto"/>
        <w:rPr>
          <w:rFonts w:ascii="Arial" w:hAnsi="Arial" w:cs="Arial"/>
          <w:sz w:val="22"/>
          <w:szCs w:val="22"/>
          <w:lang w:val="en-GB"/>
        </w:rPr>
      </w:pPr>
      <w:r>
        <w:rPr>
          <w:rFonts w:ascii="Arial" w:hAnsi="Arial" w:cs="Arial"/>
          <w:sz w:val="22"/>
          <w:szCs w:val="22"/>
          <w:lang w:val="en-GB"/>
        </w:rPr>
        <w:br w:type="page"/>
      </w:r>
      <w:r w:rsidRPr="0079189C">
        <w:rPr>
          <w:rFonts w:ascii="Arial" w:hAnsi="Arial" w:cs="Arial"/>
          <w:b/>
          <w:sz w:val="22"/>
          <w:szCs w:val="22"/>
        </w:rPr>
        <w:lastRenderedPageBreak/>
        <w:t xml:space="preserve">Question </w:t>
      </w:r>
      <w:r>
        <w:rPr>
          <w:rFonts w:ascii="Arial" w:hAnsi="Arial" w:cs="Arial"/>
          <w:b/>
          <w:sz w:val="22"/>
          <w:szCs w:val="22"/>
        </w:rPr>
        <w:t>2</w:t>
      </w:r>
      <w:r>
        <w:rPr>
          <w:rFonts w:ascii="Arial" w:hAnsi="Arial" w:cs="Arial"/>
          <w:b/>
          <w:sz w:val="22"/>
          <w:szCs w:val="22"/>
        </w:rPr>
        <w:tab/>
      </w:r>
      <w:r>
        <w:rPr>
          <w:rFonts w:ascii="Arial" w:hAnsi="Arial" w:cs="Arial"/>
          <w:b/>
          <w:sz w:val="22"/>
          <w:szCs w:val="22"/>
        </w:rPr>
        <w:tab/>
      </w:r>
      <w:r>
        <w:rPr>
          <w:rFonts w:ascii="Arial" w:hAnsi="Arial" w:cs="Arial"/>
          <w:b/>
          <w:sz w:val="22"/>
          <w:szCs w:val="22"/>
        </w:rPr>
        <w:tab/>
      </w:r>
      <w:r>
        <w:rPr>
          <w:rFonts w:ascii="Arial" w:hAnsi="Arial" w:cs="Arial"/>
          <w:b/>
          <w:sz w:val="22"/>
          <w:szCs w:val="22"/>
        </w:rPr>
        <w:tab/>
      </w:r>
      <w:r>
        <w:rPr>
          <w:rFonts w:ascii="Arial" w:hAnsi="Arial" w:cs="Arial"/>
          <w:b/>
          <w:sz w:val="22"/>
          <w:szCs w:val="22"/>
        </w:rPr>
        <w:tab/>
      </w:r>
      <w:r>
        <w:rPr>
          <w:rFonts w:ascii="Arial" w:hAnsi="Arial" w:cs="Arial"/>
          <w:b/>
          <w:sz w:val="22"/>
          <w:szCs w:val="22"/>
        </w:rPr>
        <w:tab/>
      </w:r>
      <w:r>
        <w:rPr>
          <w:rFonts w:ascii="Arial" w:hAnsi="Arial" w:cs="Arial"/>
          <w:b/>
          <w:sz w:val="22"/>
          <w:szCs w:val="22"/>
        </w:rPr>
        <w:tab/>
      </w:r>
      <w:r>
        <w:rPr>
          <w:rFonts w:ascii="Arial" w:hAnsi="Arial" w:cs="Arial"/>
          <w:b/>
          <w:sz w:val="22"/>
          <w:szCs w:val="22"/>
        </w:rPr>
        <w:tab/>
      </w:r>
      <w:r>
        <w:rPr>
          <w:rFonts w:ascii="Arial" w:hAnsi="Arial" w:cs="Arial"/>
          <w:b/>
          <w:sz w:val="22"/>
          <w:szCs w:val="22"/>
        </w:rPr>
        <w:tab/>
      </w:r>
      <w:r>
        <w:rPr>
          <w:rFonts w:ascii="Arial" w:hAnsi="Arial" w:cs="Arial"/>
          <w:b/>
          <w:sz w:val="22"/>
          <w:szCs w:val="22"/>
        </w:rPr>
        <w:tab/>
      </w:r>
      <w:r>
        <w:rPr>
          <w:rFonts w:ascii="Arial" w:hAnsi="Arial" w:cs="Arial"/>
          <w:b/>
          <w:sz w:val="22"/>
          <w:szCs w:val="22"/>
        </w:rPr>
        <w:tab/>
        <w:t>(7 marks)</w:t>
      </w:r>
    </w:p>
    <w:p w14:paraId="2A81A91E" w14:textId="77777777" w:rsidR="009E6F55" w:rsidRPr="00B957B6" w:rsidRDefault="009E6F55" w:rsidP="00B957B6">
      <w:pPr>
        <w:rPr>
          <w:rFonts w:ascii="Arial" w:hAnsi="Arial" w:cs="Arial"/>
          <w:sz w:val="22"/>
          <w:szCs w:val="22"/>
          <w:lang w:val="en-GB"/>
        </w:rPr>
      </w:pPr>
    </w:p>
    <w:p w14:paraId="6D630D06" w14:textId="77777777" w:rsidR="001A621C" w:rsidRPr="00960A93" w:rsidRDefault="001A621C" w:rsidP="001A621C">
      <w:pPr>
        <w:rPr>
          <w:rFonts w:ascii="Arial" w:hAnsi="Arial" w:cs="Arial"/>
          <w:sz w:val="22"/>
          <w:szCs w:val="22"/>
          <w:lang w:val="en-GB"/>
        </w:rPr>
      </w:pPr>
      <w:r w:rsidRPr="00960A93">
        <w:rPr>
          <w:rFonts w:ascii="Arial" w:hAnsi="Arial" w:cs="Arial"/>
          <w:sz w:val="22"/>
          <w:szCs w:val="22"/>
          <w:lang w:val="en-GB"/>
        </w:rPr>
        <w:t>Modern telescopes like the James Webb telescope require precise parabolic mirrors to create their detailed images of the cosmos. A low-cost method to create near-perfect parabolic reflecting surfaces is to rotate a reflective liquid (like molten mercury) in a container around a vertical axis. Once the molten liquid freezes, the required reflecting shape is achieved.</w:t>
      </w:r>
    </w:p>
    <w:p w14:paraId="5007373D" w14:textId="77777777" w:rsidR="001A621C" w:rsidRPr="00960A93" w:rsidRDefault="001A621C" w:rsidP="001A621C">
      <w:pPr>
        <w:rPr>
          <w:rFonts w:ascii="Arial" w:hAnsi="Arial" w:cs="Arial"/>
          <w:sz w:val="22"/>
          <w:szCs w:val="22"/>
          <w:lang w:val="en-GB"/>
        </w:rPr>
      </w:pPr>
    </w:p>
    <w:p w14:paraId="0BF77E31" w14:textId="72174CA9" w:rsidR="001A621C" w:rsidRPr="00960A93" w:rsidRDefault="001A621C" w:rsidP="001A621C">
      <w:pPr>
        <w:rPr>
          <w:rFonts w:ascii="Arial" w:hAnsi="Arial" w:cs="Arial"/>
          <w:sz w:val="22"/>
          <w:szCs w:val="22"/>
          <w:lang w:val="en-GB"/>
        </w:rPr>
      </w:pPr>
      <w:r w:rsidRPr="00960A93">
        <w:rPr>
          <w:rFonts w:ascii="Arial" w:hAnsi="Arial" w:cs="Arial"/>
          <w:sz w:val="22"/>
          <w:szCs w:val="22"/>
          <w:lang w:val="en-GB"/>
        </w:rPr>
        <w:t xml:space="preserve">The liquid and container are rotated with a constant period (see Figure 1). After rotating for some time, the surface of the liquid assumes a parabolic shape (see Figure 2). The explanation as to why the liquid assumes a parabolic shape is partly due to the fact the force the liquid’s surface exerts on any object floating on it (ie – the buoyancy force) is perpendicular to the surface at this point. </w:t>
      </w:r>
    </w:p>
    <w:p w14:paraId="02E4DFF1" w14:textId="77777777" w:rsidR="001A621C" w:rsidRPr="00960A93" w:rsidRDefault="001A621C" w:rsidP="001A621C">
      <w:pPr>
        <w:rPr>
          <w:rFonts w:ascii="Arial" w:hAnsi="Arial" w:cs="Arial"/>
          <w:sz w:val="22"/>
          <w:szCs w:val="22"/>
          <w:lang w:val="en-GB"/>
        </w:rPr>
      </w:pPr>
    </w:p>
    <w:p w14:paraId="30B0DD91" w14:textId="77777777" w:rsidR="001A621C" w:rsidRPr="00960A93" w:rsidRDefault="001A621C" w:rsidP="001A621C">
      <w:pPr>
        <w:rPr>
          <w:rFonts w:ascii="Arial" w:hAnsi="Arial" w:cs="Arial"/>
          <w:sz w:val="22"/>
          <w:szCs w:val="22"/>
          <w:lang w:val="en-GB"/>
        </w:rPr>
      </w:pPr>
      <w:r w:rsidRPr="00960A93">
        <w:rPr>
          <w:rFonts w:ascii="Arial" w:hAnsi="Arial" w:cs="Arial"/>
          <w:noProof/>
          <w:sz w:val="22"/>
          <w:szCs w:val="22"/>
          <w:lang w:val="en-GB"/>
        </w:rPr>
        <mc:AlternateContent>
          <mc:Choice Requires="wps">
            <w:drawing>
              <wp:anchor distT="0" distB="0" distL="114300" distR="114300" simplePos="0" relativeHeight="251658269" behindDoc="1" locked="0" layoutInCell="1" allowOverlap="1" wp14:anchorId="260E81E1" wp14:editId="1599515C">
                <wp:simplePos x="0" y="0"/>
                <wp:positionH relativeFrom="column">
                  <wp:posOffset>3657600</wp:posOffset>
                </wp:positionH>
                <wp:positionV relativeFrom="paragraph">
                  <wp:posOffset>175895</wp:posOffset>
                </wp:positionV>
                <wp:extent cx="914400" cy="342900"/>
                <wp:effectExtent l="0" t="0" r="0" b="0"/>
                <wp:wrapNone/>
                <wp:docPr id="16" name="Text Box 16"/>
                <wp:cNvGraphicFramePr/>
                <a:graphic xmlns:a="http://schemas.openxmlformats.org/drawingml/2006/main">
                  <a:graphicData uri="http://schemas.microsoft.com/office/word/2010/wordprocessingShape">
                    <wps:wsp>
                      <wps:cNvSpPr txBox="1"/>
                      <wps:spPr>
                        <a:xfrm>
                          <a:off x="0" y="0"/>
                          <a:ext cx="914400" cy="342900"/>
                        </a:xfrm>
                        <a:prstGeom prst="rect">
                          <a:avLst/>
                        </a:prstGeom>
                        <a:solidFill>
                          <a:schemeClr val="lt1"/>
                        </a:solidFill>
                        <a:ln w="6350">
                          <a:noFill/>
                        </a:ln>
                      </wps:spPr>
                      <wps:txbx>
                        <w:txbxContent>
                          <w:p w14:paraId="37984BCA" w14:textId="77777777" w:rsidR="001A621C" w:rsidRPr="00E032B1" w:rsidRDefault="001A621C" w:rsidP="001A621C">
                            <w:pPr>
                              <w:rPr>
                                <w:rFonts w:ascii="Arial" w:hAnsi="Arial" w:cs="Arial"/>
                                <w:lang w:val="en-GB"/>
                              </w:rPr>
                            </w:pPr>
                            <w:r>
                              <w:rPr>
                                <w:rFonts w:ascii="Arial" w:hAnsi="Arial" w:cs="Arial"/>
                                <w:lang w:val="en-GB"/>
                              </w:rPr>
                              <w:t>Axis of rotation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60E81E1" id="Text Box 16" o:spid="_x0000_s1034" type="#_x0000_t202" style="position:absolute;margin-left:4in;margin-top:13.85pt;width:1in;height:27pt;z-index:-251658211;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" fillcolor="white [3201]" stroked="f" strokeweight=".5pt">
                <v:textbox>
                  <w:txbxContent>
                    <w:p w14:paraId="37984BCA" w14:textId="77777777" w:rsidR="001A621C" w:rsidRPr="00E032B1" w:rsidRDefault="001A621C" w:rsidP="001A621C">
                      <w:pPr>
                        <w:rPr>
                          <w:rFonts w:ascii="Arial" w:hAnsi="Arial" w:cs="Arial"/>
                          <w:lang w:val="en-GB"/>
                        </w:rPr>
                      </w:pPr>
                      <w:r>
                        <w:rPr>
                          <w:rFonts w:ascii="Arial" w:hAnsi="Arial" w:cs="Arial"/>
                          <w:lang w:val="en-GB"/>
                        </w:rPr>
                        <w:t>Axis of rotation</w:t>
                      </w:r>
                    </w:p>
                  </w:txbxContent>
                </v:textbox>
              </v:shape>
            </w:pict>
          </mc:Fallback>
        </mc:AlternateContent>
      </w:r>
      <w:r w:rsidRPr="00960A93">
        <w:rPr>
          <w:rFonts w:ascii="Arial" w:hAnsi="Arial" w:cs="Arial"/>
          <w:noProof/>
          <w:sz w:val="22"/>
          <w:szCs w:val="22"/>
          <w:lang w:val="en-GB"/>
        </w:rPr>
        <mc:AlternateContent>
          <mc:Choice Requires="wps">
            <w:drawing>
              <wp:anchor distT="0" distB="0" distL="114300" distR="114300" simplePos="0" relativeHeight="251658267" behindDoc="0" locked="0" layoutInCell="1" allowOverlap="1" wp14:anchorId="35D2E7E0" wp14:editId="771651B7">
                <wp:simplePos x="0" y="0"/>
                <wp:positionH relativeFrom="column">
                  <wp:posOffset>2505710</wp:posOffset>
                </wp:positionH>
                <wp:positionV relativeFrom="paragraph">
                  <wp:posOffset>594360</wp:posOffset>
                </wp:positionV>
                <wp:extent cx="923290" cy="571500"/>
                <wp:effectExtent l="0" t="0" r="86360" b="57150"/>
                <wp:wrapNone/>
                <wp:docPr id="14" name="Straight Arrow Connector 14"/>
                <wp:cNvGraphicFramePr/>
                <a:graphic xmlns:a="http://schemas.openxmlformats.org/drawingml/2006/main">
                  <a:graphicData uri="http://schemas.microsoft.com/office/word/2010/wordprocessingShape">
                    <wps:wsp>
                      <wps:cNvCnPr/>
                      <wps:spPr>
                        <a:xfrm>
                          <a:off x="0" y="0"/>
                          <a:ext cx="923290" cy="5715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w:pict>
              <v:shape w14:anchorId="0DC6E9E6" id="Straight Arrow Connector 14" o:spid="_x0000_s1026" type="#_x0000_t32" style="position:absolute;margin-left:197.3pt;margin-top:46.8pt;width:72.7pt;height:45pt;z-index:252225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" strokecolor="black [3213]" strokeweight=".5pt">
                <v:stroke endarrow="block" joinstyle="miter"/>
              </v:shape>
            </w:pict>
          </mc:Fallback>
        </mc:AlternateContent>
      </w:r>
      <w:r w:rsidRPr="00960A93">
        <w:rPr>
          <w:rFonts w:ascii="Arial" w:hAnsi="Arial" w:cs="Arial"/>
          <w:noProof/>
          <w:sz w:val="22"/>
          <w:szCs w:val="22"/>
          <w:lang w:val="en-GB"/>
        </w:rPr>
        <mc:AlternateContent>
          <mc:Choice Requires="wps">
            <w:drawing>
              <wp:anchor distT="0" distB="0" distL="114300" distR="114300" simplePos="0" relativeHeight="251658266" behindDoc="0" locked="0" layoutInCell="1" allowOverlap="1" wp14:anchorId="2E49D56A" wp14:editId="618D07C4">
                <wp:simplePos x="0" y="0"/>
                <wp:positionH relativeFrom="column">
                  <wp:posOffset>3429000</wp:posOffset>
                </wp:positionH>
                <wp:positionV relativeFrom="paragraph">
                  <wp:posOffset>1584960</wp:posOffset>
                </wp:positionV>
                <wp:extent cx="1485900" cy="342900"/>
                <wp:effectExtent l="0" t="0" r="0" b="0"/>
                <wp:wrapNone/>
                <wp:docPr id="6" name="Text Box 6"/>
                <wp:cNvGraphicFramePr/>
                <a:graphic xmlns:a="http://schemas.openxmlformats.org/drawingml/2006/main">
                  <a:graphicData uri="http://schemas.microsoft.com/office/word/2010/wordprocessingShape">
                    <wps:wsp>
                      <wps:cNvSpPr txBox="1"/>
                      <wps:spPr>
                        <a:xfrm>
                          <a:off x="0" y="0"/>
                          <a:ext cx="1485900" cy="342900"/>
                        </a:xfrm>
                        <a:prstGeom prst="rect">
                          <a:avLst/>
                        </a:prstGeom>
                        <a:solidFill>
                          <a:schemeClr val="lt1"/>
                        </a:solidFill>
                        <a:ln w="6350">
                          <a:noFill/>
                        </a:ln>
                      </wps:spPr>
                      <wps:txbx>
                        <w:txbxContent>
                          <w:p w14:paraId="67F5C8C9" w14:textId="77777777" w:rsidR="001A621C" w:rsidRPr="00E032B1" w:rsidRDefault="001A621C" w:rsidP="001A621C">
                            <w:pPr>
                              <w:rPr>
                                <w:rFonts w:ascii="Arial" w:hAnsi="Arial" w:cs="Arial"/>
                                <w:b/>
                                <w:bCs/>
                                <w:lang w:val="en-GB"/>
                              </w:rPr>
                            </w:pPr>
                            <w:r w:rsidRPr="00E032B1">
                              <w:rPr>
                                <w:rFonts w:ascii="Arial" w:hAnsi="Arial" w:cs="Arial"/>
                                <w:b/>
                                <w:bCs/>
                                <w:lang w:val="en-GB"/>
                              </w:rPr>
                              <w:t xml:space="preserve">Figure </w:t>
                            </w:r>
                            <w:r>
                              <w:rPr>
                                <w:rFonts w:ascii="Arial" w:hAnsi="Arial" w:cs="Arial"/>
                                <w:b/>
                                <w:bCs/>
                                <w:lang w:val="en-GB"/>
                              </w:rPr>
                              <w:t>2: Side 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49D56A" id="Text Box 6" o:spid="_x0000_s1035" type="#_x0000_t202" style="position:absolute;margin-left:270pt;margin-top:124.8pt;width:117pt;height:27pt;z-index:2516582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" fillcolor="white [3201]" stroked="f" strokeweight=".5pt">
                <v:textbox>
                  <w:txbxContent>
                    <w:p w14:paraId="67F5C8C9" w14:textId="77777777" w:rsidR="001A621C" w:rsidRPr="00E032B1" w:rsidRDefault="001A621C" w:rsidP="001A621C">
                      <w:pPr>
                        <w:rPr>
                          <w:rFonts w:ascii="Arial" w:hAnsi="Arial" w:cs="Arial"/>
                          <w:b/>
                          <w:bCs/>
                          <w:lang w:val="en-GB"/>
                        </w:rPr>
                      </w:pPr>
                      <w:r w:rsidRPr="00E032B1">
                        <w:rPr>
                          <w:rFonts w:ascii="Arial" w:hAnsi="Arial" w:cs="Arial"/>
                          <w:b/>
                          <w:bCs/>
                          <w:lang w:val="en-GB"/>
                        </w:rPr>
                        <w:t xml:space="preserve">Figure </w:t>
                      </w:r>
                      <w:r>
                        <w:rPr>
                          <w:rFonts w:ascii="Arial" w:hAnsi="Arial" w:cs="Arial"/>
                          <w:b/>
                          <w:bCs/>
                          <w:lang w:val="en-GB"/>
                        </w:rPr>
                        <w:t>2: Side view</w:t>
                      </w:r>
                    </w:p>
                  </w:txbxContent>
                </v:textbox>
              </v:shape>
            </w:pict>
          </mc:Fallback>
        </mc:AlternateContent>
      </w:r>
      <w:r w:rsidRPr="00960A93">
        <w:rPr>
          <w:rFonts w:ascii="Arial" w:hAnsi="Arial" w:cs="Arial"/>
          <w:noProof/>
          <w:sz w:val="22"/>
          <w:szCs w:val="22"/>
          <w:lang w:val="en-GB"/>
        </w:rPr>
        <mc:AlternateContent>
          <mc:Choice Requires="wps">
            <w:drawing>
              <wp:anchor distT="0" distB="0" distL="114300" distR="114300" simplePos="0" relativeHeight="251658265" behindDoc="0" locked="0" layoutInCell="1" allowOverlap="1" wp14:anchorId="7A6FD63F" wp14:editId="2F7B2C3E">
                <wp:simplePos x="0" y="0"/>
                <wp:positionH relativeFrom="column">
                  <wp:posOffset>2971800</wp:posOffset>
                </wp:positionH>
                <wp:positionV relativeFrom="paragraph">
                  <wp:posOffset>441960</wp:posOffset>
                </wp:positionV>
                <wp:extent cx="2514600" cy="571500"/>
                <wp:effectExtent l="0" t="0" r="19050" b="19050"/>
                <wp:wrapNone/>
                <wp:docPr id="15" name="Oval 15"/>
                <wp:cNvGraphicFramePr/>
                <a:graphic xmlns:a="http://schemas.openxmlformats.org/drawingml/2006/main">
                  <a:graphicData uri="http://schemas.microsoft.com/office/word/2010/wordprocessingShape">
                    <wps:wsp>
                      <wps:cNvSpPr/>
                      <wps:spPr>
                        <a:xfrm>
                          <a:off x="0" y="0"/>
                          <a:ext cx="2514600" cy="571500"/>
                        </a:xfrm>
                        <a:prstGeom prst="ellipse">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oval w14:anchorId="61B2F41F" id="Oval 15" o:spid="_x0000_s1026" style="position:absolute;margin-left:234pt;margin-top:34.8pt;width:198pt;height:45pt;z-index:252223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" fillcolor="white [3212]" strokecolor="white [3212]" strokeweight="1pt">
                <v:stroke joinstyle="miter"/>
              </v:oval>
            </w:pict>
          </mc:Fallback>
        </mc:AlternateContent>
      </w:r>
      <w:r w:rsidRPr="00960A93">
        <w:rPr>
          <w:rFonts w:ascii="Arial" w:hAnsi="Arial" w:cs="Arial"/>
          <w:noProof/>
          <w:sz w:val="22"/>
          <w:szCs w:val="22"/>
          <w:lang w:val="en-GB"/>
        </w:rPr>
        <mc:AlternateContent>
          <mc:Choice Requires="wps">
            <w:drawing>
              <wp:anchor distT="0" distB="0" distL="114300" distR="114300" simplePos="0" relativeHeight="251658264" behindDoc="0" locked="0" layoutInCell="1" allowOverlap="1" wp14:anchorId="235D1C05" wp14:editId="4608A8F5">
                <wp:simplePos x="0" y="0"/>
                <wp:positionH relativeFrom="column">
                  <wp:posOffset>2971800</wp:posOffset>
                </wp:positionH>
                <wp:positionV relativeFrom="paragraph">
                  <wp:posOffset>708660</wp:posOffset>
                </wp:positionV>
                <wp:extent cx="2514600" cy="685800"/>
                <wp:effectExtent l="0" t="0" r="19050" b="19050"/>
                <wp:wrapNone/>
                <wp:docPr id="17" name="Rectangle 17"/>
                <wp:cNvGraphicFramePr/>
                <a:graphic xmlns:a="http://schemas.openxmlformats.org/drawingml/2006/main">
                  <a:graphicData uri="http://schemas.microsoft.com/office/word/2010/wordprocessingShape">
                    <wps:wsp>
                      <wps:cNvSpPr/>
                      <wps:spPr>
                        <a:xfrm>
                          <a:off x="0" y="0"/>
                          <a:ext cx="2514600" cy="685800"/>
                        </a:xfrm>
                        <a:prstGeom prst="rect">
                          <a:avLst/>
                        </a:prstGeom>
                        <a:solidFill>
                          <a:schemeClr val="bg1">
                            <a:lumMod val="65000"/>
                          </a:schemeClr>
                        </a:solidFill>
                        <a:ln>
                          <a:solidFill>
                            <a:schemeClr val="bg1">
                              <a:lumMod val="6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rect w14:anchorId="12A8C3F4" id="Rectangle 17" o:spid="_x0000_s1026" style="position:absolute;margin-left:234pt;margin-top:55.8pt;width:198pt;height:54pt;z-index:252222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" fillcolor="#a5a5a5 [2092]" strokecolor="#a5a5a5 [2092]" strokeweight="1pt"/>
            </w:pict>
          </mc:Fallback>
        </mc:AlternateContent>
      </w:r>
      <w:r w:rsidRPr="00960A93">
        <w:rPr>
          <w:rFonts w:ascii="Arial" w:hAnsi="Arial" w:cs="Arial"/>
          <w:noProof/>
          <w:sz w:val="22"/>
          <w:szCs w:val="22"/>
          <w:lang w:val="en-GB"/>
        </w:rPr>
        <mc:AlternateContent>
          <mc:Choice Requires="wps">
            <w:drawing>
              <wp:anchor distT="0" distB="0" distL="114300" distR="114300" simplePos="0" relativeHeight="251658263" behindDoc="0" locked="0" layoutInCell="1" allowOverlap="1" wp14:anchorId="5546A13C" wp14:editId="11A459A9">
                <wp:simplePos x="0" y="0"/>
                <wp:positionH relativeFrom="column">
                  <wp:posOffset>342900</wp:posOffset>
                </wp:positionH>
                <wp:positionV relativeFrom="paragraph">
                  <wp:posOffset>1796415</wp:posOffset>
                </wp:positionV>
                <wp:extent cx="1435100" cy="342900"/>
                <wp:effectExtent l="0" t="0" r="0" b="0"/>
                <wp:wrapNone/>
                <wp:docPr id="18" name="Text Box 18"/>
                <wp:cNvGraphicFramePr/>
                <a:graphic xmlns:a="http://schemas.openxmlformats.org/drawingml/2006/main">
                  <a:graphicData uri="http://schemas.microsoft.com/office/word/2010/wordprocessingShape">
                    <wps:wsp>
                      <wps:cNvSpPr txBox="1"/>
                      <wps:spPr>
                        <a:xfrm>
                          <a:off x="0" y="0"/>
                          <a:ext cx="1435100" cy="342900"/>
                        </a:xfrm>
                        <a:prstGeom prst="rect">
                          <a:avLst/>
                        </a:prstGeom>
                        <a:solidFill>
                          <a:schemeClr val="lt1"/>
                        </a:solidFill>
                        <a:ln w="6350">
                          <a:noFill/>
                        </a:ln>
                      </wps:spPr>
                      <wps:txbx>
                        <w:txbxContent>
                          <w:p w14:paraId="2C5D8E7E" w14:textId="77777777" w:rsidR="001A621C" w:rsidRPr="00E032B1" w:rsidRDefault="001A621C" w:rsidP="001A621C">
                            <w:pPr>
                              <w:rPr>
                                <w:rFonts w:ascii="Arial" w:hAnsi="Arial" w:cs="Arial"/>
                                <w:b/>
                                <w:bCs/>
                                <w:lang w:val="en-GB"/>
                              </w:rPr>
                            </w:pPr>
                            <w:r w:rsidRPr="00E032B1">
                              <w:rPr>
                                <w:rFonts w:ascii="Arial" w:hAnsi="Arial" w:cs="Arial"/>
                                <w:b/>
                                <w:bCs/>
                                <w:lang w:val="en-GB"/>
                              </w:rPr>
                              <w:t>Figure 1</w:t>
                            </w:r>
                            <w:r>
                              <w:rPr>
                                <w:rFonts w:ascii="Arial" w:hAnsi="Arial" w:cs="Arial"/>
                                <w:b/>
                                <w:bCs/>
                                <w:lang w:val="en-GB"/>
                              </w:rPr>
                              <w:t>: Top 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46A13C" id="Text Box 18" o:spid="_x0000_s1036" type="#_x0000_t202" style="position:absolute;margin-left:27pt;margin-top:141.45pt;width:113pt;height:27pt;z-index:25165826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" fillcolor="white [3201]" stroked="f" strokeweight=".5pt">
                <v:textbox>
                  <w:txbxContent>
                    <w:p w14:paraId="2C5D8E7E" w14:textId="77777777" w:rsidR="001A621C" w:rsidRPr="00E032B1" w:rsidRDefault="001A621C" w:rsidP="001A621C">
                      <w:pPr>
                        <w:rPr>
                          <w:rFonts w:ascii="Arial" w:hAnsi="Arial" w:cs="Arial"/>
                          <w:b/>
                          <w:bCs/>
                          <w:lang w:val="en-GB"/>
                        </w:rPr>
                      </w:pPr>
                      <w:r w:rsidRPr="00E032B1">
                        <w:rPr>
                          <w:rFonts w:ascii="Arial" w:hAnsi="Arial" w:cs="Arial"/>
                          <w:b/>
                          <w:bCs/>
                          <w:lang w:val="en-GB"/>
                        </w:rPr>
                        <w:t>Figure 1</w:t>
                      </w:r>
                      <w:r>
                        <w:rPr>
                          <w:rFonts w:ascii="Arial" w:hAnsi="Arial" w:cs="Arial"/>
                          <w:b/>
                          <w:bCs/>
                          <w:lang w:val="en-GB"/>
                        </w:rPr>
                        <w:t>: Top view</w:t>
                      </w:r>
                    </w:p>
                  </w:txbxContent>
                </v:textbox>
              </v:shape>
            </w:pict>
          </mc:Fallback>
        </mc:AlternateContent>
      </w:r>
      <w:r w:rsidRPr="00960A93">
        <w:rPr>
          <w:rFonts w:ascii="Arial" w:hAnsi="Arial" w:cs="Arial"/>
          <w:noProof/>
          <w:sz w:val="22"/>
          <w:szCs w:val="22"/>
          <w:lang w:val="en-GB"/>
        </w:rPr>
        <mc:AlternateContent>
          <mc:Choice Requires="wps">
            <w:drawing>
              <wp:anchor distT="0" distB="0" distL="114300" distR="114300" simplePos="0" relativeHeight="251658262" behindDoc="0" locked="0" layoutInCell="1" allowOverlap="1" wp14:anchorId="69105A38" wp14:editId="33620E88">
                <wp:simplePos x="0" y="0"/>
                <wp:positionH relativeFrom="column">
                  <wp:posOffset>1257300</wp:posOffset>
                </wp:positionH>
                <wp:positionV relativeFrom="paragraph">
                  <wp:posOffset>31115</wp:posOffset>
                </wp:positionV>
                <wp:extent cx="114300" cy="50800"/>
                <wp:effectExtent l="0" t="19050" r="57150" b="63500"/>
                <wp:wrapNone/>
                <wp:docPr id="19" name="Straight Arrow Connector 19"/>
                <wp:cNvGraphicFramePr/>
                <a:graphic xmlns:a="http://schemas.openxmlformats.org/drawingml/2006/main">
                  <a:graphicData uri="http://schemas.microsoft.com/office/word/2010/wordprocessingShape">
                    <wps:wsp>
                      <wps:cNvCnPr/>
                      <wps:spPr>
                        <a:xfrm>
                          <a:off x="0" y="0"/>
                          <a:ext cx="114300" cy="508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w:pict>
              <v:shape w14:anchorId="5C8F43E7" id="Straight Arrow Connector 19" o:spid="_x0000_s1026" type="#_x0000_t32" style="position:absolute;margin-left:99pt;margin-top:2.45pt;width:9pt;height:4pt;z-index:2522204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" strokecolor="black [3213]" strokeweight=".5pt">
                <v:stroke endarrow="block" joinstyle="miter"/>
              </v:shape>
            </w:pict>
          </mc:Fallback>
        </mc:AlternateContent>
      </w:r>
      <w:r w:rsidRPr="00960A93">
        <w:rPr>
          <w:rFonts w:ascii="Arial" w:hAnsi="Arial" w:cs="Arial"/>
          <w:noProof/>
          <w:sz w:val="22"/>
          <w:szCs w:val="22"/>
          <w:lang w:val="en-GB"/>
        </w:rPr>
        <mc:AlternateContent>
          <mc:Choice Requires="wps">
            <w:drawing>
              <wp:anchor distT="0" distB="0" distL="114300" distR="114300" simplePos="0" relativeHeight="251658261" behindDoc="0" locked="0" layoutInCell="1" allowOverlap="1" wp14:anchorId="53D4385E" wp14:editId="0F835A7F">
                <wp:simplePos x="0" y="0"/>
                <wp:positionH relativeFrom="column">
                  <wp:posOffset>704850</wp:posOffset>
                </wp:positionH>
                <wp:positionV relativeFrom="paragraph">
                  <wp:posOffset>31116</wp:posOffset>
                </wp:positionV>
                <wp:extent cx="666750" cy="50800"/>
                <wp:effectExtent l="0" t="0" r="19050" b="25400"/>
                <wp:wrapNone/>
                <wp:docPr id="20" name="Freeform: Shape 20"/>
                <wp:cNvGraphicFramePr/>
                <a:graphic xmlns:a="http://schemas.openxmlformats.org/drawingml/2006/main">
                  <a:graphicData uri="http://schemas.microsoft.com/office/word/2010/wordprocessingShape">
                    <wps:wsp>
                      <wps:cNvSpPr/>
                      <wps:spPr>
                        <a:xfrm>
                          <a:off x="0" y="0"/>
                          <a:ext cx="666750" cy="50800"/>
                        </a:xfrm>
                        <a:custGeom>
                          <a:avLst/>
                          <a:gdLst>
                            <a:gd name="connsiteX0" fmla="*/ 0 w 605709"/>
                            <a:gd name="connsiteY0" fmla="*/ 91194 h 91194"/>
                            <a:gd name="connsiteX1" fmla="*/ 190500 w 605709"/>
                            <a:gd name="connsiteY1" fmla="*/ 21344 h 91194"/>
                            <a:gd name="connsiteX2" fmla="*/ 412750 w 605709"/>
                            <a:gd name="connsiteY2" fmla="*/ 2294 h 91194"/>
                            <a:gd name="connsiteX3" fmla="*/ 590550 w 605709"/>
                            <a:gd name="connsiteY3" fmla="*/ 65794 h 91194"/>
                            <a:gd name="connsiteX4" fmla="*/ 584200 w 605709"/>
                            <a:gd name="connsiteY4" fmla="*/ 65794 h 9119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05709" h="91194">
                              <a:moveTo>
                                <a:pt x="0" y="91194"/>
                              </a:moveTo>
                              <a:cubicBezTo>
                                <a:pt x="60854" y="63677"/>
                                <a:pt x="121708" y="36161"/>
                                <a:pt x="190500" y="21344"/>
                              </a:cubicBezTo>
                              <a:cubicBezTo>
                                <a:pt x="259292" y="6527"/>
                                <a:pt x="346075" y="-5114"/>
                                <a:pt x="412750" y="2294"/>
                              </a:cubicBezTo>
                              <a:cubicBezTo>
                                <a:pt x="479425" y="9702"/>
                                <a:pt x="561975" y="55211"/>
                                <a:pt x="590550" y="65794"/>
                              </a:cubicBezTo>
                              <a:cubicBezTo>
                                <a:pt x="619125" y="76377"/>
                                <a:pt x="601662" y="71085"/>
                                <a:pt x="584200" y="65794"/>
                              </a:cubicBezTo>
                            </a:path>
                          </a:pathLst>
                        </a:cu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572108BC" id="Freeform: Shape 20" o:spid="_x0000_s1026" style="position:absolute;margin-left:55.5pt;margin-top:2.45pt;width:52.5pt;height:4pt;z-index:252219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05709,911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" path="m,91194c60854,63677,121708,36161,190500,21344,259292,6527,346075,-5114,412750,2294v66675,7408,149225,52917,177800,63500c619125,76377,601662,71085,584200,65794e" filled="f" strokecolor="black [3213]" strokeweight="1pt">
                <v:stroke joinstyle="miter"/>
                <v:path arrowok="t" o:connecttype="custom" o:connectlocs="0,50800;209698,11890;454345,1278;650063,36651;643073,36651" o:connectangles="0,0,0,0,0"/>
              </v:shape>
            </w:pict>
          </mc:Fallback>
        </mc:AlternateContent>
      </w:r>
      <w:r w:rsidRPr="00960A93">
        <w:rPr>
          <w:rFonts w:ascii="Arial" w:hAnsi="Arial" w:cs="Arial"/>
          <w:noProof/>
          <w:sz w:val="22"/>
          <w:szCs w:val="22"/>
          <w:lang w:val="en-GB"/>
        </w:rPr>
        <mc:AlternateContent>
          <mc:Choice Requires="wps">
            <w:drawing>
              <wp:anchor distT="0" distB="0" distL="114300" distR="114300" simplePos="0" relativeHeight="251658260" behindDoc="0" locked="0" layoutInCell="1" allowOverlap="1" wp14:anchorId="3D3386A4" wp14:editId="7CC10682">
                <wp:simplePos x="0" y="0"/>
                <wp:positionH relativeFrom="column">
                  <wp:posOffset>1600200</wp:posOffset>
                </wp:positionH>
                <wp:positionV relativeFrom="paragraph">
                  <wp:posOffset>1224915</wp:posOffset>
                </wp:positionV>
                <wp:extent cx="228600" cy="228600"/>
                <wp:effectExtent l="38100" t="38100" r="19050" b="19050"/>
                <wp:wrapNone/>
                <wp:docPr id="21" name="Straight Arrow Connector 21"/>
                <wp:cNvGraphicFramePr/>
                <a:graphic xmlns:a="http://schemas.openxmlformats.org/drawingml/2006/main">
                  <a:graphicData uri="http://schemas.microsoft.com/office/word/2010/wordprocessingShape">
                    <wps:wsp>
                      <wps:cNvCnPr/>
                      <wps:spPr>
                        <a:xfrm flipH="1" flipV="1">
                          <a:off x="0" y="0"/>
                          <a:ext cx="228600" cy="2286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du="http://schemas.microsoft.com/office/word/2023/wordml/word16du">
            <w:pict>
              <v:shape w14:anchorId="59D34C39" id="Straight Arrow Connector 21" o:spid="_x0000_s1026" type="#_x0000_t32" style="position:absolute;margin-left:126pt;margin-top:96.45pt;width:18pt;height:18pt;flip:x y;z-index:252218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" strokecolor="black [3200]" strokeweight=".5pt">
                <v:stroke endarrow="block" joinstyle="miter"/>
              </v:shape>
            </w:pict>
          </mc:Fallback>
        </mc:AlternateContent>
      </w:r>
      <w:r w:rsidRPr="00960A93">
        <w:rPr>
          <w:rFonts w:ascii="Arial" w:hAnsi="Arial" w:cs="Arial"/>
          <w:noProof/>
          <w:sz w:val="22"/>
          <w:szCs w:val="22"/>
          <w:lang w:val="en-GB"/>
        </w:rPr>
        <mc:AlternateContent>
          <mc:Choice Requires="wps">
            <w:drawing>
              <wp:anchor distT="0" distB="0" distL="114300" distR="114300" simplePos="0" relativeHeight="251658259" behindDoc="0" locked="0" layoutInCell="1" allowOverlap="1" wp14:anchorId="1423ADA1" wp14:editId="37C8AB77">
                <wp:simplePos x="0" y="0"/>
                <wp:positionH relativeFrom="column">
                  <wp:posOffset>1828800</wp:posOffset>
                </wp:positionH>
                <wp:positionV relativeFrom="paragraph">
                  <wp:posOffset>1224915</wp:posOffset>
                </wp:positionV>
                <wp:extent cx="800100" cy="457200"/>
                <wp:effectExtent l="0" t="0" r="0" b="0"/>
                <wp:wrapNone/>
                <wp:docPr id="22" name="Text Box 22"/>
                <wp:cNvGraphicFramePr/>
                <a:graphic xmlns:a="http://schemas.openxmlformats.org/drawingml/2006/main">
                  <a:graphicData uri="http://schemas.microsoft.com/office/word/2010/wordprocessingShape">
                    <wps:wsp>
                      <wps:cNvSpPr txBox="1"/>
                      <wps:spPr>
                        <a:xfrm>
                          <a:off x="0" y="0"/>
                          <a:ext cx="800100" cy="457200"/>
                        </a:xfrm>
                        <a:prstGeom prst="rect">
                          <a:avLst/>
                        </a:prstGeom>
                        <a:solidFill>
                          <a:schemeClr val="lt1"/>
                        </a:solidFill>
                        <a:ln w="6350">
                          <a:noFill/>
                        </a:ln>
                      </wps:spPr>
                      <wps:txbx>
                        <w:txbxContent>
                          <w:p w14:paraId="041F6C91" w14:textId="77777777" w:rsidR="001A621C" w:rsidRPr="00E032B1" w:rsidRDefault="001A621C" w:rsidP="001A621C">
                            <w:pPr>
                              <w:rPr>
                                <w:rFonts w:ascii="Arial" w:hAnsi="Arial" w:cs="Arial"/>
                                <w:lang w:val="en-GB"/>
                              </w:rPr>
                            </w:pPr>
                            <w:r>
                              <w:rPr>
                                <w:rFonts w:ascii="Arial" w:hAnsi="Arial" w:cs="Arial"/>
                                <w:lang w:val="en-GB"/>
                              </w:rPr>
                              <w:t>Rotating container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23ADA1" id="Text Box 22" o:spid="_x0000_s1037" type="#_x0000_t202" style="position:absolute;margin-left:2in;margin-top:96.45pt;width:63pt;height:36pt;z-index:25165825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" fillcolor="white [3201]" stroked="f" strokeweight=".5pt">
                <v:textbox>
                  <w:txbxContent>
                    <w:p w14:paraId="041F6C91" w14:textId="77777777" w:rsidR="001A621C" w:rsidRPr="00E032B1" w:rsidRDefault="001A621C" w:rsidP="001A621C">
                      <w:pPr>
                        <w:rPr>
                          <w:rFonts w:ascii="Arial" w:hAnsi="Arial" w:cs="Arial"/>
                          <w:lang w:val="en-GB"/>
                        </w:rPr>
                      </w:pPr>
                      <w:r>
                        <w:rPr>
                          <w:rFonts w:ascii="Arial" w:hAnsi="Arial" w:cs="Arial"/>
                          <w:lang w:val="en-GB"/>
                        </w:rPr>
                        <w:t>Rotating container</w:t>
                      </w:r>
                    </w:p>
                  </w:txbxContent>
                </v:textbox>
              </v:shape>
            </w:pict>
          </mc:Fallback>
        </mc:AlternateContent>
      </w:r>
      <w:r w:rsidRPr="00960A93">
        <w:rPr>
          <w:rFonts w:ascii="Arial" w:hAnsi="Arial" w:cs="Arial"/>
          <w:noProof/>
          <w:sz w:val="22"/>
          <w:szCs w:val="22"/>
          <w:lang w:val="en-GB"/>
        </w:rPr>
        <mc:AlternateContent>
          <mc:Choice Requires="wps">
            <w:drawing>
              <wp:anchor distT="0" distB="0" distL="114300" distR="114300" simplePos="0" relativeHeight="251658258" behindDoc="0" locked="0" layoutInCell="1" allowOverlap="1" wp14:anchorId="2866D3FE" wp14:editId="0BDF6FFF">
                <wp:simplePos x="0" y="0"/>
                <wp:positionH relativeFrom="column">
                  <wp:posOffset>1028700</wp:posOffset>
                </wp:positionH>
                <wp:positionV relativeFrom="paragraph">
                  <wp:posOffset>539115</wp:posOffset>
                </wp:positionV>
                <wp:extent cx="914400" cy="342900"/>
                <wp:effectExtent l="38100" t="0" r="19050" b="57150"/>
                <wp:wrapNone/>
                <wp:docPr id="23" name="Straight Arrow Connector 23"/>
                <wp:cNvGraphicFramePr/>
                <a:graphic xmlns:a="http://schemas.openxmlformats.org/drawingml/2006/main">
                  <a:graphicData uri="http://schemas.microsoft.com/office/word/2010/wordprocessingShape">
                    <wps:wsp>
                      <wps:cNvCnPr/>
                      <wps:spPr>
                        <a:xfrm flipH="1">
                          <a:off x="0" y="0"/>
                          <a:ext cx="914400" cy="3429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w:pict>
              <v:shape w14:anchorId="0965CECE" id="Straight Arrow Connector 23" o:spid="_x0000_s1026" type="#_x0000_t32" style="position:absolute;margin-left:81pt;margin-top:42.45pt;width:1in;height:27pt;flip:x;z-index:252216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" strokecolor="black [3213]" strokeweight=".5pt">
                <v:stroke endarrow="block" joinstyle="miter"/>
              </v:shape>
            </w:pict>
          </mc:Fallback>
        </mc:AlternateContent>
      </w:r>
      <w:r w:rsidRPr="00960A93">
        <w:rPr>
          <w:rFonts w:ascii="Arial" w:hAnsi="Arial" w:cs="Arial"/>
          <w:noProof/>
          <w:sz w:val="22"/>
          <w:szCs w:val="22"/>
          <w:lang w:val="en-GB"/>
        </w:rPr>
        <mc:AlternateContent>
          <mc:Choice Requires="wps">
            <w:drawing>
              <wp:anchor distT="0" distB="0" distL="114300" distR="114300" simplePos="0" relativeHeight="251658257" behindDoc="0" locked="0" layoutInCell="1" allowOverlap="1" wp14:anchorId="15D8505F" wp14:editId="269011F9">
                <wp:simplePos x="0" y="0"/>
                <wp:positionH relativeFrom="column">
                  <wp:posOffset>1943100</wp:posOffset>
                </wp:positionH>
                <wp:positionV relativeFrom="paragraph">
                  <wp:posOffset>424815</wp:posOffset>
                </wp:positionV>
                <wp:extent cx="914400" cy="342900"/>
                <wp:effectExtent l="0" t="0" r="8890" b="0"/>
                <wp:wrapNone/>
                <wp:docPr id="24" name="Text Box 24"/>
                <wp:cNvGraphicFramePr/>
                <a:graphic xmlns:a="http://schemas.openxmlformats.org/drawingml/2006/main">
                  <a:graphicData uri="http://schemas.microsoft.com/office/word/2010/wordprocessingShape">
                    <wps:wsp>
                      <wps:cNvSpPr txBox="1"/>
                      <wps:spPr>
                        <a:xfrm>
                          <a:off x="0" y="0"/>
                          <a:ext cx="914400" cy="342900"/>
                        </a:xfrm>
                        <a:prstGeom prst="rect">
                          <a:avLst/>
                        </a:prstGeom>
                        <a:solidFill>
                          <a:schemeClr val="lt1"/>
                        </a:solidFill>
                        <a:ln w="6350">
                          <a:noFill/>
                        </a:ln>
                      </wps:spPr>
                      <wps:txbx>
                        <w:txbxContent>
                          <w:p w14:paraId="147BE0EC" w14:textId="77777777" w:rsidR="001A621C" w:rsidRPr="00E032B1" w:rsidRDefault="001A621C" w:rsidP="001A621C">
                            <w:pPr>
                              <w:rPr>
                                <w:rFonts w:ascii="Arial" w:hAnsi="Arial" w:cs="Arial"/>
                                <w:lang w:val="en-GB"/>
                              </w:rPr>
                            </w:pPr>
                            <w:r w:rsidRPr="00E032B1">
                              <w:rPr>
                                <w:rFonts w:ascii="Arial" w:hAnsi="Arial" w:cs="Arial"/>
                                <w:lang w:val="en-GB"/>
                              </w:rPr>
                              <w:t>Liquid</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5D8505F" id="Text Box 24" o:spid="_x0000_s1038" type="#_x0000_t202" style="position:absolute;margin-left:153pt;margin-top:33.45pt;width:1in;height:27pt;z-index:251658257;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" fillcolor="white [3201]" stroked="f" strokeweight=".5pt">
                <v:textbox>
                  <w:txbxContent>
                    <w:p w14:paraId="147BE0EC" w14:textId="77777777" w:rsidR="001A621C" w:rsidRPr="00E032B1" w:rsidRDefault="001A621C" w:rsidP="001A621C">
                      <w:pPr>
                        <w:rPr>
                          <w:rFonts w:ascii="Arial" w:hAnsi="Arial" w:cs="Arial"/>
                          <w:lang w:val="en-GB"/>
                        </w:rPr>
                      </w:pPr>
                      <w:r w:rsidRPr="00E032B1">
                        <w:rPr>
                          <w:rFonts w:ascii="Arial" w:hAnsi="Arial" w:cs="Arial"/>
                          <w:lang w:val="en-GB"/>
                        </w:rPr>
                        <w:t>Liquid</w:t>
                      </w:r>
                    </w:p>
                  </w:txbxContent>
                </v:textbox>
              </v:shape>
            </w:pict>
          </mc:Fallback>
        </mc:AlternateContent>
      </w:r>
      <w:r w:rsidRPr="00960A93">
        <w:rPr>
          <w:rFonts w:ascii="Arial" w:hAnsi="Arial" w:cs="Arial"/>
          <w:noProof/>
          <w:sz w:val="22"/>
          <w:szCs w:val="22"/>
          <w:lang w:val="en-GB"/>
        </w:rPr>
        <mc:AlternateContent>
          <mc:Choice Requires="wps">
            <w:drawing>
              <wp:anchor distT="0" distB="0" distL="114300" distR="114300" simplePos="0" relativeHeight="251658256" behindDoc="0" locked="0" layoutInCell="1" allowOverlap="1" wp14:anchorId="000E3F8C" wp14:editId="3DA89947">
                <wp:simplePos x="0" y="0"/>
                <wp:positionH relativeFrom="column">
                  <wp:posOffset>457200</wp:posOffset>
                </wp:positionH>
                <wp:positionV relativeFrom="paragraph">
                  <wp:posOffset>310515</wp:posOffset>
                </wp:positionV>
                <wp:extent cx="1143000" cy="1143000"/>
                <wp:effectExtent l="0" t="0" r="19050" b="19050"/>
                <wp:wrapNone/>
                <wp:docPr id="25" name="Oval 25"/>
                <wp:cNvGraphicFramePr/>
                <a:graphic xmlns:a="http://schemas.openxmlformats.org/drawingml/2006/main">
                  <a:graphicData uri="http://schemas.microsoft.com/office/word/2010/wordprocessingShape">
                    <wps:wsp>
                      <wps:cNvSpPr/>
                      <wps:spPr>
                        <a:xfrm>
                          <a:off x="0" y="0"/>
                          <a:ext cx="1143000" cy="1143000"/>
                        </a:xfrm>
                        <a:prstGeom prst="ellipse">
                          <a:avLst/>
                        </a:prstGeom>
                        <a:solidFill>
                          <a:schemeClr val="bg1">
                            <a:lumMod val="8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oval w14:anchorId="549A5702" id="Oval 25" o:spid="_x0000_s1026" style="position:absolute;margin-left:36pt;margin-top:24.45pt;width:90pt;height:90pt;z-index:252214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" fillcolor="#d8d8d8 [2732]" strokecolor="#1f4d78 [1604]" strokeweight="1pt">
                <v:stroke joinstyle="miter"/>
              </v:oval>
            </w:pict>
          </mc:Fallback>
        </mc:AlternateContent>
      </w:r>
      <w:r w:rsidRPr="00960A93">
        <w:rPr>
          <w:rFonts w:ascii="Arial" w:hAnsi="Arial" w:cs="Arial"/>
          <w:noProof/>
          <w:sz w:val="22"/>
          <w:szCs w:val="22"/>
          <w:lang w:val="en-GB"/>
        </w:rPr>
        <mc:AlternateContent>
          <mc:Choice Requires="wps">
            <w:drawing>
              <wp:anchor distT="0" distB="0" distL="114300" distR="114300" simplePos="0" relativeHeight="251658255" behindDoc="0" locked="0" layoutInCell="1" allowOverlap="1" wp14:anchorId="080D1436" wp14:editId="78CD0D71">
                <wp:simplePos x="0" y="0"/>
                <wp:positionH relativeFrom="column">
                  <wp:posOffset>342900</wp:posOffset>
                </wp:positionH>
                <wp:positionV relativeFrom="paragraph">
                  <wp:posOffset>196215</wp:posOffset>
                </wp:positionV>
                <wp:extent cx="1371600" cy="1371600"/>
                <wp:effectExtent l="0" t="0" r="19050" b="19050"/>
                <wp:wrapNone/>
                <wp:docPr id="26" name="Oval 26"/>
                <wp:cNvGraphicFramePr/>
                <a:graphic xmlns:a="http://schemas.openxmlformats.org/drawingml/2006/main">
                  <a:graphicData uri="http://schemas.microsoft.com/office/word/2010/wordprocessingShape">
                    <wps:wsp>
                      <wps:cNvSpPr/>
                      <wps:spPr>
                        <a:xfrm>
                          <a:off x="0" y="0"/>
                          <a:ext cx="1371600" cy="1371600"/>
                        </a:xfrm>
                        <a:prstGeom prst="ellipse">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oval w14:anchorId="649BE413" id="Oval 26" o:spid="_x0000_s1026" style="position:absolute;margin-left:27pt;margin-top:15.45pt;width:108pt;height:108pt;z-index:252213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" fillcolor="black [3213]" strokecolor="#1f4d78 [1604]" strokeweight="1pt">
                <v:stroke joinstyle="miter"/>
              </v:oval>
            </w:pict>
          </mc:Fallback>
        </mc:AlternateContent>
      </w:r>
    </w:p>
    <w:p w14:paraId="0C30CD42" w14:textId="77777777" w:rsidR="001A621C" w:rsidRPr="00960A93" w:rsidRDefault="001A621C" w:rsidP="001A621C">
      <w:pPr>
        <w:rPr>
          <w:rFonts w:ascii="Arial" w:hAnsi="Arial" w:cs="Arial"/>
          <w:sz w:val="22"/>
          <w:szCs w:val="22"/>
          <w:lang w:val="en-GB"/>
        </w:rPr>
      </w:pPr>
      <w:r w:rsidRPr="00960A93">
        <w:rPr>
          <w:rFonts w:ascii="Arial" w:hAnsi="Arial" w:cs="Arial"/>
          <w:noProof/>
          <w:sz w:val="22"/>
          <w:szCs w:val="22"/>
          <w:lang w:val="en-GB"/>
        </w:rPr>
        <mc:AlternateContent>
          <mc:Choice Requires="wps">
            <w:drawing>
              <wp:anchor distT="0" distB="0" distL="114300" distR="114300" simplePos="0" relativeHeight="251658268" behindDoc="0" locked="0" layoutInCell="1" allowOverlap="1" wp14:anchorId="6D89A03C" wp14:editId="53D5051F">
                <wp:simplePos x="0" y="0"/>
                <wp:positionH relativeFrom="column">
                  <wp:posOffset>4229100</wp:posOffset>
                </wp:positionH>
                <wp:positionV relativeFrom="paragraph">
                  <wp:posOffset>167640</wp:posOffset>
                </wp:positionV>
                <wp:extent cx="0" cy="1123950"/>
                <wp:effectExtent l="0" t="0" r="38100" b="19050"/>
                <wp:wrapNone/>
                <wp:docPr id="27" name="Straight Connector 27"/>
                <wp:cNvGraphicFramePr/>
                <a:graphic xmlns:a="http://schemas.openxmlformats.org/drawingml/2006/main">
                  <a:graphicData uri="http://schemas.microsoft.com/office/word/2010/wordprocessingShape">
                    <wps:wsp>
                      <wps:cNvCnPr/>
                      <wps:spPr>
                        <a:xfrm flipV="1">
                          <a:off x="0" y="0"/>
                          <a:ext cx="0" cy="1123950"/>
                        </a:xfrm>
                        <a:prstGeom prst="line">
                          <a:avLst/>
                        </a:prstGeom>
                        <a:ln w="12700">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w:pict>
              <v:line w14:anchorId="551350F8" id="Straight Connector 27" o:spid="_x0000_s1026" style="position:absolute;flip:y;z-index:252226560;visibility:visible;mso-wrap-style:square;mso-wrap-distance-left:9pt;mso-wrap-distance-top:0;mso-wrap-distance-right:9pt;mso-wrap-distance-bottom:0;mso-position-horizontal:absolute;mso-position-horizontal-relative:text;mso-position-vertical:absolute;mso-position-vertical-relative:text" from="333pt,13.2pt" to="333pt,10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" strokecolor="black [3213]" strokeweight="1pt">
                <v:stroke dashstyle="dash" joinstyle="miter"/>
              </v:line>
            </w:pict>
          </mc:Fallback>
        </mc:AlternateContent>
      </w:r>
    </w:p>
    <w:p w14:paraId="473F1EB0" w14:textId="77777777" w:rsidR="001A621C" w:rsidRPr="00960A93" w:rsidRDefault="001A621C" w:rsidP="001A621C">
      <w:pPr>
        <w:rPr>
          <w:rFonts w:ascii="Arial" w:hAnsi="Arial" w:cs="Arial"/>
          <w:sz w:val="22"/>
          <w:szCs w:val="22"/>
          <w:lang w:val="en-GB"/>
        </w:rPr>
      </w:pPr>
    </w:p>
    <w:p w14:paraId="5B892B3D" w14:textId="77777777" w:rsidR="001A621C" w:rsidRPr="00960A93" w:rsidRDefault="001A621C" w:rsidP="001A621C">
      <w:pPr>
        <w:rPr>
          <w:rFonts w:ascii="Arial" w:hAnsi="Arial" w:cs="Arial"/>
          <w:sz w:val="22"/>
          <w:szCs w:val="22"/>
          <w:lang w:val="en-GB"/>
        </w:rPr>
      </w:pPr>
    </w:p>
    <w:p w14:paraId="384CB32E" w14:textId="77777777" w:rsidR="001A621C" w:rsidRPr="00960A93" w:rsidRDefault="001A621C" w:rsidP="001A621C">
      <w:pPr>
        <w:rPr>
          <w:rFonts w:ascii="Arial" w:hAnsi="Arial" w:cs="Arial"/>
          <w:sz w:val="22"/>
          <w:szCs w:val="22"/>
          <w:lang w:val="en-GB"/>
        </w:rPr>
      </w:pPr>
    </w:p>
    <w:p w14:paraId="7182B464" w14:textId="77777777" w:rsidR="001A621C" w:rsidRPr="00960A93" w:rsidRDefault="001A621C" w:rsidP="001A621C">
      <w:pPr>
        <w:rPr>
          <w:rFonts w:ascii="Arial" w:hAnsi="Arial" w:cs="Arial"/>
          <w:sz w:val="22"/>
          <w:szCs w:val="22"/>
          <w:lang w:val="en-GB"/>
        </w:rPr>
      </w:pPr>
    </w:p>
    <w:p w14:paraId="3E4F4183" w14:textId="77777777" w:rsidR="001A621C" w:rsidRPr="00960A93" w:rsidRDefault="001A621C" w:rsidP="001A621C">
      <w:pPr>
        <w:rPr>
          <w:rFonts w:ascii="Arial" w:hAnsi="Arial" w:cs="Arial"/>
          <w:sz w:val="22"/>
          <w:szCs w:val="22"/>
          <w:lang w:val="en-GB"/>
        </w:rPr>
      </w:pPr>
    </w:p>
    <w:p w14:paraId="019108B3" w14:textId="77777777" w:rsidR="001A621C" w:rsidRPr="00960A93" w:rsidRDefault="001A621C" w:rsidP="001A621C">
      <w:pPr>
        <w:rPr>
          <w:rFonts w:ascii="Arial" w:hAnsi="Arial" w:cs="Arial"/>
          <w:sz w:val="22"/>
          <w:szCs w:val="22"/>
          <w:lang w:val="en-GB"/>
        </w:rPr>
      </w:pPr>
    </w:p>
    <w:p w14:paraId="5928ED99" w14:textId="77777777" w:rsidR="001A621C" w:rsidRPr="00960A93" w:rsidRDefault="001A621C" w:rsidP="001A621C">
      <w:pPr>
        <w:rPr>
          <w:rFonts w:ascii="Arial" w:hAnsi="Arial" w:cs="Arial"/>
          <w:sz w:val="22"/>
          <w:szCs w:val="22"/>
          <w:lang w:val="en-GB"/>
        </w:rPr>
      </w:pPr>
    </w:p>
    <w:p w14:paraId="51FDBE31" w14:textId="77777777" w:rsidR="001A621C" w:rsidRPr="00960A93" w:rsidRDefault="001A621C" w:rsidP="001A621C">
      <w:pPr>
        <w:rPr>
          <w:rFonts w:ascii="Arial" w:hAnsi="Arial" w:cs="Arial"/>
          <w:sz w:val="22"/>
          <w:szCs w:val="22"/>
          <w:lang w:val="en-GB"/>
        </w:rPr>
      </w:pPr>
    </w:p>
    <w:p w14:paraId="66B791F7" w14:textId="77777777" w:rsidR="001A621C" w:rsidRPr="00960A93" w:rsidRDefault="001A621C" w:rsidP="001A621C">
      <w:pPr>
        <w:rPr>
          <w:rFonts w:ascii="Arial" w:hAnsi="Arial" w:cs="Arial"/>
          <w:sz w:val="22"/>
          <w:szCs w:val="22"/>
          <w:lang w:val="en-GB"/>
        </w:rPr>
      </w:pPr>
    </w:p>
    <w:p w14:paraId="42498606" w14:textId="77777777" w:rsidR="001A621C" w:rsidRPr="00960A93" w:rsidRDefault="001A621C" w:rsidP="001A621C">
      <w:pPr>
        <w:rPr>
          <w:rFonts w:ascii="Arial" w:hAnsi="Arial" w:cs="Arial"/>
          <w:sz w:val="22"/>
          <w:szCs w:val="22"/>
          <w:lang w:val="en-GB"/>
        </w:rPr>
      </w:pPr>
    </w:p>
    <w:p w14:paraId="486819A6" w14:textId="77777777" w:rsidR="001A621C" w:rsidRPr="00960A93" w:rsidRDefault="001A621C" w:rsidP="001A621C">
      <w:pPr>
        <w:rPr>
          <w:rFonts w:ascii="Arial" w:hAnsi="Arial" w:cs="Arial"/>
          <w:sz w:val="22"/>
          <w:szCs w:val="22"/>
          <w:lang w:val="en-GB"/>
        </w:rPr>
      </w:pPr>
    </w:p>
    <w:p w14:paraId="6F6ACF64" w14:textId="77777777" w:rsidR="001A621C" w:rsidRPr="00960A93" w:rsidRDefault="001A621C" w:rsidP="001A621C">
      <w:pPr>
        <w:rPr>
          <w:rFonts w:ascii="Arial" w:hAnsi="Arial" w:cs="Arial"/>
          <w:sz w:val="22"/>
          <w:szCs w:val="22"/>
          <w:lang w:val="en-GB"/>
        </w:rPr>
      </w:pPr>
    </w:p>
    <w:p w14:paraId="614C72C5" w14:textId="77777777" w:rsidR="001A621C" w:rsidRPr="00960A93" w:rsidRDefault="001A621C" w:rsidP="001A621C">
      <w:pPr>
        <w:rPr>
          <w:rFonts w:ascii="Arial" w:hAnsi="Arial" w:cs="Arial"/>
          <w:sz w:val="22"/>
          <w:szCs w:val="22"/>
          <w:lang w:val="en-GB"/>
        </w:rPr>
      </w:pPr>
    </w:p>
    <w:p w14:paraId="340760CB" w14:textId="280F7092" w:rsidR="001A621C" w:rsidRPr="00960A93" w:rsidRDefault="001A621C" w:rsidP="001A621C">
      <w:pPr>
        <w:rPr>
          <w:rFonts w:ascii="Arial" w:hAnsi="Arial" w:cs="Arial"/>
          <w:sz w:val="22"/>
          <w:szCs w:val="22"/>
          <w:lang w:val="en-GB"/>
        </w:rPr>
      </w:pPr>
      <w:r w:rsidRPr="00960A93">
        <w:rPr>
          <w:rFonts w:ascii="Arial" w:hAnsi="Arial" w:cs="Arial"/>
          <w:sz w:val="22"/>
          <w:szCs w:val="22"/>
          <w:lang w:val="en-GB"/>
        </w:rPr>
        <w:t xml:space="preserve">The illustration below (Figure 3) shows the surface of the liquid on one side of the vertical axis of rotation. Imagine two objects of equal mass (m) floating at two points (‘X’ and ‘Y’) on the liquid’s rotating surface.  </w:t>
      </w:r>
    </w:p>
    <w:p w14:paraId="735E487C" w14:textId="77777777" w:rsidR="001A621C" w:rsidRPr="00960A93" w:rsidRDefault="001A621C" w:rsidP="001A621C">
      <w:pPr>
        <w:rPr>
          <w:rFonts w:ascii="Arial" w:hAnsi="Arial" w:cs="Arial"/>
          <w:sz w:val="22"/>
          <w:szCs w:val="22"/>
          <w:lang w:val="en-GB"/>
        </w:rPr>
      </w:pPr>
    </w:p>
    <w:p w14:paraId="1A191435" w14:textId="77777777" w:rsidR="001A621C" w:rsidRPr="00960A93" w:rsidRDefault="001A621C" w:rsidP="001A621C">
      <w:pPr>
        <w:rPr>
          <w:rFonts w:ascii="Arial" w:hAnsi="Arial" w:cs="Arial"/>
          <w:sz w:val="22"/>
          <w:szCs w:val="22"/>
          <w:lang w:val="en-GB"/>
        </w:rPr>
      </w:pPr>
      <w:r w:rsidRPr="00960A93">
        <w:rPr>
          <w:rFonts w:ascii="Arial" w:hAnsi="Arial" w:cs="Arial"/>
          <w:noProof/>
          <w:sz w:val="22"/>
          <w:szCs w:val="22"/>
          <w:lang w:val="en-GB"/>
        </w:rPr>
        <mc:AlternateContent>
          <mc:Choice Requires="wps">
            <w:drawing>
              <wp:anchor distT="0" distB="0" distL="114300" distR="114300" simplePos="0" relativeHeight="251658270" behindDoc="0" locked="0" layoutInCell="1" allowOverlap="1" wp14:anchorId="2E3262AF" wp14:editId="5E00A70B">
                <wp:simplePos x="0" y="0"/>
                <wp:positionH relativeFrom="column">
                  <wp:posOffset>1593850</wp:posOffset>
                </wp:positionH>
                <wp:positionV relativeFrom="paragraph">
                  <wp:posOffset>69215</wp:posOffset>
                </wp:positionV>
                <wp:extent cx="3035300" cy="1184275"/>
                <wp:effectExtent l="0" t="0" r="12700" b="34925"/>
                <wp:wrapNone/>
                <wp:docPr id="28" name="Freeform: Shape 28"/>
                <wp:cNvGraphicFramePr/>
                <a:graphic xmlns:a="http://schemas.openxmlformats.org/drawingml/2006/main">
                  <a:graphicData uri="http://schemas.microsoft.com/office/word/2010/wordprocessingShape">
                    <wps:wsp>
                      <wps:cNvSpPr/>
                      <wps:spPr>
                        <a:xfrm>
                          <a:off x="0" y="0"/>
                          <a:ext cx="3035300" cy="1184275"/>
                        </a:xfrm>
                        <a:custGeom>
                          <a:avLst/>
                          <a:gdLst>
                            <a:gd name="connsiteX0" fmla="*/ 0 w 3035300"/>
                            <a:gd name="connsiteY0" fmla="*/ 1181100 h 1184889"/>
                            <a:gd name="connsiteX1" fmla="*/ 673100 w 3035300"/>
                            <a:gd name="connsiteY1" fmla="*/ 1155700 h 1184889"/>
                            <a:gd name="connsiteX2" fmla="*/ 1670050 w 3035300"/>
                            <a:gd name="connsiteY2" fmla="*/ 965200 h 1184889"/>
                            <a:gd name="connsiteX3" fmla="*/ 2451100 w 3035300"/>
                            <a:gd name="connsiteY3" fmla="*/ 596900 h 1184889"/>
                            <a:gd name="connsiteX4" fmla="*/ 3035300 w 3035300"/>
                            <a:gd name="connsiteY4" fmla="*/ 0 h 118488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035300" h="1184889">
                              <a:moveTo>
                                <a:pt x="0" y="1181100"/>
                              </a:moveTo>
                              <a:cubicBezTo>
                                <a:pt x="197379" y="1186391"/>
                                <a:pt x="394758" y="1191683"/>
                                <a:pt x="673100" y="1155700"/>
                              </a:cubicBezTo>
                              <a:cubicBezTo>
                                <a:pt x="951442" y="1119717"/>
                                <a:pt x="1373717" y="1058333"/>
                                <a:pt x="1670050" y="965200"/>
                              </a:cubicBezTo>
                              <a:cubicBezTo>
                                <a:pt x="1966383" y="872067"/>
                                <a:pt x="2223558" y="757767"/>
                                <a:pt x="2451100" y="596900"/>
                              </a:cubicBezTo>
                              <a:cubicBezTo>
                                <a:pt x="2678642" y="436033"/>
                                <a:pt x="2856971" y="218016"/>
                                <a:pt x="3035300" y="0"/>
                              </a:cubicBezTo>
                            </a:path>
                          </a:pathLst>
                        </a:cu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shape w14:anchorId="706B2F06" id="Freeform: Shape 28" o:spid="_x0000_s1026" style="position:absolute;margin-left:125.5pt;margin-top:5.45pt;width:239pt;height:93.25pt;z-index:252228608;visibility:visible;mso-wrap-style:square;mso-wrap-distance-left:9pt;mso-wrap-distance-top:0;mso-wrap-distance-right:9pt;mso-wrap-distance-bottom:0;mso-position-horizontal:absolute;mso-position-horizontal-relative:text;mso-position-vertical:absolute;mso-position-vertical-relative:text;v-text-anchor:middle" coordsize="3035300,11848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" path="m,1181100v197379,5291,394758,10583,673100,-25400c951442,1119717,1373717,1058333,1670050,965200v296333,-93133,553508,-207433,781050,-368300c2678642,436033,2856971,218016,3035300,e" filled="f" strokecolor="black [3213]" strokeweight="1pt">
                <v:stroke joinstyle="miter"/>
                <v:path arrowok="t" o:connecttype="custom" o:connectlocs="0,1180488;673100,1155101;1670050,964700;2451100,596591;3035300,0" o:connectangles="0,0,0,0,0"/>
              </v:shape>
            </w:pict>
          </mc:Fallback>
        </mc:AlternateContent>
      </w:r>
      <w:r w:rsidRPr="00960A93">
        <w:rPr>
          <w:rFonts w:ascii="Arial" w:hAnsi="Arial" w:cs="Arial"/>
          <w:noProof/>
          <w:sz w:val="22"/>
          <w:szCs w:val="22"/>
          <w:lang w:val="en-GB"/>
        </w:rPr>
        <mc:AlternateContent>
          <mc:Choice Requires="wps">
            <w:drawing>
              <wp:anchor distT="0" distB="0" distL="114300" distR="114300" simplePos="0" relativeHeight="251658272" behindDoc="0" locked="0" layoutInCell="1" allowOverlap="1" wp14:anchorId="5A15382C" wp14:editId="7B18CE64">
                <wp:simplePos x="0" y="0"/>
                <wp:positionH relativeFrom="column">
                  <wp:posOffset>2971800</wp:posOffset>
                </wp:positionH>
                <wp:positionV relativeFrom="paragraph">
                  <wp:posOffset>1021715</wp:posOffset>
                </wp:positionV>
                <wp:extent cx="114300" cy="114300"/>
                <wp:effectExtent l="0" t="0" r="19050" b="19050"/>
                <wp:wrapNone/>
                <wp:docPr id="29" name="Oval 29"/>
                <wp:cNvGraphicFramePr/>
                <a:graphic xmlns:a="http://schemas.openxmlformats.org/drawingml/2006/main">
                  <a:graphicData uri="http://schemas.microsoft.com/office/word/2010/wordprocessingShape">
                    <wps:wsp>
                      <wps:cNvSpPr/>
                      <wps:spPr>
                        <a:xfrm>
                          <a:off x="0" y="0"/>
                          <a:ext cx="114300" cy="114300"/>
                        </a:xfrm>
                        <a:prstGeom prst="ellips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oval w14:anchorId="0C0AFEE0" id="Oval 29" o:spid="_x0000_s1026" style="position:absolute;margin-left:234pt;margin-top:80.45pt;width:9pt;height:9pt;z-index:252230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" fillcolor="black [3213]" strokecolor="black [3213]" strokeweight="1pt">
                <v:stroke joinstyle="miter"/>
              </v:oval>
            </w:pict>
          </mc:Fallback>
        </mc:AlternateContent>
      </w:r>
      <w:r w:rsidRPr="00960A93">
        <w:rPr>
          <w:rFonts w:ascii="Arial" w:hAnsi="Arial" w:cs="Arial"/>
          <w:noProof/>
          <w:sz w:val="22"/>
          <w:szCs w:val="22"/>
          <w:lang w:val="en-GB"/>
        </w:rPr>
        <mc:AlternateContent>
          <mc:Choice Requires="wps">
            <w:drawing>
              <wp:anchor distT="0" distB="0" distL="114300" distR="114300" simplePos="0" relativeHeight="251658274" behindDoc="0" locked="0" layoutInCell="1" allowOverlap="1" wp14:anchorId="01B2CD70" wp14:editId="438005F3">
                <wp:simplePos x="0" y="0"/>
                <wp:positionH relativeFrom="column">
                  <wp:posOffset>3148965</wp:posOffset>
                </wp:positionH>
                <wp:positionV relativeFrom="paragraph">
                  <wp:posOffset>1132840</wp:posOffset>
                </wp:positionV>
                <wp:extent cx="914400" cy="228600"/>
                <wp:effectExtent l="0" t="0" r="3175" b="0"/>
                <wp:wrapNone/>
                <wp:docPr id="30" name="Text Box 30"/>
                <wp:cNvGraphicFramePr/>
                <a:graphic xmlns:a="http://schemas.openxmlformats.org/drawingml/2006/main">
                  <a:graphicData uri="http://schemas.microsoft.com/office/word/2010/wordprocessingShape">
                    <wps:wsp>
                      <wps:cNvSpPr txBox="1"/>
                      <wps:spPr>
                        <a:xfrm>
                          <a:off x="0" y="0"/>
                          <a:ext cx="914400" cy="228600"/>
                        </a:xfrm>
                        <a:prstGeom prst="rect">
                          <a:avLst/>
                        </a:prstGeom>
                        <a:solidFill>
                          <a:schemeClr val="lt1"/>
                        </a:solidFill>
                        <a:ln w="6350">
                          <a:noFill/>
                        </a:ln>
                      </wps:spPr>
                      <wps:txbx>
                        <w:txbxContent>
                          <w:p w14:paraId="4A90F550" w14:textId="77777777" w:rsidR="001A621C" w:rsidRPr="00DF45B8" w:rsidRDefault="001A621C" w:rsidP="001A621C">
                            <w:pPr>
                              <w:rPr>
                                <w:rFonts w:ascii="Arial" w:hAnsi="Arial" w:cs="Arial"/>
                                <w:lang w:val="en-GB"/>
                              </w:rPr>
                            </w:pPr>
                            <w:r>
                              <w:rPr>
                                <w:rFonts w:ascii="Arial" w:hAnsi="Arial" w:cs="Arial"/>
                                <w:lang w:val="en-GB"/>
                              </w:rPr>
                              <w:t>X</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1B2CD70" id="Text Box 30" o:spid="_x0000_s1039" type="#_x0000_t202" style="position:absolute;margin-left:247.95pt;margin-top:89.2pt;width:1in;height:18pt;z-index:25165827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" fillcolor="white [3201]" stroked="f" strokeweight=".5pt">
                <v:textbox>
                  <w:txbxContent>
                    <w:p w14:paraId="4A90F550" w14:textId="77777777" w:rsidR="001A621C" w:rsidRPr="00DF45B8" w:rsidRDefault="001A621C" w:rsidP="001A621C">
                      <w:pPr>
                        <w:rPr>
                          <w:rFonts w:ascii="Arial" w:hAnsi="Arial" w:cs="Arial"/>
                          <w:lang w:val="en-GB"/>
                        </w:rPr>
                      </w:pPr>
                      <w:r>
                        <w:rPr>
                          <w:rFonts w:ascii="Arial" w:hAnsi="Arial" w:cs="Arial"/>
                          <w:lang w:val="en-GB"/>
                        </w:rPr>
                        <w:t>X</w:t>
                      </w:r>
                    </w:p>
                  </w:txbxContent>
                </v:textbox>
              </v:shape>
            </w:pict>
          </mc:Fallback>
        </mc:AlternateContent>
      </w:r>
    </w:p>
    <w:p w14:paraId="4F28E6AB" w14:textId="77777777" w:rsidR="001A621C" w:rsidRPr="00960A93" w:rsidRDefault="001A621C" w:rsidP="001A621C">
      <w:pPr>
        <w:rPr>
          <w:rFonts w:ascii="Arial" w:hAnsi="Arial" w:cs="Arial"/>
          <w:sz w:val="22"/>
          <w:szCs w:val="22"/>
          <w:lang w:val="en-GB"/>
        </w:rPr>
      </w:pPr>
    </w:p>
    <w:p w14:paraId="6F261329" w14:textId="04A5726B" w:rsidR="001A621C" w:rsidRPr="00960A93" w:rsidRDefault="001A621C" w:rsidP="001A621C">
      <w:pPr>
        <w:rPr>
          <w:rFonts w:ascii="Arial" w:hAnsi="Arial" w:cs="Arial"/>
          <w:sz w:val="22"/>
          <w:szCs w:val="22"/>
          <w:lang w:val="en-GB"/>
        </w:rPr>
      </w:pPr>
      <w:r w:rsidRPr="00960A93">
        <w:rPr>
          <w:rFonts w:ascii="Arial" w:hAnsi="Arial" w:cs="Arial"/>
          <w:noProof/>
          <w:sz w:val="22"/>
          <w:szCs w:val="22"/>
          <w:lang w:val="en-GB"/>
        </w:rPr>
        <mc:AlternateContent>
          <mc:Choice Requires="wps">
            <w:drawing>
              <wp:anchor distT="0" distB="0" distL="114300" distR="114300" simplePos="0" relativeHeight="251658271" behindDoc="0" locked="0" layoutInCell="1" allowOverlap="1" wp14:anchorId="0F0C7B24" wp14:editId="6596A207">
                <wp:simplePos x="0" y="0"/>
                <wp:positionH relativeFrom="column">
                  <wp:posOffset>4210685</wp:posOffset>
                </wp:positionH>
                <wp:positionV relativeFrom="paragraph">
                  <wp:posOffset>128905</wp:posOffset>
                </wp:positionV>
                <wp:extent cx="114300" cy="114300"/>
                <wp:effectExtent l="0" t="0" r="19050" b="19050"/>
                <wp:wrapNone/>
                <wp:docPr id="32" name="Oval 32"/>
                <wp:cNvGraphicFramePr/>
                <a:graphic xmlns:a="http://schemas.openxmlformats.org/drawingml/2006/main">
                  <a:graphicData uri="http://schemas.microsoft.com/office/word/2010/wordprocessingShape">
                    <wps:wsp>
                      <wps:cNvSpPr/>
                      <wps:spPr>
                        <a:xfrm>
                          <a:off x="0" y="0"/>
                          <a:ext cx="114300" cy="114300"/>
                        </a:xfrm>
                        <a:prstGeom prst="ellips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oval w14:anchorId="6ED4F7CF" id="Oval 32" o:spid="_x0000_s1026" style="position:absolute;margin-left:331.55pt;margin-top:10.15pt;width:9pt;height:9pt;z-index:252229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" fillcolor="black [3213]" strokecolor="black [3213]" strokeweight="1pt">
                <v:stroke joinstyle="miter"/>
              </v:oval>
            </w:pict>
          </mc:Fallback>
        </mc:AlternateContent>
      </w:r>
    </w:p>
    <w:p w14:paraId="22B9F6BF" w14:textId="5A232B11" w:rsidR="001A621C" w:rsidRPr="00960A93" w:rsidRDefault="001A621C" w:rsidP="001A621C">
      <w:pPr>
        <w:rPr>
          <w:rFonts w:ascii="Arial" w:hAnsi="Arial" w:cs="Arial"/>
          <w:sz w:val="22"/>
          <w:szCs w:val="22"/>
          <w:lang w:val="en-GB"/>
        </w:rPr>
      </w:pPr>
      <w:r w:rsidRPr="00960A93">
        <w:rPr>
          <w:rFonts w:ascii="Arial" w:hAnsi="Arial" w:cs="Arial"/>
          <w:noProof/>
          <w:sz w:val="22"/>
          <w:szCs w:val="22"/>
          <w:lang w:val="en-GB"/>
        </w:rPr>
        <mc:AlternateContent>
          <mc:Choice Requires="wps">
            <w:drawing>
              <wp:anchor distT="0" distB="0" distL="114300" distR="114300" simplePos="0" relativeHeight="251658273" behindDoc="0" locked="0" layoutInCell="1" allowOverlap="1" wp14:anchorId="217100F7" wp14:editId="5E94461A">
                <wp:simplePos x="0" y="0"/>
                <wp:positionH relativeFrom="column">
                  <wp:posOffset>4400550</wp:posOffset>
                </wp:positionH>
                <wp:positionV relativeFrom="paragraph">
                  <wp:posOffset>27305</wp:posOffset>
                </wp:positionV>
                <wp:extent cx="914400" cy="228600"/>
                <wp:effectExtent l="0" t="0" r="3175" b="0"/>
                <wp:wrapNone/>
                <wp:docPr id="31" name="Text Box 31"/>
                <wp:cNvGraphicFramePr/>
                <a:graphic xmlns:a="http://schemas.openxmlformats.org/drawingml/2006/main">
                  <a:graphicData uri="http://schemas.microsoft.com/office/word/2010/wordprocessingShape">
                    <wps:wsp>
                      <wps:cNvSpPr txBox="1"/>
                      <wps:spPr>
                        <a:xfrm>
                          <a:off x="0" y="0"/>
                          <a:ext cx="914400" cy="228600"/>
                        </a:xfrm>
                        <a:prstGeom prst="rect">
                          <a:avLst/>
                        </a:prstGeom>
                        <a:solidFill>
                          <a:schemeClr val="lt1"/>
                        </a:solidFill>
                        <a:ln w="6350">
                          <a:noFill/>
                        </a:ln>
                      </wps:spPr>
                      <wps:txbx>
                        <w:txbxContent>
                          <w:p w14:paraId="7C5A653A" w14:textId="77777777" w:rsidR="001A621C" w:rsidRPr="00DF45B8" w:rsidRDefault="001A621C" w:rsidP="001A621C">
                            <w:pPr>
                              <w:rPr>
                                <w:rFonts w:ascii="Arial" w:hAnsi="Arial" w:cs="Arial"/>
                                <w:lang w:val="en-GB"/>
                              </w:rPr>
                            </w:pPr>
                            <w:r>
                              <w:rPr>
                                <w:rFonts w:ascii="Arial" w:hAnsi="Arial" w:cs="Arial"/>
                                <w:lang w:val="en-GB"/>
                              </w:rPr>
                              <w:t>Y</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7100F7" id="Text Box 31" o:spid="_x0000_s1040" type="#_x0000_t202" style="position:absolute;margin-left:346.5pt;margin-top:2.15pt;width:1in;height:18pt;z-index:251658273;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" fillcolor="white [3201]" stroked="f" strokeweight=".5pt">
                <v:textbox>
                  <w:txbxContent>
                    <w:p w14:paraId="7C5A653A" w14:textId="77777777" w:rsidR="001A621C" w:rsidRPr="00DF45B8" w:rsidRDefault="001A621C" w:rsidP="001A621C">
                      <w:pPr>
                        <w:rPr>
                          <w:rFonts w:ascii="Arial" w:hAnsi="Arial" w:cs="Arial"/>
                          <w:lang w:val="en-GB"/>
                        </w:rPr>
                      </w:pPr>
                      <w:r>
                        <w:rPr>
                          <w:rFonts w:ascii="Arial" w:hAnsi="Arial" w:cs="Arial"/>
                          <w:lang w:val="en-GB"/>
                        </w:rPr>
                        <w:t>Y</w:t>
                      </w:r>
                    </w:p>
                  </w:txbxContent>
                </v:textbox>
              </v:shape>
            </w:pict>
          </mc:Fallback>
        </mc:AlternateContent>
      </w:r>
    </w:p>
    <w:p w14:paraId="533BB1C3" w14:textId="77777777" w:rsidR="001A621C" w:rsidRPr="00960A93" w:rsidRDefault="001A621C" w:rsidP="001A621C">
      <w:pPr>
        <w:rPr>
          <w:rFonts w:ascii="Arial" w:hAnsi="Arial" w:cs="Arial"/>
          <w:sz w:val="22"/>
          <w:szCs w:val="22"/>
          <w:lang w:val="en-GB"/>
        </w:rPr>
      </w:pPr>
      <w:r w:rsidRPr="00960A93">
        <w:rPr>
          <w:rFonts w:ascii="Arial" w:hAnsi="Arial" w:cs="Arial"/>
          <w:noProof/>
          <w:sz w:val="22"/>
          <w:szCs w:val="22"/>
          <w:lang w:val="en-GB"/>
        </w:rPr>
        <mc:AlternateContent>
          <mc:Choice Requires="wps">
            <w:drawing>
              <wp:anchor distT="0" distB="0" distL="114300" distR="114300" simplePos="0" relativeHeight="251658275" behindDoc="0" locked="0" layoutInCell="1" allowOverlap="1" wp14:anchorId="6D677E2D" wp14:editId="3660824E">
                <wp:simplePos x="0" y="0"/>
                <wp:positionH relativeFrom="column">
                  <wp:posOffset>800100</wp:posOffset>
                </wp:positionH>
                <wp:positionV relativeFrom="paragraph">
                  <wp:posOffset>261620</wp:posOffset>
                </wp:positionV>
                <wp:extent cx="749300" cy="342900"/>
                <wp:effectExtent l="0" t="0" r="0" b="0"/>
                <wp:wrapNone/>
                <wp:docPr id="33" name="Text Box 33"/>
                <wp:cNvGraphicFramePr/>
                <a:graphic xmlns:a="http://schemas.openxmlformats.org/drawingml/2006/main">
                  <a:graphicData uri="http://schemas.microsoft.com/office/word/2010/wordprocessingShape">
                    <wps:wsp>
                      <wps:cNvSpPr txBox="1"/>
                      <wps:spPr>
                        <a:xfrm>
                          <a:off x="0" y="0"/>
                          <a:ext cx="749300" cy="342900"/>
                        </a:xfrm>
                        <a:prstGeom prst="rect">
                          <a:avLst/>
                        </a:prstGeom>
                        <a:solidFill>
                          <a:schemeClr val="lt1"/>
                        </a:solidFill>
                        <a:ln w="6350">
                          <a:noFill/>
                        </a:ln>
                      </wps:spPr>
                      <wps:txbx>
                        <w:txbxContent>
                          <w:p w14:paraId="6575616A" w14:textId="77777777" w:rsidR="001A621C" w:rsidRPr="00E032B1" w:rsidRDefault="001A621C" w:rsidP="001A621C">
                            <w:pPr>
                              <w:rPr>
                                <w:rFonts w:ascii="Arial" w:hAnsi="Arial" w:cs="Arial"/>
                                <w:b/>
                                <w:bCs/>
                                <w:lang w:val="en-GB"/>
                              </w:rPr>
                            </w:pPr>
                            <w:r w:rsidRPr="00E032B1">
                              <w:rPr>
                                <w:rFonts w:ascii="Arial" w:hAnsi="Arial" w:cs="Arial"/>
                                <w:b/>
                                <w:bCs/>
                                <w:lang w:val="en-GB"/>
                              </w:rPr>
                              <w:t xml:space="preserve">Figure </w:t>
                            </w:r>
                            <w:r>
                              <w:rPr>
                                <w:rFonts w:ascii="Arial" w:hAnsi="Arial" w:cs="Arial"/>
                                <w:b/>
                                <w:bCs/>
                                <w:lang w:val="en-GB"/>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677E2D" id="Text Box 33" o:spid="_x0000_s1041" type="#_x0000_t202" style="position:absolute;margin-left:63pt;margin-top:20.6pt;width:59pt;height:27pt;z-index:25165827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" fillcolor="white [3201]" stroked="f" strokeweight=".5pt">
                <v:textbox>
                  <w:txbxContent>
                    <w:p w14:paraId="6575616A" w14:textId="77777777" w:rsidR="001A621C" w:rsidRPr="00E032B1" w:rsidRDefault="001A621C" w:rsidP="001A621C">
                      <w:pPr>
                        <w:rPr>
                          <w:rFonts w:ascii="Arial" w:hAnsi="Arial" w:cs="Arial"/>
                          <w:b/>
                          <w:bCs/>
                          <w:lang w:val="en-GB"/>
                        </w:rPr>
                      </w:pPr>
                      <w:r w:rsidRPr="00E032B1">
                        <w:rPr>
                          <w:rFonts w:ascii="Arial" w:hAnsi="Arial" w:cs="Arial"/>
                          <w:b/>
                          <w:bCs/>
                          <w:lang w:val="en-GB"/>
                        </w:rPr>
                        <w:t xml:space="preserve">Figure </w:t>
                      </w:r>
                      <w:r>
                        <w:rPr>
                          <w:rFonts w:ascii="Arial" w:hAnsi="Arial" w:cs="Arial"/>
                          <w:b/>
                          <w:bCs/>
                          <w:lang w:val="en-GB"/>
                        </w:rPr>
                        <w:t>3</w:t>
                      </w:r>
                    </w:p>
                  </w:txbxContent>
                </v:textbox>
              </v:shape>
            </w:pict>
          </mc:Fallback>
        </mc:AlternateContent>
      </w:r>
    </w:p>
    <w:p w14:paraId="341F5E68" w14:textId="77777777" w:rsidR="001A621C" w:rsidRPr="00960A93" w:rsidRDefault="001A621C" w:rsidP="001A621C">
      <w:pPr>
        <w:rPr>
          <w:rFonts w:ascii="Arial" w:hAnsi="Arial" w:cs="Arial"/>
          <w:sz w:val="22"/>
          <w:szCs w:val="22"/>
          <w:lang w:val="en-GB"/>
        </w:rPr>
      </w:pPr>
    </w:p>
    <w:p w14:paraId="32758A15" w14:textId="4CDBE714" w:rsidR="001A621C" w:rsidRPr="00960A93" w:rsidRDefault="001A621C" w:rsidP="001A621C">
      <w:pPr>
        <w:rPr>
          <w:rFonts w:ascii="Arial" w:hAnsi="Arial" w:cs="Arial"/>
          <w:sz w:val="22"/>
          <w:szCs w:val="22"/>
          <w:lang w:val="en-GB"/>
        </w:rPr>
      </w:pPr>
    </w:p>
    <w:p w14:paraId="2B3CB93E" w14:textId="539B443B" w:rsidR="001A621C" w:rsidRPr="00960A93" w:rsidRDefault="001A621C" w:rsidP="001A621C">
      <w:pPr>
        <w:rPr>
          <w:rFonts w:ascii="Arial" w:hAnsi="Arial" w:cs="Arial"/>
          <w:sz w:val="22"/>
          <w:szCs w:val="22"/>
          <w:lang w:val="en-GB"/>
        </w:rPr>
      </w:pPr>
    </w:p>
    <w:p w14:paraId="06957AEE" w14:textId="2F99BABA" w:rsidR="001A621C" w:rsidRPr="00960A93" w:rsidRDefault="001A621C" w:rsidP="001A621C">
      <w:pPr>
        <w:rPr>
          <w:rFonts w:ascii="Arial" w:hAnsi="Arial" w:cs="Arial"/>
          <w:sz w:val="22"/>
          <w:szCs w:val="22"/>
          <w:lang w:val="en-GB"/>
        </w:rPr>
      </w:pPr>
    </w:p>
    <w:p w14:paraId="379D493D" w14:textId="77777777" w:rsidR="001A621C" w:rsidRPr="00960A93" w:rsidRDefault="001A621C" w:rsidP="001A621C">
      <w:pPr>
        <w:rPr>
          <w:rFonts w:ascii="Arial" w:hAnsi="Arial" w:cs="Arial"/>
          <w:sz w:val="22"/>
          <w:szCs w:val="22"/>
          <w:lang w:val="en-GB"/>
        </w:rPr>
      </w:pPr>
    </w:p>
    <w:p w14:paraId="6799EDFF" w14:textId="77777777" w:rsidR="00673825" w:rsidRDefault="00673825" w:rsidP="00960A93">
      <w:pPr>
        <w:spacing w:after="160" w:line="259" w:lineRule="auto"/>
        <w:jc w:val="center"/>
        <w:rPr>
          <w:rFonts w:ascii="Arial" w:hAnsi="Arial" w:cs="Arial"/>
          <w:sz w:val="22"/>
          <w:szCs w:val="22"/>
          <w:lang w:val="en-GB"/>
        </w:rPr>
      </w:pPr>
    </w:p>
    <w:p w14:paraId="6538416E" w14:textId="77777777" w:rsidR="00673825" w:rsidRDefault="00673825" w:rsidP="00960A93">
      <w:pPr>
        <w:spacing w:after="160" w:line="259" w:lineRule="auto"/>
        <w:jc w:val="center"/>
        <w:rPr>
          <w:rFonts w:ascii="Arial" w:hAnsi="Arial" w:cs="Arial"/>
          <w:sz w:val="22"/>
          <w:szCs w:val="22"/>
          <w:lang w:val="en-GB"/>
        </w:rPr>
      </w:pPr>
    </w:p>
    <w:p w14:paraId="54847B80" w14:textId="77777777" w:rsidR="00673825" w:rsidRDefault="00673825" w:rsidP="00960A93">
      <w:pPr>
        <w:spacing w:after="160" w:line="259" w:lineRule="auto"/>
        <w:jc w:val="center"/>
        <w:rPr>
          <w:rFonts w:ascii="Arial" w:hAnsi="Arial" w:cs="Arial"/>
          <w:sz w:val="22"/>
          <w:szCs w:val="22"/>
          <w:lang w:val="en-GB"/>
        </w:rPr>
      </w:pPr>
    </w:p>
    <w:p w14:paraId="4A905323" w14:textId="2BD2C149" w:rsidR="00960A93" w:rsidRPr="00673825" w:rsidRDefault="00861F18" w:rsidP="00960A93">
      <w:pPr>
        <w:spacing w:after="160" w:line="259" w:lineRule="auto"/>
        <w:jc w:val="center"/>
        <w:rPr>
          <w:rFonts w:ascii="Arial" w:hAnsi="Arial" w:cs="Arial"/>
          <w:b/>
          <w:bCs/>
          <w:sz w:val="22"/>
          <w:szCs w:val="22"/>
          <w:lang w:val="en-GB"/>
        </w:rPr>
      </w:pPr>
      <w:r>
        <w:rPr>
          <w:rFonts w:ascii="Arial" w:hAnsi="Arial" w:cs="Arial"/>
          <w:b/>
          <w:bCs/>
          <w:sz w:val="22"/>
          <w:szCs w:val="22"/>
        </w:rPr>
        <w:t xml:space="preserve">Question </w:t>
      </w:r>
      <w:r w:rsidR="00960A93" w:rsidRPr="00673825">
        <w:rPr>
          <w:rFonts w:ascii="Arial" w:hAnsi="Arial" w:cs="Arial"/>
          <w:b/>
          <w:bCs/>
          <w:sz w:val="22"/>
          <w:szCs w:val="22"/>
          <w:lang w:val="en-GB"/>
        </w:rPr>
        <w:t>TWO continued on next page</w:t>
      </w:r>
    </w:p>
    <w:p w14:paraId="2F9590A3" w14:textId="77777777" w:rsidR="00960A93" w:rsidRDefault="00960A93">
      <w:pPr>
        <w:spacing w:after="160" w:line="259" w:lineRule="auto"/>
        <w:rPr>
          <w:rFonts w:ascii="Arial" w:hAnsi="Arial" w:cs="Arial"/>
          <w:sz w:val="22"/>
          <w:szCs w:val="22"/>
          <w:lang w:val="en-GB"/>
        </w:rPr>
      </w:pPr>
      <w:r>
        <w:rPr>
          <w:rFonts w:ascii="Arial" w:hAnsi="Arial" w:cs="Arial"/>
          <w:sz w:val="22"/>
          <w:szCs w:val="22"/>
          <w:lang w:val="en-GB"/>
        </w:rPr>
        <w:br w:type="page"/>
      </w:r>
    </w:p>
    <w:p w14:paraId="623F1A59" w14:textId="6653955A" w:rsidR="001A621C" w:rsidRPr="00960A93" w:rsidRDefault="001A621C" w:rsidP="001A621C">
      <w:pPr>
        <w:pStyle w:val="ListParagraph"/>
        <w:numPr>
          <w:ilvl w:val="0"/>
          <w:numId w:val="30"/>
        </w:numPr>
        <w:spacing w:after="160" w:line="259" w:lineRule="auto"/>
        <w:ind w:hanging="720"/>
        <w:rPr>
          <w:rFonts w:ascii="Arial" w:hAnsi="Arial" w:cs="Arial"/>
          <w:sz w:val="22"/>
          <w:szCs w:val="22"/>
          <w:lang w:val="en-GB"/>
        </w:rPr>
      </w:pPr>
      <w:r w:rsidRPr="00960A93">
        <w:rPr>
          <w:rFonts w:ascii="Arial" w:hAnsi="Arial" w:cs="Arial"/>
          <w:sz w:val="22"/>
          <w:szCs w:val="22"/>
          <w:lang w:val="en-GB"/>
        </w:rPr>
        <w:lastRenderedPageBreak/>
        <w:t>Use the appropriate formulae from the Formula and Data Booklet, to derive the expression below relating the rotational period (T) of an object on the liquid’s surface; its radius of rotation (r); and the centripetal force (F</w:t>
      </w:r>
      <w:r w:rsidRPr="00960A93">
        <w:rPr>
          <w:rFonts w:ascii="Arial" w:hAnsi="Arial" w:cs="Arial"/>
          <w:sz w:val="22"/>
          <w:szCs w:val="22"/>
          <w:vertAlign w:val="subscript"/>
          <w:lang w:val="en-GB"/>
        </w:rPr>
        <w:t>c</w:t>
      </w:r>
      <w:r w:rsidRPr="00960A93">
        <w:rPr>
          <w:rFonts w:ascii="Arial" w:hAnsi="Arial" w:cs="Arial"/>
          <w:sz w:val="22"/>
          <w:szCs w:val="22"/>
          <w:lang w:val="en-GB"/>
        </w:rPr>
        <w:t>) acting on that object.</w:t>
      </w:r>
    </w:p>
    <w:p w14:paraId="29E2B68E" w14:textId="77777777" w:rsidR="001A621C" w:rsidRPr="00960A93" w:rsidRDefault="001A621C" w:rsidP="001A621C">
      <w:pPr>
        <w:pStyle w:val="ListParagraph"/>
        <w:rPr>
          <w:rFonts w:ascii="Arial" w:hAnsi="Arial" w:cs="Arial"/>
          <w:sz w:val="22"/>
          <w:szCs w:val="22"/>
          <w:lang w:val="en-GB"/>
        </w:rPr>
      </w:pPr>
    </w:p>
    <w:p w14:paraId="7982207A" w14:textId="77777777" w:rsidR="001A621C" w:rsidRPr="00A11458" w:rsidRDefault="008A0C0E" w:rsidP="001A621C">
      <w:pPr>
        <w:pStyle w:val="ListParagraph"/>
        <w:rPr>
          <w:rFonts w:ascii="Arial" w:hAnsi="Arial" w:cs="Arial"/>
          <w:b/>
          <w:bCs/>
          <w:sz w:val="28"/>
          <w:szCs w:val="28"/>
          <w:lang w:val="en-GB"/>
        </w:rPr>
      </w:pPr>
      <m:oMathPara>
        <m:oMath>
          <m:sSub>
            <m:sSubPr>
              <m:ctrlPr>
                <w:rPr>
                  <w:rFonts w:ascii="Cambria Math" w:hAnsi="Cambria Math" w:cs="Arial"/>
                  <w:b/>
                  <w:bCs/>
                  <w:sz w:val="28"/>
                  <w:szCs w:val="28"/>
                  <w:lang w:val="en-GB"/>
                </w:rPr>
              </m:ctrlPr>
            </m:sSubPr>
            <m:e>
              <m:r>
                <m:rPr>
                  <m:sty m:val="b"/>
                </m:rPr>
                <w:rPr>
                  <w:rFonts w:ascii="Cambria Math" w:hAnsi="Cambria Math" w:cs="Arial"/>
                  <w:sz w:val="28"/>
                  <w:szCs w:val="28"/>
                  <w:lang w:val="en-GB"/>
                </w:rPr>
                <m:t>F</m:t>
              </m:r>
            </m:e>
            <m:sub>
              <m:r>
                <m:rPr>
                  <m:sty m:val="b"/>
                </m:rPr>
                <w:rPr>
                  <w:rFonts w:ascii="Cambria Math" w:hAnsi="Cambria Math" w:cs="Arial"/>
                  <w:sz w:val="28"/>
                  <w:szCs w:val="28"/>
                  <w:lang w:val="en-GB"/>
                </w:rPr>
                <m:t>c</m:t>
              </m:r>
            </m:sub>
          </m:sSub>
          <m:r>
            <m:rPr>
              <m:sty m:val="b"/>
            </m:rPr>
            <w:rPr>
              <w:rFonts w:ascii="Cambria Math" w:hAnsi="Cambria Math" w:cs="Arial"/>
              <w:sz w:val="28"/>
              <w:szCs w:val="28"/>
              <w:lang w:val="en-GB"/>
            </w:rPr>
            <m:t>=</m:t>
          </m:r>
          <m:f>
            <m:fPr>
              <m:ctrlPr>
                <w:rPr>
                  <w:rFonts w:ascii="Cambria Math" w:hAnsi="Cambria Math" w:cs="Arial"/>
                  <w:b/>
                  <w:bCs/>
                  <w:sz w:val="28"/>
                  <w:szCs w:val="28"/>
                  <w:lang w:val="en-GB"/>
                </w:rPr>
              </m:ctrlPr>
            </m:fPr>
            <m:num>
              <m:r>
                <m:rPr>
                  <m:sty m:val="b"/>
                </m:rPr>
                <w:rPr>
                  <w:rFonts w:ascii="Cambria Math" w:hAnsi="Cambria Math" w:cs="Arial"/>
                  <w:sz w:val="28"/>
                  <w:szCs w:val="28"/>
                  <w:lang w:val="en-GB"/>
                </w:rPr>
                <m:t>4</m:t>
              </m:r>
              <m:sSup>
                <m:sSupPr>
                  <m:ctrlPr>
                    <w:rPr>
                      <w:rFonts w:ascii="Cambria Math" w:hAnsi="Cambria Math" w:cs="Arial"/>
                      <w:b/>
                      <w:bCs/>
                      <w:sz w:val="28"/>
                      <w:szCs w:val="28"/>
                      <w:lang w:val="en-GB"/>
                    </w:rPr>
                  </m:ctrlPr>
                </m:sSupPr>
                <m:e>
                  <m:r>
                    <m:rPr>
                      <m:sty m:val="b"/>
                    </m:rPr>
                    <w:rPr>
                      <w:rFonts w:ascii="Cambria Math" w:hAnsi="Cambria Math" w:cs="Arial"/>
                      <w:sz w:val="28"/>
                      <w:szCs w:val="28"/>
                      <w:lang w:val="en-GB"/>
                    </w:rPr>
                    <m:t>mπ</m:t>
                  </m:r>
                </m:e>
                <m:sup>
                  <m:r>
                    <m:rPr>
                      <m:sty m:val="b"/>
                    </m:rPr>
                    <w:rPr>
                      <w:rFonts w:ascii="Cambria Math" w:hAnsi="Cambria Math" w:cs="Arial"/>
                      <w:sz w:val="28"/>
                      <w:szCs w:val="28"/>
                      <w:lang w:val="en-GB"/>
                    </w:rPr>
                    <m:t>2</m:t>
                  </m:r>
                </m:sup>
              </m:sSup>
              <m:r>
                <m:rPr>
                  <m:sty m:val="b"/>
                </m:rPr>
                <w:rPr>
                  <w:rFonts w:ascii="Cambria Math" w:hAnsi="Cambria Math" w:cs="Arial"/>
                  <w:sz w:val="28"/>
                  <w:szCs w:val="28"/>
                  <w:lang w:val="en-GB"/>
                </w:rPr>
                <m:t>r</m:t>
              </m:r>
            </m:num>
            <m:den>
              <m:sSup>
                <m:sSupPr>
                  <m:ctrlPr>
                    <w:rPr>
                      <w:rFonts w:ascii="Cambria Math" w:hAnsi="Cambria Math" w:cs="Arial"/>
                      <w:b/>
                      <w:bCs/>
                      <w:sz w:val="28"/>
                      <w:szCs w:val="28"/>
                      <w:lang w:val="en-GB"/>
                    </w:rPr>
                  </m:ctrlPr>
                </m:sSupPr>
                <m:e>
                  <m:r>
                    <m:rPr>
                      <m:sty m:val="b"/>
                    </m:rPr>
                    <w:rPr>
                      <w:rFonts w:ascii="Cambria Math" w:hAnsi="Cambria Math" w:cs="Arial"/>
                      <w:sz w:val="28"/>
                      <w:szCs w:val="28"/>
                      <w:lang w:val="en-GB"/>
                    </w:rPr>
                    <m:t>T</m:t>
                  </m:r>
                </m:e>
                <m:sup>
                  <m:r>
                    <m:rPr>
                      <m:sty m:val="b"/>
                    </m:rPr>
                    <w:rPr>
                      <w:rFonts w:ascii="Cambria Math" w:hAnsi="Cambria Math" w:cs="Arial"/>
                      <w:sz w:val="28"/>
                      <w:szCs w:val="28"/>
                      <w:lang w:val="en-GB"/>
                    </w:rPr>
                    <m:t>2</m:t>
                  </m:r>
                </m:sup>
              </m:sSup>
            </m:den>
          </m:f>
        </m:oMath>
      </m:oMathPara>
    </w:p>
    <w:p w14:paraId="1024DFAF" w14:textId="77777777" w:rsidR="001A621C" w:rsidRPr="00960A93" w:rsidRDefault="001A621C" w:rsidP="001A621C">
      <w:pPr>
        <w:pStyle w:val="ListParagraph"/>
        <w:jc w:val="right"/>
        <w:rPr>
          <w:rFonts w:ascii="Arial" w:hAnsi="Arial" w:cs="Arial"/>
          <w:sz w:val="22"/>
          <w:szCs w:val="22"/>
          <w:lang w:val="en-GB"/>
        </w:rPr>
      </w:pPr>
      <w:r w:rsidRPr="00960A93">
        <w:rPr>
          <w:rFonts w:ascii="Arial" w:hAnsi="Arial" w:cs="Arial"/>
          <w:sz w:val="22"/>
          <w:szCs w:val="22"/>
          <w:lang w:val="en-GB"/>
        </w:rPr>
        <w:t>(2)</w:t>
      </w:r>
    </w:p>
    <w:p w14:paraId="71A5FDAF" w14:textId="77777777" w:rsidR="001A621C" w:rsidRPr="00960A93" w:rsidRDefault="001A621C" w:rsidP="001A621C">
      <w:pPr>
        <w:pStyle w:val="ListParagraph"/>
        <w:jc w:val="right"/>
        <w:rPr>
          <w:rFonts w:ascii="Arial" w:hAnsi="Arial" w:cs="Arial"/>
          <w:sz w:val="22"/>
          <w:szCs w:val="22"/>
          <w:lang w:val="en-GB"/>
        </w:rPr>
      </w:pPr>
    </w:p>
    <w:p w14:paraId="08021CDC" w14:textId="77777777" w:rsidR="001A621C" w:rsidRPr="00960A93" w:rsidRDefault="001A621C" w:rsidP="001A621C">
      <w:pPr>
        <w:pStyle w:val="ListParagraph"/>
        <w:jc w:val="right"/>
        <w:rPr>
          <w:rFonts w:ascii="Arial" w:hAnsi="Arial" w:cs="Arial"/>
          <w:sz w:val="22"/>
          <w:szCs w:val="22"/>
          <w:lang w:val="en-GB"/>
        </w:rPr>
      </w:pPr>
    </w:p>
    <w:p w14:paraId="5419E82E" w14:textId="77777777" w:rsidR="001A621C" w:rsidRPr="00960A93" w:rsidRDefault="001A621C" w:rsidP="001A621C">
      <w:pPr>
        <w:pStyle w:val="ListParagraph"/>
        <w:jc w:val="right"/>
        <w:rPr>
          <w:rFonts w:ascii="Arial" w:hAnsi="Arial" w:cs="Arial"/>
          <w:sz w:val="22"/>
          <w:szCs w:val="22"/>
          <w:lang w:val="en-GB"/>
        </w:rPr>
      </w:pPr>
    </w:p>
    <w:p w14:paraId="00ED18C3" w14:textId="77777777" w:rsidR="001A621C" w:rsidRPr="00960A93" w:rsidRDefault="001A621C" w:rsidP="001A621C">
      <w:pPr>
        <w:pStyle w:val="ListParagraph"/>
        <w:jc w:val="right"/>
        <w:rPr>
          <w:rFonts w:ascii="Arial" w:hAnsi="Arial" w:cs="Arial"/>
          <w:sz w:val="22"/>
          <w:szCs w:val="22"/>
          <w:lang w:val="en-GB"/>
        </w:rPr>
      </w:pPr>
    </w:p>
    <w:p w14:paraId="22DBA178" w14:textId="77777777" w:rsidR="001A621C" w:rsidRPr="00960A93" w:rsidRDefault="001A621C" w:rsidP="001A621C">
      <w:pPr>
        <w:pStyle w:val="ListParagraph"/>
        <w:jc w:val="right"/>
        <w:rPr>
          <w:rFonts w:ascii="Arial" w:hAnsi="Arial" w:cs="Arial"/>
          <w:sz w:val="22"/>
          <w:szCs w:val="22"/>
          <w:lang w:val="en-GB"/>
        </w:rPr>
      </w:pPr>
    </w:p>
    <w:p w14:paraId="5ECE4E03" w14:textId="77777777" w:rsidR="001A621C" w:rsidRPr="00960A93" w:rsidRDefault="001A621C" w:rsidP="001A621C">
      <w:pPr>
        <w:pStyle w:val="ListParagraph"/>
        <w:jc w:val="right"/>
        <w:rPr>
          <w:rFonts w:ascii="Arial" w:hAnsi="Arial" w:cs="Arial"/>
          <w:sz w:val="22"/>
          <w:szCs w:val="22"/>
          <w:lang w:val="en-GB"/>
        </w:rPr>
      </w:pPr>
    </w:p>
    <w:p w14:paraId="2B93B121" w14:textId="77777777" w:rsidR="001A621C" w:rsidRPr="00960A93" w:rsidRDefault="001A621C" w:rsidP="001A621C">
      <w:pPr>
        <w:pStyle w:val="ListParagraph"/>
        <w:jc w:val="right"/>
        <w:rPr>
          <w:rFonts w:ascii="Arial" w:hAnsi="Arial" w:cs="Arial"/>
          <w:sz w:val="22"/>
          <w:szCs w:val="22"/>
          <w:lang w:val="en-GB"/>
        </w:rPr>
      </w:pPr>
    </w:p>
    <w:p w14:paraId="5BFF0DA9" w14:textId="17DA891F" w:rsidR="001A621C" w:rsidRDefault="001A621C" w:rsidP="001A621C">
      <w:pPr>
        <w:pStyle w:val="ListParagraph"/>
        <w:jc w:val="right"/>
        <w:rPr>
          <w:rFonts w:ascii="Arial" w:hAnsi="Arial" w:cs="Arial"/>
          <w:sz w:val="22"/>
          <w:szCs w:val="22"/>
          <w:lang w:val="en-GB"/>
        </w:rPr>
      </w:pPr>
    </w:p>
    <w:p w14:paraId="35CB1DD0" w14:textId="2734BCDB" w:rsidR="00960A93" w:rsidRDefault="00960A93" w:rsidP="001A621C">
      <w:pPr>
        <w:pStyle w:val="ListParagraph"/>
        <w:jc w:val="right"/>
        <w:rPr>
          <w:rFonts w:ascii="Arial" w:hAnsi="Arial" w:cs="Arial"/>
          <w:sz w:val="22"/>
          <w:szCs w:val="22"/>
          <w:lang w:val="en-GB"/>
        </w:rPr>
      </w:pPr>
    </w:p>
    <w:p w14:paraId="2D3DF4ED" w14:textId="3CE9F9FF" w:rsidR="004C541D" w:rsidRDefault="004C541D" w:rsidP="001A621C">
      <w:pPr>
        <w:pStyle w:val="ListParagraph"/>
        <w:jc w:val="right"/>
        <w:rPr>
          <w:rFonts w:ascii="Arial" w:hAnsi="Arial" w:cs="Arial"/>
          <w:sz w:val="22"/>
          <w:szCs w:val="22"/>
          <w:lang w:val="en-GB"/>
        </w:rPr>
      </w:pPr>
    </w:p>
    <w:p w14:paraId="77287391" w14:textId="65E669E6" w:rsidR="004C541D" w:rsidRDefault="004C541D" w:rsidP="001A621C">
      <w:pPr>
        <w:pStyle w:val="ListParagraph"/>
        <w:jc w:val="right"/>
        <w:rPr>
          <w:rFonts w:ascii="Arial" w:hAnsi="Arial" w:cs="Arial"/>
          <w:sz w:val="22"/>
          <w:szCs w:val="22"/>
          <w:lang w:val="en-GB"/>
        </w:rPr>
      </w:pPr>
    </w:p>
    <w:p w14:paraId="53798FDE" w14:textId="77777777" w:rsidR="004C541D" w:rsidRDefault="004C541D" w:rsidP="001A621C">
      <w:pPr>
        <w:pStyle w:val="ListParagraph"/>
        <w:jc w:val="right"/>
        <w:rPr>
          <w:rFonts w:ascii="Arial" w:hAnsi="Arial" w:cs="Arial"/>
          <w:sz w:val="22"/>
          <w:szCs w:val="22"/>
          <w:lang w:val="en-GB"/>
        </w:rPr>
      </w:pPr>
    </w:p>
    <w:p w14:paraId="568CD928" w14:textId="7473C87E" w:rsidR="00960A93" w:rsidRDefault="00960A93" w:rsidP="001A621C">
      <w:pPr>
        <w:pStyle w:val="ListParagraph"/>
        <w:jc w:val="right"/>
        <w:rPr>
          <w:rFonts w:ascii="Arial" w:hAnsi="Arial" w:cs="Arial"/>
          <w:sz w:val="22"/>
          <w:szCs w:val="22"/>
          <w:lang w:val="en-GB"/>
        </w:rPr>
      </w:pPr>
    </w:p>
    <w:p w14:paraId="18DF785F" w14:textId="50198BE2" w:rsidR="00960A93" w:rsidRDefault="00960A93" w:rsidP="001A621C">
      <w:pPr>
        <w:pStyle w:val="ListParagraph"/>
        <w:jc w:val="right"/>
        <w:rPr>
          <w:rFonts w:ascii="Arial" w:hAnsi="Arial" w:cs="Arial"/>
          <w:sz w:val="22"/>
          <w:szCs w:val="22"/>
          <w:lang w:val="en-GB"/>
        </w:rPr>
      </w:pPr>
    </w:p>
    <w:p w14:paraId="7F183FDB" w14:textId="77777777" w:rsidR="00960A93" w:rsidRPr="00960A93" w:rsidRDefault="00960A93" w:rsidP="001A621C">
      <w:pPr>
        <w:pStyle w:val="ListParagraph"/>
        <w:jc w:val="right"/>
        <w:rPr>
          <w:rFonts w:ascii="Arial" w:hAnsi="Arial" w:cs="Arial"/>
          <w:sz w:val="22"/>
          <w:szCs w:val="22"/>
          <w:lang w:val="en-GB"/>
        </w:rPr>
      </w:pPr>
    </w:p>
    <w:p w14:paraId="62BC01F5" w14:textId="77777777" w:rsidR="001A621C" w:rsidRPr="00960A93" w:rsidRDefault="001A621C" w:rsidP="001A621C">
      <w:pPr>
        <w:pStyle w:val="ListParagraph"/>
        <w:jc w:val="right"/>
        <w:rPr>
          <w:rFonts w:ascii="Arial" w:hAnsi="Arial" w:cs="Arial"/>
          <w:sz w:val="22"/>
          <w:szCs w:val="22"/>
          <w:lang w:val="en-GB"/>
        </w:rPr>
      </w:pPr>
    </w:p>
    <w:p w14:paraId="61A3ED9E" w14:textId="51C28B02" w:rsidR="001A621C" w:rsidRPr="00960A93" w:rsidRDefault="00AF107D" w:rsidP="001A621C">
      <w:pPr>
        <w:pStyle w:val="ListParagraph"/>
        <w:numPr>
          <w:ilvl w:val="0"/>
          <w:numId w:val="30"/>
        </w:numPr>
        <w:spacing w:after="160" w:line="259" w:lineRule="auto"/>
        <w:ind w:hanging="720"/>
        <w:rPr>
          <w:rFonts w:ascii="Arial" w:hAnsi="Arial" w:cs="Arial"/>
          <w:sz w:val="22"/>
          <w:szCs w:val="22"/>
          <w:lang w:val="en-GB"/>
        </w:rPr>
      </w:pPr>
      <w:r>
        <w:rPr>
          <w:rFonts w:ascii="Arial" w:hAnsi="Arial" w:cs="Arial"/>
          <w:sz w:val="22"/>
          <w:szCs w:val="22"/>
          <w:lang w:val="en-GB"/>
        </w:rPr>
        <w:t>C</w:t>
      </w:r>
      <w:r w:rsidR="001A621C" w:rsidRPr="00960A93">
        <w:rPr>
          <w:rFonts w:ascii="Arial" w:hAnsi="Arial" w:cs="Arial"/>
          <w:sz w:val="22"/>
          <w:szCs w:val="22"/>
          <w:lang w:val="en-GB"/>
        </w:rPr>
        <w:t xml:space="preserve">ompare the centripetal forces acting on the objects at ‘X’ and ‘Y’. </w:t>
      </w:r>
      <w:r>
        <w:rPr>
          <w:rFonts w:ascii="Arial" w:hAnsi="Arial" w:cs="Arial"/>
          <w:sz w:val="22"/>
          <w:szCs w:val="22"/>
          <w:lang w:val="en-GB"/>
        </w:rPr>
        <w:t xml:space="preserve">Justify your answer using the expression in part a). </w:t>
      </w:r>
    </w:p>
    <w:p w14:paraId="68DFA987" w14:textId="77777777" w:rsidR="001A621C" w:rsidRPr="00960A93" w:rsidRDefault="001A621C" w:rsidP="001A621C">
      <w:pPr>
        <w:pStyle w:val="ListParagraph"/>
        <w:jc w:val="right"/>
        <w:rPr>
          <w:rFonts w:ascii="Arial" w:hAnsi="Arial" w:cs="Arial"/>
          <w:sz w:val="22"/>
          <w:szCs w:val="22"/>
          <w:lang w:val="en-GB"/>
        </w:rPr>
      </w:pPr>
      <w:r w:rsidRPr="00960A93">
        <w:rPr>
          <w:rFonts w:ascii="Arial" w:hAnsi="Arial" w:cs="Arial"/>
          <w:sz w:val="22"/>
          <w:szCs w:val="22"/>
          <w:lang w:val="en-GB"/>
        </w:rPr>
        <w:t>(2)</w:t>
      </w:r>
    </w:p>
    <w:p w14:paraId="677785CB" w14:textId="77777777" w:rsidR="001A621C" w:rsidRPr="00960A93" w:rsidRDefault="001A621C" w:rsidP="001A621C">
      <w:pPr>
        <w:pStyle w:val="ListParagraph"/>
        <w:jc w:val="right"/>
        <w:rPr>
          <w:rFonts w:ascii="Arial" w:hAnsi="Arial" w:cs="Arial"/>
          <w:sz w:val="22"/>
          <w:szCs w:val="22"/>
          <w:lang w:val="en-GB"/>
        </w:rPr>
      </w:pPr>
    </w:p>
    <w:p w14:paraId="6F54B035" w14:textId="623E3C39" w:rsidR="001A621C" w:rsidRPr="00960A93" w:rsidRDefault="001A621C" w:rsidP="005374EC">
      <w:pPr>
        <w:spacing w:line="480" w:lineRule="auto"/>
        <w:ind w:left="720"/>
        <w:rPr>
          <w:rFonts w:ascii="Arial" w:hAnsi="Arial" w:cs="Arial"/>
          <w:sz w:val="22"/>
          <w:szCs w:val="22"/>
          <w:lang w:val="en-GB"/>
        </w:rPr>
      </w:pPr>
      <w:r w:rsidRPr="00960A93">
        <w:rPr>
          <w:rFonts w:ascii="Arial" w:hAnsi="Arial" w:cs="Arial"/>
          <w:sz w:val="22"/>
          <w:szCs w:val="22"/>
          <w:lang w:val="en-GB"/>
        </w:rPr>
        <w:t>___________________________________________________________________________________________________________________________________________________________________________________________________________________________</w:t>
      </w:r>
      <w:r w:rsidR="00960A93">
        <w:rPr>
          <w:rFonts w:ascii="Arial" w:hAnsi="Arial" w:cs="Arial"/>
          <w:sz w:val="22"/>
          <w:szCs w:val="22"/>
          <w:lang w:val="en-GB"/>
        </w:rPr>
        <w:t>_________________________________________________________________________________________________________________</w:t>
      </w:r>
      <w:r w:rsidR="005374EC">
        <w:rPr>
          <w:rFonts w:ascii="Arial" w:hAnsi="Arial" w:cs="Arial"/>
          <w:sz w:val="22"/>
          <w:szCs w:val="22"/>
          <w:lang w:val="en-GB"/>
        </w:rPr>
        <w:t>_____________________________________________________</w:t>
      </w:r>
    </w:p>
    <w:p w14:paraId="1EF8DDF0" w14:textId="2A04F97D" w:rsidR="001A621C" w:rsidRPr="00960A93" w:rsidRDefault="001A621C" w:rsidP="001A621C">
      <w:pPr>
        <w:pStyle w:val="ListParagraph"/>
        <w:ind w:hanging="720"/>
        <w:rPr>
          <w:rFonts w:ascii="Arial" w:hAnsi="Arial" w:cs="Arial"/>
          <w:sz w:val="22"/>
          <w:szCs w:val="22"/>
          <w:lang w:val="en-GB"/>
        </w:rPr>
      </w:pPr>
      <w:r w:rsidRPr="00960A93">
        <w:rPr>
          <w:rFonts w:ascii="Arial" w:hAnsi="Arial" w:cs="Arial"/>
          <w:sz w:val="22"/>
          <w:szCs w:val="22"/>
          <w:lang w:val="en-GB"/>
        </w:rPr>
        <w:t xml:space="preserve">c) </w:t>
      </w:r>
      <w:r w:rsidRPr="00960A93">
        <w:rPr>
          <w:rFonts w:ascii="Arial" w:hAnsi="Arial" w:cs="Arial"/>
          <w:sz w:val="22"/>
          <w:szCs w:val="22"/>
          <w:lang w:val="en-GB"/>
        </w:rPr>
        <w:tab/>
      </w:r>
      <w:bookmarkStart w:id="4" w:name="_Hlk139791744"/>
      <w:r w:rsidR="00BB21AA">
        <w:rPr>
          <w:rFonts w:ascii="Arial" w:hAnsi="Arial" w:cs="Arial"/>
          <w:sz w:val="22"/>
          <w:szCs w:val="22"/>
          <w:lang w:val="en-GB"/>
        </w:rPr>
        <w:t xml:space="preserve">On </w:t>
      </w:r>
      <w:r w:rsidR="00CA6CEE">
        <w:rPr>
          <w:rFonts w:ascii="Arial" w:hAnsi="Arial" w:cs="Arial"/>
          <w:sz w:val="22"/>
          <w:szCs w:val="22"/>
          <w:lang w:val="en-GB"/>
        </w:rPr>
        <w:t>each</w:t>
      </w:r>
      <w:r w:rsidR="00BB21AA">
        <w:rPr>
          <w:rFonts w:ascii="Arial" w:hAnsi="Arial" w:cs="Arial"/>
          <w:sz w:val="22"/>
          <w:szCs w:val="22"/>
          <w:lang w:val="en-GB"/>
        </w:rPr>
        <w:t xml:space="preserve"> diagram below, </w:t>
      </w:r>
      <w:bookmarkEnd w:id="4"/>
      <w:r w:rsidR="00BB21AA">
        <w:rPr>
          <w:rFonts w:ascii="Arial" w:hAnsi="Arial" w:cs="Arial"/>
          <w:sz w:val="22"/>
          <w:szCs w:val="22"/>
          <w:lang w:val="en-GB"/>
        </w:rPr>
        <w:t xml:space="preserve">draw </w:t>
      </w:r>
      <w:r w:rsidR="00C60EB5">
        <w:rPr>
          <w:rFonts w:ascii="Arial" w:hAnsi="Arial" w:cs="Arial"/>
          <w:sz w:val="22"/>
          <w:szCs w:val="22"/>
          <w:lang w:val="en-GB"/>
        </w:rPr>
        <w:t xml:space="preserve">a free body diagram showing </w:t>
      </w:r>
      <w:r w:rsidR="00BB21AA">
        <w:rPr>
          <w:rFonts w:ascii="Arial" w:hAnsi="Arial" w:cs="Arial"/>
          <w:sz w:val="22"/>
          <w:szCs w:val="22"/>
          <w:lang w:val="en-GB"/>
        </w:rPr>
        <w:t xml:space="preserve">vectors </w:t>
      </w:r>
      <w:r w:rsidR="00C60EB5">
        <w:rPr>
          <w:rFonts w:ascii="Arial" w:hAnsi="Arial" w:cs="Arial"/>
          <w:sz w:val="22"/>
          <w:szCs w:val="22"/>
          <w:lang w:val="en-GB"/>
        </w:rPr>
        <w:t>for</w:t>
      </w:r>
      <w:r w:rsidRPr="00960A93">
        <w:rPr>
          <w:rFonts w:ascii="Arial" w:hAnsi="Arial" w:cs="Arial"/>
          <w:sz w:val="22"/>
          <w:szCs w:val="22"/>
          <w:lang w:val="en-GB"/>
        </w:rPr>
        <w:t xml:space="preserve">: </w:t>
      </w:r>
      <w:r w:rsidR="00BB21AA">
        <w:rPr>
          <w:rFonts w:ascii="Arial" w:hAnsi="Arial" w:cs="Arial"/>
          <w:sz w:val="22"/>
          <w:szCs w:val="22"/>
          <w:lang w:val="en-GB"/>
        </w:rPr>
        <w:t xml:space="preserve">(i) </w:t>
      </w:r>
      <w:r w:rsidRPr="00960A93">
        <w:rPr>
          <w:rFonts w:ascii="Arial" w:hAnsi="Arial" w:cs="Arial"/>
          <w:sz w:val="22"/>
          <w:szCs w:val="22"/>
          <w:lang w:val="en-GB"/>
        </w:rPr>
        <w:t xml:space="preserve">the weight force (W); </w:t>
      </w:r>
      <w:r w:rsidR="00BB21AA">
        <w:rPr>
          <w:rFonts w:ascii="Arial" w:hAnsi="Arial" w:cs="Arial"/>
          <w:sz w:val="22"/>
          <w:szCs w:val="22"/>
          <w:lang w:val="en-GB"/>
        </w:rPr>
        <w:t xml:space="preserve">(ii) </w:t>
      </w:r>
      <w:r w:rsidRPr="00960A93">
        <w:rPr>
          <w:rFonts w:ascii="Arial" w:hAnsi="Arial" w:cs="Arial"/>
          <w:sz w:val="22"/>
          <w:szCs w:val="22"/>
          <w:lang w:val="en-GB"/>
        </w:rPr>
        <w:t xml:space="preserve">the buoyancy force (B); </w:t>
      </w:r>
      <w:r w:rsidR="00BB21AA">
        <w:rPr>
          <w:rFonts w:ascii="Arial" w:hAnsi="Arial" w:cs="Arial"/>
          <w:sz w:val="22"/>
          <w:szCs w:val="22"/>
          <w:lang w:val="en-GB"/>
        </w:rPr>
        <w:t xml:space="preserve">and (iii) </w:t>
      </w:r>
      <w:r w:rsidRPr="00960A93">
        <w:rPr>
          <w:rFonts w:ascii="Arial" w:hAnsi="Arial" w:cs="Arial"/>
          <w:sz w:val="22"/>
          <w:szCs w:val="22"/>
          <w:lang w:val="en-GB"/>
        </w:rPr>
        <w:t>the net force (F</w:t>
      </w:r>
      <w:r w:rsidRPr="00960A93">
        <w:rPr>
          <w:rFonts w:ascii="Arial" w:hAnsi="Arial" w:cs="Arial"/>
          <w:sz w:val="22"/>
          <w:szCs w:val="22"/>
          <w:vertAlign w:val="subscript"/>
          <w:lang w:val="en-GB"/>
        </w:rPr>
        <w:t>c</w:t>
      </w:r>
      <w:r w:rsidRPr="00960A93">
        <w:rPr>
          <w:rFonts w:ascii="Arial" w:hAnsi="Arial" w:cs="Arial"/>
          <w:sz w:val="22"/>
          <w:szCs w:val="22"/>
          <w:lang w:val="en-GB"/>
        </w:rPr>
        <w:t>)</w:t>
      </w:r>
      <w:r w:rsidR="00BB21AA">
        <w:rPr>
          <w:rFonts w:ascii="Arial" w:hAnsi="Arial" w:cs="Arial"/>
          <w:sz w:val="22"/>
          <w:szCs w:val="22"/>
          <w:lang w:val="en-GB"/>
        </w:rPr>
        <w:t xml:space="preserve"> acting o</w:t>
      </w:r>
      <w:r w:rsidR="00BB21AA" w:rsidRPr="00960A93">
        <w:rPr>
          <w:rFonts w:ascii="Arial" w:hAnsi="Arial" w:cs="Arial"/>
          <w:sz w:val="22"/>
          <w:szCs w:val="22"/>
          <w:lang w:val="en-GB"/>
        </w:rPr>
        <w:t xml:space="preserve">n each of </w:t>
      </w:r>
      <w:r w:rsidR="00BB21AA">
        <w:rPr>
          <w:rFonts w:ascii="Arial" w:hAnsi="Arial" w:cs="Arial"/>
          <w:sz w:val="22"/>
          <w:szCs w:val="22"/>
          <w:lang w:val="en-GB"/>
        </w:rPr>
        <w:t>two</w:t>
      </w:r>
      <w:r w:rsidR="00BB21AA" w:rsidRPr="00960A93">
        <w:rPr>
          <w:rFonts w:ascii="Arial" w:hAnsi="Arial" w:cs="Arial"/>
          <w:sz w:val="22"/>
          <w:szCs w:val="22"/>
          <w:lang w:val="en-GB"/>
        </w:rPr>
        <w:t xml:space="preserve"> objects floating</w:t>
      </w:r>
      <w:r w:rsidR="00BB21AA">
        <w:rPr>
          <w:rFonts w:ascii="Arial" w:hAnsi="Arial" w:cs="Arial"/>
          <w:sz w:val="22"/>
          <w:szCs w:val="22"/>
          <w:lang w:val="en-GB"/>
        </w:rPr>
        <w:t xml:space="preserve"> </w:t>
      </w:r>
      <w:r w:rsidR="00BB21AA" w:rsidRPr="00960A93">
        <w:rPr>
          <w:rFonts w:ascii="Arial" w:hAnsi="Arial" w:cs="Arial"/>
          <w:sz w:val="22"/>
          <w:szCs w:val="22"/>
          <w:lang w:val="en-GB"/>
        </w:rPr>
        <w:t>at points ‘X’ and ‘Y’</w:t>
      </w:r>
      <w:r w:rsidRPr="00960A93">
        <w:rPr>
          <w:rFonts w:ascii="Arial" w:hAnsi="Arial" w:cs="Arial"/>
          <w:sz w:val="22"/>
          <w:szCs w:val="22"/>
          <w:lang w:val="en-GB"/>
        </w:rPr>
        <w:t xml:space="preserve">. </w:t>
      </w:r>
    </w:p>
    <w:p w14:paraId="507AB600" w14:textId="77777777" w:rsidR="004C541D" w:rsidRDefault="001A621C" w:rsidP="00960A93">
      <w:pPr>
        <w:spacing w:after="160" w:line="259" w:lineRule="auto"/>
        <w:jc w:val="right"/>
        <w:rPr>
          <w:rFonts w:ascii="Arial" w:hAnsi="Arial" w:cs="Arial"/>
          <w:sz w:val="22"/>
          <w:szCs w:val="22"/>
          <w:lang w:val="en-GB"/>
        </w:rPr>
      </w:pPr>
      <w:r w:rsidRPr="00960A93">
        <w:rPr>
          <w:rFonts w:ascii="Arial" w:hAnsi="Arial" w:cs="Arial"/>
          <w:sz w:val="22"/>
          <w:szCs w:val="22"/>
          <w:lang w:val="en-GB"/>
        </w:rPr>
        <w:t>(3)</w:t>
      </w:r>
    </w:p>
    <w:p w14:paraId="01744DD8" w14:textId="2891843B" w:rsidR="00BB21AA" w:rsidRDefault="00BB21AA" w:rsidP="00BB21AA">
      <w:pPr>
        <w:spacing w:after="160" w:line="259" w:lineRule="auto"/>
        <w:rPr>
          <w:rFonts w:ascii="Arial" w:hAnsi="Arial" w:cs="Arial"/>
          <w:sz w:val="22"/>
          <w:szCs w:val="22"/>
          <w:lang w:val="en-GB"/>
        </w:rPr>
      </w:pPr>
    </w:p>
    <w:p w14:paraId="69E1837B" w14:textId="417A129E" w:rsidR="004C541D" w:rsidRDefault="00BB21AA">
      <w:pPr>
        <w:spacing w:after="160" w:line="259" w:lineRule="auto"/>
        <w:rPr>
          <w:rFonts w:ascii="Arial" w:hAnsi="Arial" w:cs="Arial"/>
          <w:sz w:val="22"/>
          <w:szCs w:val="22"/>
          <w:lang w:val="en-GB"/>
        </w:rPr>
      </w:pPr>
      <w:r w:rsidRPr="00960A93">
        <w:rPr>
          <w:rFonts w:ascii="Arial" w:hAnsi="Arial" w:cs="Arial"/>
          <w:noProof/>
          <w:sz w:val="22"/>
          <w:szCs w:val="22"/>
          <w:lang w:val="en-GB"/>
        </w:rPr>
        <mc:AlternateContent>
          <mc:Choice Requires="wps">
            <w:drawing>
              <wp:anchor distT="0" distB="0" distL="114300" distR="114300" simplePos="0" relativeHeight="251658542" behindDoc="0" locked="0" layoutInCell="1" allowOverlap="1" wp14:anchorId="65B1EB6C" wp14:editId="1D112FAA">
                <wp:simplePos x="0" y="0"/>
                <wp:positionH relativeFrom="column">
                  <wp:posOffset>5093335</wp:posOffset>
                </wp:positionH>
                <wp:positionV relativeFrom="paragraph">
                  <wp:posOffset>675640</wp:posOffset>
                </wp:positionV>
                <wp:extent cx="914400" cy="228600"/>
                <wp:effectExtent l="0" t="0" r="3175" b="0"/>
                <wp:wrapNone/>
                <wp:docPr id="329" name="Text Box 329"/>
                <wp:cNvGraphicFramePr/>
                <a:graphic xmlns:a="http://schemas.openxmlformats.org/drawingml/2006/main">
                  <a:graphicData uri="http://schemas.microsoft.com/office/word/2010/wordprocessingShape">
                    <wps:wsp>
                      <wps:cNvSpPr txBox="1"/>
                      <wps:spPr>
                        <a:xfrm>
                          <a:off x="0" y="0"/>
                          <a:ext cx="914400" cy="228600"/>
                        </a:xfrm>
                        <a:prstGeom prst="rect">
                          <a:avLst/>
                        </a:prstGeom>
                        <a:solidFill>
                          <a:schemeClr val="lt1"/>
                        </a:solidFill>
                        <a:ln w="6350">
                          <a:noFill/>
                        </a:ln>
                      </wps:spPr>
                      <wps:txbx>
                        <w:txbxContent>
                          <w:p w14:paraId="6032441E" w14:textId="77777777" w:rsidR="00BB21AA" w:rsidRPr="00DF45B8" w:rsidRDefault="00BB21AA" w:rsidP="00BB21AA">
                            <w:pPr>
                              <w:rPr>
                                <w:rFonts w:ascii="Arial" w:hAnsi="Arial" w:cs="Arial"/>
                                <w:lang w:val="en-GB"/>
                              </w:rPr>
                            </w:pPr>
                            <w:r>
                              <w:rPr>
                                <w:rFonts w:ascii="Arial" w:hAnsi="Arial" w:cs="Arial"/>
                                <w:lang w:val="en-GB"/>
                              </w:rPr>
                              <w:t>Y</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B1EB6C" id="Text Box 329" o:spid="_x0000_s1042" type="#_x0000_t202" style="position:absolute;margin-left:401.05pt;margin-top:53.2pt;width:1in;height:18pt;z-index:25165854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" fillcolor="white [3201]" stroked="f" strokeweight=".5pt">
                <v:textbox>
                  <w:txbxContent>
                    <w:p w14:paraId="6032441E" w14:textId="77777777" w:rsidR="00BB21AA" w:rsidRPr="00DF45B8" w:rsidRDefault="00BB21AA" w:rsidP="00BB21AA">
                      <w:pPr>
                        <w:rPr>
                          <w:rFonts w:ascii="Arial" w:hAnsi="Arial" w:cs="Arial"/>
                          <w:lang w:val="en-GB"/>
                        </w:rPr>
                      </w:pPr>
                      <w:r>
                        <w:rPr>
                          <w:rFonts w:ascii="Arial" w:hAnsi="Arial" w:cs="Arial"/>
                          <w:lang w:val="en-GB"/>
                        </w:rPr>
                        <w:t>Y</w:t>
                      </w:r>
                    </w:p>
                  </w:txbxContent>
                </v:textbox>
              </v:shape>
            </w:pict>
          </mc:Fallback>
        </mc:AlternateContent>
      </w:r>
      <w:r w:rsidRPr="00960A93">
        <w:rPr>
          <w:rFonts w:ascii="Arial" w:hAnsi="Arial" w:cs="Arial"/>
          <w:noProof/>
          <w:sz w:val="22"/>
          <w:szCs w:val="22"/>
          <w:lang w:val="en-GB"/>
        </w:rPr>
        <mc:AlternateContent>
          <mc:Choice Requires="wps">
            <w:drawing>
              <wp:anchor distT="0" distB="0" distL="114300" distR="114300" simplePos="0" relativeHeight="251658541" behindDoc="0" locked="0" layoutInCell="1" allowOverlap="1" wp14:anchorId="6882DBA5" wp14:editId="5E5F1128">
                <wp:simplePos x="0" y="0"/>
                <wp:positionH relativeFrom="column">
                  <wp:posOffset>4922520</wp:posOffset>
                </wp:positionH>
                <wp:positionV relativeFrom="paragraph">
                  <wp:posOffset>616585</wp:posOffset>
                </wp:positionV>
                <wp:extent cx="114300" cy="114300"/>
                <wp:effectExtent l="0" t="0" r="19050" b="19050"/>
                <wp:wrapNone/>
                <wp:docPr id="327" name="Oval 327"/>
                <wp:cNvGraphicFramePr/>
                <a:graphic xmlns:a="http://schemas.openxmlformats.org/drawingml/2006/main">
                  <a:graphicData uri="http://schemas.microsoft.com/office/word/2010/wordprocessingShape">
                    <wps:wsp>
                      <wps:cNvSpPr/>
                      <wps:spPr>
                        <a:xfrm>
                          <a:off x="0" y="0"/>
                          <a:ext cx="114300" cy="114300"/>
                        </a:xfrm>
                        <a:prstGeom prst="ellips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oval w14:anchorId="22804849" id="Oval 327" o:spid="_x0000_s1026" style="position:absolute;margin-left:387.6pt;margin-top:48.55pt;width:9pt;height:9pt;z-index:25253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" fillcolor="black [3213]" strokecolor="black [3213]" strokeweight="1pt">
                <v:stroke joinstyle="miter"/>
              </v:oval>
            </w:pict>
          </mc:Fallback>
        </mc:AlternateContent>
      </w:r>
      <w:r w:rsidRPr="00960A93">
        <w:rPr>
          <w:rFonts w:ascii="Arial" w:hAnsi="Arial" w:cs="Arial"/>
          <w:noProof/>
          <w:sz w:val="22"/>
          <w:szCs w:val="22"/>
          <w:lang w:val="en-GB"/>
        </w:rPr>
        <mc:AlternateContent>
          <mc:Choice Requires="wps">
            <w:drawing>
              <wp:anchor distT="0" distB="0" distL="114300" distR="114300" simplePos="0" relativeHeight="251658540" behindDoc="0" locked="0" layoutInCell="1" allowOverlap="1" wp14:anchorId="66E5ABCE" wp14:editId="2EF2A24A">
                <wp:simplePos x="0" y="0"/>
                <wp:positionH relativeFrom="column">
                  <wp:posOffset>3428365</wp:posOffset>
                </wp:positionH>
                <wp:positionV relativeFrom="paragraph">
                  <wp:posOffset>204470</wp:posOffset>
                </wp:positionV>
                <wp:extent cx="1879600" cy="952500"/>
                <wp:effectExtent l="0" t="0" r="25400" b="38100"/>
                <wp:wrapNone/>
                <wp:docPr id="326" name="Freeform: Shape 326"/>
                <wp:cNvGraphicFramePr/>
                <a:graphic xmlns:a="http://schemas.openxmlformats.org/drawingml/2006/main">
                  <a:graphicData uri="http://schemas.microsoft.com/office/word/2010/wordprocessingShape">
                    <wps:wsp>
                      <wps:cNvSpPr/>
                      <wps:spPr>
                        <a:xfrm>
                          <a:off x="0" y="0"/>
                          <a:ext cx="1879600" cy="952500"/>
                        </a:xfrm>
                        <a:custGeom>
                          <a:avLst/>
                          <a:gdLst>
                            <a:gd name="connsiteX0" fmla="*/ 0 w 3035300"/>
                            <a:gd name="connsiteY0" fmla="*/ 1181100 h 1184889"/>
                            <a:gd name="connsiteX1" fmla="*/ 673100 w 3035300"/>
                            <a:gd name="connsiteY1" fmla="*/ 1155700 h 1184889"/>
                            <a:gd name="connsiteX2" fmla="*/ 1670050 w 3035300"/>
                            <a:gd name="connsiteY2" fmla="*/ 965200 h 1184889"/>
                            <a:gd name="connsiteX3" fmla="*/ 2451100 w 3035300"/>
                            <a:gd name="connsiteY3" fmla="*/ 596900 h 1184889"/>
                            <a:gd name="connsiteX4" fmla="*/ 3035300 w 3035300"/>
                            <a:gd name="connsiteY4" fmla="*/ 0 h 118488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035300" h="1184889">
                              <a:moveTo>
                                <a:pt x="0" y="1181100"/>
                              </a:moveTo>
                              <a:cubicBezTo>
                                <a:pt x="197379" y="1186391"/>
                                <a:pt x="394758" y="1191683"/>
                                <a:pt x="673100" y="1155700"/>
                              </a:cubicBezTo>
                              <a:cubicBezTo>
                                <a:pt x="951442" y="1119717"/>
                                <a:pt x="1373717" y="1058333"/>
                                <a:pt x="1670050" y="965200"/>
                              </a:cubicBezTo>
                              <a:cubicBezTo>
                                <a:pt x="1966383" y="872067"/>
                                <a:pt x="2223558" y="757767"/>
                                <a:pt x="2451100" y="596900"/>
                              </a:cubicBezTo>
                              <a:cubicBezTo>
                                <a:pt x="2678642" y="436033"/>
                                <a:pt x="2856971" y="218016"/>
                                <a:pt x="3035300" y="0"/>
                              </a:cubicBezTo>
                            </a:path>
                          </a:pathLst>
                        </a:cu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34C9AC66" id="Freeform: Shape 326" o:spid="_x0000_s1026" style="position:absolute;margin-left:269.95pt;margin-top:16.1pt;width:148pt;height:75pt;z-index:25253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035300,11848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" path="m,1181100v197379,5291,394758,10583,673100,-25400c951442,1119717,1373717,1058333,1670050,965200v296333,-93133,553508,-207433,781050,-368300c2678642,436033,2856971,218016,3035300,e" filled="f" strokecolor="black [3213]" strokeweight="1pt">
                <v:stroke joinstyle="miter"/>
                <v:path arrowok="t" o:connecttype="custom" o:connectlocs="0,949454;416815,929036;1034173,775898;1517836,479832;1879600,0" o:connectangles="0,0,0,0,0"/>
              </v:shape>
            </w:pict>
          </mc:Fallback>
        </mc:AlternateContent>
      </w:r>
      <w:r w:rsidRPr="00960A93">
        <w:rPr>
          <w:rFonts w:ascii="Arial" w:hAnsi="Arial" w:cs="Arial"/>
          <w:noProof/>
          <w:sz w:val="22"/>
          <w:szCs w:val="22"/>
          <w:lang w:val="en-GB"/>
        </w:rPr>
        <mc:AlternateContent>
          <mc:Choice Requires="wps">
            <w:drawing>
              <wp:anchor distT="0" distB="0" distL="114300" distR="114300" simplePos="0" relativeHeight="251658537" behindDoc="0" locked="0" layoutInCell="1" allowOverlap="1" wp14:anchorId="6B9755E6" wp14:editId="4CA60F14">
                <wp:simplePos x="0" y="0"/>
                <wp:positionH relativeFrom="column">
                  <wp:posOffset>869315</wp:posOffset>
                </wp:positionH>
                <wp:positionV relativeFrom="paragraph">
                  <wp:posOffset>477520</wp:posOffset>
                </wp:positionV>
                <wp:extent cx="1797050" cy="679450"/>
                <wp:effectExtent l="0" t="0" r="12700" b="44450"/>
                <wp:wrapNone/>
                <wp:docPr id="321" name="Freeform: Shape 321"/>
                <wp:cNvGraphicFramePr/>
                <a:graphic xmlns:a="http://schemas.openxmlformats.org/drawingml/2006/main">
                  <a:graphicData uri="http://schemas.microsoft.com/office/word/2010/wordprocessingShape">
                    <wps:wsp>
                      <wps:cNvSpPr/>
                      <wps:spPr>
                        <a:xfrm>
                          <a:off x="0" y="0"/>
                          <a:ext cx="1797050" cy="679450"/>
                        </a:xfrm>
                        <a:custGeom>
                          <a:avLst/>
                          <a:gdLst>
                            <a:gd name="connsiteX0" fmla="*/ 0 w 3035300"/>
                            <a:gd name="connsiteY0" fmla="*/ 1181100 h 1184889"/>
                            <a:gd name="connsiteX1" fmla="*/ 673100 w 3035300"/>
                            <a:gd name="connsiteY1" fmla="*/ 1155700 h 1184889"/>
                            <a:gd name="connsiteX2" fmla="*/ 1670050 w 3035300"/>
                            <a:gd name="connsiteY2" fmla="*/ 965200 h 1184889"/>
                            <a:gd name="connsiteX3" fmla="*/ 2451100 w 3035300"/>
                            <a:gd name="connsiteY3" fmla="*/ 596900 h 1184889"/>
                            <a:gd name="connsiteX4" fmla="*/ 3035300 w 3035300"/>
                            <a:gd name="connsiteY4" fmla="*/ 0 h 118488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035300" h="1184889">
                              <a:moveTo>
                                <a:pt x="0" y="1181100"/>
                              </a:moveTo>
                              <a:cubicBezTo>
                                <a:pt x="197379" y="1186391"/>
                                <a:pt x="394758" y="1191683"/>
                                <a:pt x="673100" y="1155700"/>
                              </a:cubicBezTo>
                              <a:cubicBezTo>
                                <a:pt x="951442" y="1119717"/>
                                <a:pt x="1373717" y="1058333"/>
                                <a:pt x="1670050" y="965200"/>
                              </a:cubicBezTo>
                              <a:cubicBezTo>
                                <a:pt x="1966383" y="872067"/>
                                <a:pt x="2223558" y="757767"/>
                                <a:pt x="2451100" y="596900"/>
                              </a:cubicBezTo>
                              <a:cubicBezTo>
                                <a:pt x="2678642" y="436033"/>
                                <a:pt x="2856971" y="218016"/>
                                <a:pt x="3035300" y="0"/>
                              </a:cubicBezTo>
                            </a:path>
                          </a:pathLst>
                        </a:cu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11DCB827" id="Freeform: Shape 321" o:spid="_x0000_s1026" style="position:absolute;margin-left:68.45pt;margin-top:37.6pt;width:141.5pt;height:53.5pt;z-index:25252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035300,11848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" path="m,1181100v197379,5291,394758,10583,673100,-25400c951442,1119717,1373717,1058333,1670050,965200v296333,-93133,553508,-207433,781050,-368300c2678642,436033,2856971,218016,3035300,e" filled="f" strokecolor="black [3213]" strokeweight="1pt">
                <v:stroke joinstyle="miter"/>
                <v:path arrowok="t" o:connecttype="custom" o:connectlocs="0,677277;398509,662712;988753,553474;1451174,342280;1797050,0" o:connectangles="0,0,0,0,0"/>
              </v:shape>
            </w:pict>
          </mc:Fallback>
        </mc:AlternateContent>
      </w:r>
      <w:r w:rsidRPr="00960A93">
        <w:rPr>
          <w:rFonts w:ascii="Arial" w:hAnsi="Arial" w:cs="Arial"/>
          <w:noProof/>
          <w:sz w:val="22"/>
          <w:szCs w:val="22"/>
          <w:lang w:val="en-GB"/>
        </w:rPr>
        <mc:AlternateContent>
          <mc:Choice Requires="wps">
            <w:drawing>
              <wp:anchor distT="0" distB="0" distL="114300" distR="114300" simplePos="0" relativeHeight="251658539" behindDoc="0" locked="0" layoutInCell="1" allowOverlap="1" wp14:anchorId="152B3303" wp14:editId="613F5633">
                <wp:simplePos x="0" y="0"/>
                <wp:positionH relativeFrom="column">
                  <wp:posOffset>1942465</wp:posOffset>
                </wp:positionH>
                <wp:positionV relativeFrom="paragraph">
                  <wp:posOffset>1086485</wp:posOffset>
                </wp:positionV>
                <wp:extent cx="914400" cy="228600"/>
                <wp:effectExtent l="0" t="0" r="3175" b="0"/>
                <wp:wrapNone/>
                <wp:docPr id="325" name="Text Box 325"/>
                <wp:cNvGraphicFramePr/>
                <a:graphic xmlns:a="http://schemas.openxmlformats.org/drawingml/2006/main">
                  <a:graphicData uri="http://schemas.microsoft.com/office/word/2010/wordprocessingShape">
                    <wps:wsp>
                      <wps:cNvSpPr txBox="1"/>
                      <wps:spPr>
                        <a:xfrm>
                          <a:off x="0" y="0"/>
                          <a:ext cx="914400" cy="228600"/>
                        </a:xfrm>
                        <a:prstGeom prst="rect">
                          <a:avLst/>
                        </a:prstGeom>
                        <a:solidFill>
                          <a:schemeClr val="lt1"/>
                        </a:solidFill>
                        <a:ln w="6350">
                          <a:noFill/>
                        </a:ln>
                      </wps:spPr>
                      <wps:txbx>
                        <w:txbxContent>
                          <w:p w14:paraId="18232987" w14:textId="77777777" w:rsidR="00BB21AA" w:rsidRPr="00DF45B8" w:rsidRDefault="00BB21AA" w:rsidP="00BB21AA">
                            <w:pPr>
                              <w:rPr>
                                <w:rFonts w:ascii="Arial" w:hAnsi="Arial" w:cs="Arial"/>
                                <w:lang w:val="en-GB"/>
                              </w:rPr>
                            </w:pPr>
                            <w:r>
                              <w:rPr>
                                <w:rFonts w:ascii="Arial" w:hAnsi="Arial" w:cs="Arial"/>
                                <w:lang w:val="en-GB"/>
                              </w:rPr>
                              <w:t>X</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52B3303" id="Text Box 325" o:spid="_x0000_s1043" type="#_x0000_t202" style="position:absolute;margin-left:152.95pt;margin-top:85.55pt;width:1in;height:18pt;z-index:251658539;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" fillcolor="white [3201]" stroked="f" strokeweight=".5pt">
                <v:textbox>
                  <w:txbxContent>
                    <w:p w14:paraId="18232987" w14:textId="77777777" w:rsidR="00BB21AA" w:rsidRPr="00DF45B8" w:rsidRDefault="00BB21AA" w:rsidP="00BB21AA">
                      <w:pPr>
                        <w:rPr>
                          <w:rFonts w:ascii="Arial" w:hAnsi="Arial" w:cs="Arial"/>
                          <w:lang w:val="en-GB"/>
                        </w:rPr>
                      </w:pPr>
                      <w:r>
                        <w:rPr>
                          <w:rFonts w:ascii="Arial" w:hAnsi="Arial" w:cs="Arial"/>
                          <w:lang w:val="en-GB"/>
                        </w:rPr>
                        <w:t>X</w:t>
                      </w:r>
                    </w:p>
                  </w:txbxContent>
                </v:textbox>
              </v:shape>
            </w:pict>
          </mc:Fallback>
        </mc:AlternateContent>
      </w:r>
      <w:r w:rsidRPr="00960A93">
        <w:rPr>
          <w:rFonts w:ascii="Arial" w:hAnsi="Arial" w:cs="Arial"/>
          <w:noProof/>
          <w:sz w:val="22"/>
          <w:szCs w:val="22"/>
          <w:lang w:val="en-GB"/>
        </w:rPr>
        <mc:AlternateContent>
          <mc:Choice Requires="wps">
            <w:drawing>
              <wp:anchor distT="0" distB="0" distL="114300" distR="114300" simplePos="0" relativeHeight="251658538" behindDoc="0" locked="0" layoutInCell="1" allowOverlap="1" wp14:anchorId="0F5E3513" wp14:editId="11E87784">
                <wp:simplePos x="0" y="0"/>
                <wp:positionH relativeFrom="column">
                  <wp:posOffset>1765300</wp:posOffset>
                </wp:positionH>
                <wp:positionV relativeFrom="paragraph">
                  <wp:posOffset>975360</wp:posOffset>
                </wp:positionV>
                <wp:extent cx="114300" cy="114300"/>
                <wp:effectExtent l="0" t="0" r="19050" b="19050"/>
                <wp:wrapNone/>
                <wp:docPr id="323" name="Oval 323"/>
                <wp:cNvGraphicFramePr/>
                <a:graphic xmlns:a="http://schemas.openxmlformats.org/drawingml/2006/main">
                  <a:graphicData uri="http://schemas.microsoft.com/office/word/2010/wordprocessingShape">
                    <wps:wsp>
                      <wps:cNvSpPr/>
                      <wps:spPr>
                        <a:xfrm>
                          <a:off x="0" y="0"/>
                          <a:ext cx="114300" cy="114300"/>
                        </a:xfrm>
                        <a:prstGeom prst="ellips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oval w14:anchorId="136A7160" id="Oval 323" o:spid="_x0000_s1026" style="position:absolute;margin-left:139pt;margin-top:76.8pt;width:9pt;height:9pt;z-index:25252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" fillcolor="black [3213]" strokecolor="black [3213]" strokeweight="1pt">
                <v:stroke joinstyle="miter"/>
              </v:oval>
            </w:pict>
          </mc:Fallback>
        </mc:AlternateContent>
      </w:r>
      <w:r w:rsidR="004C541D">
        <w:rPr>
          <w:rFonts w:ascii="Arial" w:hAnsi="Arial" w:cs="Arial"/>
          <w:sz w:val="22"/>
          <w:szCs w:val="22"/>
          <w:lang w:val="en-GB"/>
        </w:rPr>
        <w:br w:type="page"/>
      </w:r>
    </w:p>
    <w:p w14:paraId="59D6DE7E" w14:textId="323DFD53" w:rsidR="004E090E" w:rsidRDefault="00861F18" w:rsidP="004C541D">
      <w:pPr>
        <w:spacing w:after="160" w:line="259" w:lineRule="auto"/>
        <w:rPr>
          <w:rFonts w:ascii="Arial" w:hAnsi="Arial" w:cs="Arial"/>
          <w:b/>
          <w:bCs/>
          <w:sz w:val="22"/>
          <w:szCs w:val="22"/>
        </w:rPr>
      </w:pPr>
      <w:r>
        <w:rPr>
          <w:rFonts w:ascii="Arial" w:hAnsi="Arial" w:cs="Arial"/>
          <w:b/>
          <w:bCs/>
          <w:sz w:val="22"/>
          <w:szCs w:val="22"/>
        </w:rPr>
        <w:lastRenderedPageBreak/>
        <w:t xml:space="preserve">Question </w:t>
      </w:r>
      <w:r w:rsidR="004C541D">
        <w:rPr>
          <w:rFonts w:ascii="Arial" w:hAnsi="Arial" w:cs="Arial"/>
          <w:b/>
          <w:bCs/>
          <w:sz w:val="22"/>
          <w:szCs w:val="22"/>
        </w:rPr>
        <w:t>3</w:t>
      </w:r>
      <w:r w:rsidR="004C541D">
        <w:rPr>
          <w:rFonts w:ascii="Arial" w:hAnsi="Arial" w:cs="Arial"/>
          <w:b/>
          <w:bCs/>
          <w:sz w:val="22"/>
          <w:szCs w:val="22"/>
        </w:rPr>
        <w:tab/>
      </w:r>
      <w:r w:rsidR="004C541D">
        <w:rPr>
          <w:rFonts w:ascii="Arial" w:hAnsi="Arial" w:cs="Arial"/>
          <w:b/>
          <w:bCs/>
          <w:sz w:val="22"/>
          <w:szCs w:val="22"/>
        </w:rPr>
        <w:tab/>
      </w:r>
      <w:r w:rsidR="004C541D">
        <w:rPr>
          <w:rFonts w:ascii="Arial" w:hAnsi="Arial" w:cs="Arial"/>
          <w:b/>
          <w:bCs/>
          <w:sz w:val="22"/>
          <w:szCs w:val="22"/>
        </w:rPr>
        <w:tab/>
      </w:r>
      <w:r w:rsidR="004C541D">
        <w:rPr>
          <w:rFonts w:ascii="Arial" w:hAnsi="Arial" w:cs="Arial"/>
          <w:b/>
          <w:bCs/>
          <w:sz w:val="22"/>
          <w:szCs w:val="22"/>
        </w:rPr>
        <w:tab/>
      </w:r>
      <w:r w:rsidR="004C541D">
        <w:rPr>
          <w:rFonts w:ascii="Arial" w:hAnsi="Arial" w:cs="Arial"/>
          <w:b/>
          <w:bCs/>
          <w:sz w:val="22"/>
          <w:szCs w:val="22"/>
        </w:rPr>
        <w:tab/>
      </w:r>
      <w:r w:rsidR="004C541D">
        <w:rPr>
          <w:rFonts w:ascii="Arial" w:hAnsi="Arial" w:cs="Arial"/>
          <w:b/>
          <w:bCs/>
          <w:sz w:val="22"/>
          <w:szCs w:val="22"/>
        </w:rPr>
        <w:tab/>
      </w:r>
      <w:r w:rsidR="004C541D">
        <w:rPr>
          <w:rFonts w:ascii="Arial" w:hAnsi="Arial" w:cs="Arial"/>
          <w:b/>
          <w:bCs/>
          <w:sz w:val="22"/>
          <w:szCs w:val="22"/>
        </w:rPr>
        <w:tab/>
      </w:r>
      <w:r w:rsidR="004C541D">
        <w:rPr>
          <w:rFonts w:ascii="Arial" w:hAnsi="Arial" w:cs="Arial"/>
          <w:b/>
          <w:bCs/>
          <w:sz w:val="22"/>
          <w:szCs w:val="22"/>
        </w:rPr>
        <w:tab/>
      </w:r>
      <w:r w:rsidR="004C541D">
        <w:rPr>
          <w:rFonts w:ascii="Arial" w:hAnsi="Arial" w:cs="Arial"/>
          <w:b/>
          <w:bCs/>
          <w:sz w:val="22"/>
          <w:szCs w:val="22"/>
        </w:rPr>
        <w:tab/>
      </w:r>
      <w:r w:rsidR="004C541D">
        <w:rPr>
          <w:rFonts w:ascii="Arial" w:hAnsi="Arial" w:cs="Arial"/>
          <w:b/>
          <w:bCs/>
          <w:sz w:val="22"/>
          <w:szCs w:val="22"/>
        </w:rPr>
        <w:tab/>
      </w:r>
      <w:r w:rsidR="004C541D">
        <w:rPr>
          <w:rFonts w:ascii="Arial" w:hAnsi="Arial" w:cs="Arial"/>
          <w:b/>
          <w:bCs/>
          <w:sz w:val="22"/>
          <w:szCs w:val="22"/>
        </w:rPr>
        <w:tab/>
        <w:t>(6 marks)</w:t>
      </w:r>
    </w:p>
    <w:p w14:paraId="23225D0B" w14:textId="5BCEA0B9" w:rsidR="004E090E" w:rsidRDefault="004E090E" w:rsidP="00B62073">
      <w:pPr>
        <w:ind w:left="720"/>
        <w:rPr>
          <w:rFonts w:ascii="Arial" w:hAnsi="Arial" w:cs="Arial"/>
          <w:sz w:val="22"/>
          <w:szCs w:val="22"/>
          <w:lang w:val="en-GB"/>
        </w:rPr>
      </w:pPr>
      <w:r w:rsidRPr="004E090E">
        <w:rPr>
          <w:rFonts w:ascii="Arial" w:hAnsi="Arial" w:cs="Arial"/>
          <w:sz w:val="22"/>
          <w:szCs w:val="22"/>
          <w:lang w:val="en-GB"/>
        </w:rPr>
        <w:t xml:space="preserve">In 2014, astronomers discovered a light emitting object far outside of our Local Group of galaxies that is blue shifted with a velocity relative to Earth of 1.03 </w:t>
      </w:r>
      <w:r w:rsidR="0053764B">
        <w:rPr>
          <w:rFonts w:ascii="Arial" w:hAnsi="Arial" w:cs="Arial"/>
          <w:color w:val="1D2228"/>
          <w:sz w:val="22"/>
          <w:szCs w:val="22"/>
        </w:rPr>
        <w:t>×</w:t>
      </w:r>
      <w:r w:rsidRPr="004E090E">
        <w:rPr>
          <w:rFonts w:ascii="Arial" w:hAnsi="Arial" w:cs="Arial"/>
          <w:sz w:val="22"/>
          <w:szCs w:val="22"/>
          <w:lang w:val="en-GB"/>
        </w:rPr>
        <w:t xml:space="preserve"> 10</w:t>
      </w:r>
      <w:r w:rsidRPr="004E090E">
        <w:rPr>
          <w:rFonts w:ascii="Arial" w:hAnsi="Arial" w:cs="Arial"/>
          <w:sz w:val="22"/>
          <w:szCs w:val="22"/>
          <w:vertAlign w:val="superscript"/>
          <w:lang w:val="en-GB"/>
        </w:rPr>
        <w:t>6</w:t>
      </w:r>
      <w:r w:rsidRPr="004E090E">
        <w:rPr>
          <w:rFonts w:ascii="Arial" w:hAnsi="Arial" w:cs="Arial"/>
          <w:sz w:val="22"/>
          <w:szCs w:val="22"/>
          <w:lang w:val="en-GB"/>
        </w:rPr>
        <w:t xml:space="preserve"> ms</w:t>
      </w:r>
      <w:r w:rsidR="0053764B" w:rsidRPr="0053764B">
        <w:rPr>
          <w:rFonts w:ascii="Arial" w:hAnsi="Arial" w:cs="Arial"/>
          <w:color w:val="1D2228"/>
          <w:sz w:val="22"/>
          <w:szCs w:val="22"/>
          <w:vertAlign w:val="superscript"/>
        </w:rPr>
        <w:t>–</w:t>
      </w:r>
      <w:r w:rsidRPr="004E090E">
        <w:rPr>
          <w:rFonts w:ascii="Arial" w:hAnsi="Arial" w:cs="Arial"/>
          <w:sz w:val="22"/>
          <w:szCs w:val="22"/>
          <w:vertAlign w:val="superscript"/>
          <w:lang w:val="en-GB"/>
        </w:rPr>
        <w:t>1</w:t>
      </w:r>
      <w:r w:rsidRPr="004E090E">
        <w:rPr>
          <w:rFonts w:ascii="Arial" w:hAnsi="Arial" w:cs="Arial"/>
          <w:sz w:val="22"/>
          <w:szCs w:val="22"/>
          <w:lang w:val="en-GB"/>
        </w:rPr>
        <w:t xml:space="preserve">. </w:t>
      </w:r>
    </w:p>
    <w:p w14:paraId="11491972" w14:textId="77777777" w:rsidR="004E090E" w:rsidRPr="004E090E" w:rsidRDefault="004E090E" w:rsidP="004E090E">
      <w:pPr>
        <w:rPr>
          <w:rFonts w:ascii="Arial" w:hAnsi="Arial" w:cs="Arial"/>
          <w:sz w:val="22"/>
          <w:szCs w:val="22"/>
          <w:lang w:val="en-GB"/>
        </w:rPr>
      </w:pPr>
    </w:p>
    <w:p w14:paraId="78583D98" w14:textId="112A978C" w:rsidR="004E090E" w:rsidRPr="004E090E" w:rsidRDefault="00CA6CEE" w:rsidP="004E090E">
      <w:pPr>
        <w:pStyle w:val="ListParagraph"/>
        <w:numPr>
          <w:ilvl w:val="0"/>
          <w:numId w:val="31"/>
        </w:numPr>
        <w:spacing w:after="160" w:line="259" w:lineRule="auto"/>
        <w:ind w:hanging="720"/>
        <w:rPr>
          <w:rFonts w:ascii="Arial" w:hAnsi="Arial" w:cs="Arial"/>
          <w:sz w:val="22"/>
          <w:szCs w:val="22"/>
          <w:lang w:val="en-GB"/>
        </w:rPr>
      </w:pPr>
      <w:r>
        <w:rPr>
          <w:rFonts w:ascii="Arial" w:hAnsi="Arial" w:cs="Arial"/>
          <w:sz w:val="22"/>
          <w:szCs w:val="22"/>
          <w:lang w:val="en-GB"/>
        </w:rPr>
        <w:t>Explain why t</w:t>
      </w:r>
      <w:r w:rsidR="004E090E" w:rsidRPr="004E090E">
        <w:rPr>
          <w:rFonts w:ascii="Arial" w:hAnsi="Arial" w:cs="Arial"/>
          <w:sz w:val="22"/>
          <w:szCs w:val="22"/>
          <w:lang w:val="en-GB"/>
        </w:rPr>
        <w:t xml:space="preserve">his observation appears to contradict Big Bang Theory. </w:t>
      </w:r>
    </w:p>
    <w:p w14:paraId="6C3FDECF" w14:textId="77777777" w:rsidR="004E090E" w:rsidRPr="004E090E" w:rsidRDefault="004E090E" w:rsidP="004E090E">
      <w:pPr>
        <w:pStyle w:val="ListParagraph"/>
        <w:jc w:val="right"/>
        <w:rPr>
          <w:rFonts w:ascii="Arial" w:hAnsi="Arial" w:cs="Arial"/>
          <w:sz w:val="22"/>
          <w:szCs w:val="22"/>
          <w:lang w:val="en-GB"/>
        </w:rPr>
      </w:pPr>
      <w:r w:rsidRPr="004E090E">
        <w:rPr>
          <w:rFonts w:ascii="Arial" w:hAnsi="Arial" w:cs="Arial"/>
          <w:sz w:val="22"/>
          <w:szCs w:val="22"/>
          <w:lang w:val="en-GB"/>
        </w:rPr>
        <w:t>(3)</w:t>
      </w:r>
    </w:p>
    <w:p w14:paraId="6953AF4C" w14:textId="77777777" w:rsidR="004E090E" w:rsidRPr="004E090E" w:rsidRDefault="004E090E" w:rsidP="004E090E">
      <w:pPr>
        <w:pStyle w:val="ListParagraph"/>
        <w:jc w:val="right"/>
        <w:rPr>
          <w:rFonts w:ascii="Arial" w:hAnsi="Arial" w:cs="Arial"/>
          <w:sz w:val="22"/>
          <w:szCs w:val="22"/>
          <w:lang w:val="en-GB"/>
        </w:rPr>
      </w:pPr>
    </w:p>
    <w:p w14:paraId="4A78D971" w14:textId="63EE665D" w:rsidR="004E090E" w:rsidRPr="004E090E" w:rsidRDefault="004E090E" w:rsidP="007B66FE">
      <w:pPr>
        <w:spacing w:line="480" w:lineRule="auto"/>
        <w:ind w:left="720"/>
        <w:rPr>
          <w:rFonts w:ascii="Arial" w:hAnsi="Arial" w:cs="Arial"/>
          <w:sz w:val="22"/>
          <w:szCs w:val="22"/>
          <w:lang w:val="en-GB"/>
        </w:rPr>
      </w:pPr>
      <w:r w:rsidRPr="004E090E">
        <w:rPr>
          <w:rFonts w:ascii="Arial" w:hAnsi="Arial" w:cs="Arial"/>
          <w:sz w:val="22"/>
          <w:szCs w:val="22"/>
          <w:lang w:val="en-GB"/>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r>
        <w:rPr>
          <w:rFonts w:ascii="Arial" w:hAnsi="Arial" w:cs="Arial"/>
          <w:sz w:val="22"/>
          <w:szCs w:val="22"/>
          <w:lang w:val="en-GB"/>
        </w:rPr>
        <w:t>________________________________________</w:t>
      </w:r>
      <w:r w:rsidR="007B66FE">
        <w:rPr>
          <w:rFonts w:ascii="Arial" w:hAnsi="Arial" w:cs="Arial"/>
          <w:sz w:val="22"/>
          <w:szCs w:val="22"/>
          <w:lang w:val="en-GB"/>
        </w:rPr>
        <w:t>_____________________________________________________</w:t>
      </w:r>
      <w:r w:rsidR="00CA6CEE">
        <w:rPr>
          <w:rFonts w:ascii="Arial" w:hAnsi="Arial" w:cs="Arial"/>
          <w:sz w:val="22"/>
          <w:szCs w:val="22"/>
          <w:lang w:val="en-GB"/>
        </w:rPr>
        <w:t>__________________________________________________________________________________________________________________________________________________________</w:t>
      </w:r>
      <w:r w:rsidR="00B17C1F">
        <w:rPr>
          <w:rFonts w:ascii="Arial" w:hAnsi="Arial" w:cs="Arial"/>
          <w:sz w:val="22"/>
          <w:szCs w:val="22"/>
          <w:lang w:val="en-GB"/>
        </w:rPr>
        <w:t>_____________________________________________________________________________</w:t>
      </w:r>
    </w:p>
    <w:p w14:paraId="193A8DEF" w14:textId="085BB6CA" w:rsidR="004E090E" w:rsidRPr="004E090E" w:rsidRDefault="004E090E" w:rsidP="0053764B">
      <w:pPr>
        <w:spacing w:line="480" w:lineRule="auto"/>
        <w:ind w:firstLine="720"/>
        <w:rPr>
          <w:rFonts w:ascii="Arial" w:hAnsi="Arial" w:cs="Arial"/>
          <w:sz w:val="22"/>
          <w:szCs w:val="22"/>
          <w:lang w:val="en-GB"/>
        </w:rPr>
      </w:pPr>
      <w:r w:rsidRPr="004E090E">
        <w:rPr>
          <w:rFonts w:ascii="Arial" w:hAnsi="Arial" w:cs="Arial"/>
          <w:sz w:val="22"/>
          <w:szCs w:val="22"/>
          <w:lang w:val="en-GB"/>
        </w:rPr>
        <w:t>The current best direct measurement of Hubble’s Constant is 73.8 km s</w:t>
      </w:r>
      <w:r w:rsidR="0053764B" w:rsidRPr="0053764B">
        <w:rPr>
          <w:rFonts w:ascii="Arial" w:hAnsi="Arial" w:cs="Arial"/>
          <w:color w:val="1D2228"/>
          <w:sz w:val="22"/>
          <w:szCs w:val="22"/>
          <w:vertAlign w:val="superscript"/>
        </w:rPr>
        <w:t>–</w:t>
      </w:r>
      <w:r w:rsidRPr="004E090E">
        <w:rPr>
          <w:rFonts w:ascii="Arial" w:hAnsi="Arial" w:cs="Arial"/>
          <w:sz w:val="22"/>
          <w:szCs w:val="22"/>
          <w:vertAlign w:val="superscript"/>
          <w:lang w:val="en-GB"/>
        </w:rPr>
        <w:t>1</w:t>
      </w:r>
      <w:r w:rsidRPr="004E090E">
        <w:rPr>
          <w:rFonts w:ascii="Arial" w:hAnsi="Arial" w:cs="Arial"/>
          <w:sz w:val="22"/>
          <w:szCs w:val="22"/>
          <w:lang w:val="en-GB"/>
        </w:rPr>
        <w:t xml:space="preserve"> Mpc</w:t>
      </w:r>
      <w:r w:rsidR="0053764B" w:rsidRPr="0053764B">
        <w:rPr>
          <w:rFonts w:ascii="Arial" w:hAnsi="Arial" w:cs="Arial"/>
          <w:color w:val="1D2228"/>
          <w:sz w:val="22"/>
          <w:szCs w:val="22"/>
          <w:vertAlign w:val="superscript"/>
        </w:rPr>
        <w:t>–</w:t>
      </w:r>
      <w:r w:rsidRPr="004E090E">
        <w:rPr>
          <w:rFonts w:ascii="Arial" w:hAnsi="Arial" w:cs="Arial"/>
          <w:sz w:val="22"/>
          <w:szCs w:val="22"/>
          <w:vertAlign w:val="superscript"/>
          <w:lang w:val="en-GB"/>
        </w:rPr>
        <w:t>1</w:t>
      </w:r>
      <w:r w:rsidRPr="004E090E">
        <w:rPr>
          <w:rFonts w:ascii="Arial" w:hAnsi="Arial" w:cs="Arial"/>
          <w:sz w:val="22"/>
          <w:szCs w:val="22"/>
          <w:lang w:val="en-GB"/>
        </w:rPr>
        <w:t xml:space="preserve">. </w:t>
      </w:r>
    </w:p>
    <w:p w14:paraId="7663C10B" w14:textId="075351E8" w:rsidR="004E090E" w:rsidRPr="004E090E" w:rsidRDefault="004E090E" w:rsidP="004E090E">
      <w:pPr>
        <w:pStyle w:val="ListParagraph"/>
        <w:numPr>
          <w:ilvl w:val="0"/>
          <w:numId w:val="31"/>
        </w:numPr>
        <w:spacing w:after="160" w:line="276" w:lineRule="auto"/>
        <w:ind w:hanging="720"/>
        <w:rPr>
          <w:rFonts w:ascii="Arial" w:hAnsi="Arial" w:cs="Arial"/>
          <w:sz w:val="22"/>
          <w:szCs w:val="22"/>
          <w:lang w:val="en-GB"/>
        </w:rPr>
      </w:pPr>
      <w:r w:rsidRPr="004E090E">
        <w:rPr>
          <w:rFonts w:ascii="Arial" w:hAnsi="Arial" w:cs="Arial"/>
          <w:sz w:val="22"/>
          <w:szCs w:val="22"/>
          <w:lang w:val="en-GB"/>
        </w:rPr>
        <w:t xml:space="preserve">Calculate </w:t>
      </w:r>
      <w:r w:rsidR="00F6706D">
        <w:rPr>
          <w:rFonts w:ascii="Arial" w:hAnsi="Arial" w:cs="Arial"/>
          <w:sz w:val="22"/>
          <w:szCs w:val="22"/>
          <w:lang w:val="en-GB"/>
        </w:rPr>
        <w:t>an</w:t>
      </w:r>
      <w:r w:rsidRPr="004E090E">
        <w:rPr>
          <w:rFonts w:ascii="Arial" w:hAnsi="Arial" w:cs="Arial"/>
          <w:sz w:val="22"/>
          <w:szCs w:val="22"/>
          <w:lang w:val="en-GB"/>
        </w:rPr>
        <w:t xml:space="preserve"> object’s distance from the Earth (in </w:t>
      </w:r>
      <w:r w:rsidR="008559DE">
        <w:rPr>
          <w:rFonts w:ascii="Arial" w:hAnsi="Arial" w:cs="Arial"/>
          <w:sz w:val="22"/>
          <w:szCs w:val="22"/>
          <w:lang w:val="en-GB"/>
        </w:rPr>
        <w:t>light years</w:t>
      </w:r>
      <w:r w:rsidRPr="004E090E">
        <w:rPr>
          <w:rFonts w:ascii="Arial" w:hAnsi="Arial" w:cs="Arial"/>
          <w:sz w:val="22"/>
          <w:szCs w:val="22"/>
          <w:lang w:val="en-GB"/>
        </w:rPr>
        <w:t xml:space="preserve">) when </w:t>
      </w:r>
      <w:r w:rsidR="00F6706D">
        <w:rPr>
          <w:rFonts w:ascii="Arial" w:hAnsi="Arial" w:cs="Arial"/>
          <w:sz w:val="22"/>
          <w:szCs w:val="22"/>
          <w:lang w:val="en-GB"/>
        </w:rPr>
        <w:t xml:space="preserve">its recessional velocity is equal to </w:t>
      </w:r>
      <w:r w:rsidR="00F6706D" w:rsidRPr="004E090E">
        <w:rPr>
          <w:rFonts w:ascii="Arial" w:hAnsi="Arial" w:cs="Arial"/>
          <w:sz w:val="22"/>
          <w:szCs w:val="22"/>
          <w:lang w:val="en-GB"/>
        </w:rPr>
        <w:t xml:space="preserve">1.03 </w:t>
      </w:r>
      <w:r w:rsidR="0053764B">
        <w:rPr>
          <w:rFonts w:ascii="Arial" w:hAnsi="Arial" w:cs="Arial"/>
          <w:color w:val="1D2228"/>
          <w:sz w:val="22"/>
          <w:szCs w:val="22"/>
        </w:rPr>
        <w:t>×</w:t>
      </w:r>
      <w:r w:rsidR="0053764B" w:rsidRPr="004E090E">
        <w:rPr>
          <w:rFonts w:ascii="Arial" w:hAnsi="Arial" w:cs="Arial"/>
          <w:sz w:val="22"/>
          <w:szCs w:val="22"/>
          <w:lang w:val="en-GB"/>
        </w:rPr>
        <w:t xml:space="preserve"> </w:t>
      </w:r>
      <w:r w:rsidR="00F6706D" w:rsidRPr="004E090E">
        <w:rPr>
          <w:rFonts w:ascii="Arial" w:hAnsi="Arial" w:cs="Arial"/>
          <w:sz w:val="22"/>
          <w:szCs w:val="22"/>
          <w:lang w:val="en-GB"/>
        </w:rPr>
        <w:t>10</w:t>
      </w:r>
      <w:r w:rsidR="00F6706D" w:rsidRPr="004E090E">
        <w:rPr>
          <w:rFonts w:ascii="Arial" w:hAnsi="Arial" w:cs="Arial"/>
          <w:sz w:val="22"/>
          <w:szCs w:val="22"/>
          <w:vertAlign w:val="superscript"/>
          <w:lang w:val="en-GB"/>
        </w:rPr>
        <w:t>6</w:t>
      </w:r>
      <w:r w:rsidR="00F6706D" w:rsidRPr="004E090E">
        <w:rPr>
          <w:rFonts w:ascii="Arial" w:hAnsi="Arial" w:cs="Arial"/>
          <w:sz w:val="22"/>
          <w:szCs w:val="22"/>
          <w:lang w:val="en-GB"/>
        </w:rPr>
        <w:t xml:space="preserve"> ms</w:t>
      </w:r>
      <w:r w:rsidR="0053764B" w:rsidRPr="0053764B">
        <w:rPr>
          <w:rFonts w:ascii="Arial" w:hAnsi="Arial" w:cs="Arial"/>
          <w:color w:val="1D2228"/>
          <w:sz w:val="22"/>
          <w:szCs w:val="22"/>
          <w:vertAlign w:val="superscript"/>
        </w:rPr>
        <w:t>–</w:t>
      </w:r>
      <w:r w:rsidR="00F6706D" w:rsidRPr="004E090E">
        <w:rPr>
          <w:rFonts w:ascii="Arial" w:hAnsi="Arial" w:cs="Arial"/>
          <w:sz w:val="22"/>
          <w:szCs w:val="22"/>
          <w:vertAlign w:val="superscript"/>
          <w:lang w:val="en-GB"/>
        </w:rPr>
        <w:t>1</w:t>
      </w:r>
      <w:r w:rsidR="00F6706D" w:rsidRPr="004E090E">
        <w:rPr>
          <w:rFonts w:ascii="Arial" w:hAnsi="Arial" w:cs="Arial"/>
          <w:sz w:val="22"/>
          <w:szCs w:val="22"/>
          <w:lang w:val="en-GB"/>
        </w:rPr>
        <w:t>.</w:t>
      </w:r>
    </w:p>
    <w:p w14:paraId="6BF1BE2D" w14:textId="00EE2924" w:rsidR="004E090E" w:rsidRDefault="004E090E" w:rsidP="004E090E">
      <w:pPr>
        <w:pStyle w:val="ListParagraph"/>
        <w:spacing w:line="276" w:lineRule="auto"/>
        <w:jc w:val="right"/>
        <w:rPr>
          <w:rFonts w:ascii="Arial" w:hAnsi="Arial" w:cs="Arial"/>
          <w:sz w:val="22"/>
          <w:szCs w:val="22"/>
          <w:lang w:val="en-GB"/>
        </w:rPr>
      </w:pPr>
      <w:r w:rsidRPr="004E090E">
        <w:rPr>
          <w:rFonts w:ascii="Arial" w:hAnsi="Arial" w:cs="Arial"/>
          <w:sz w:val="22"/>
          <w:szCs w:val="22"/>
          <w:lang w:val="en-GB"/>
        </w:rPr>
        <w:t>(3)</w:t>
      </w:r>
    </w:p>
    <w:p w14:paraId="4BAD04E5" w14:textId="47A1B596" w:rsidR="005946CA" w:rsidRDefault="005946CA" w:rsidP="004E090E">
      <w:pPr>
        <w:pStyle w:val="ListParagraph"/>
        <w:spacing w:line="276" w:lineRule="auto"/>
        <w:jc w:val="right"/>
        <w:rPr>
          <w:rFonts w:ascii="Arial" w:hAnsi="Arial" w:cs="Arial"/>
          <w:sz w:val="22"/>
          <w:szCs w:val="22"/>
          <w:lang w:val="en-GB"/>
        </w:rPr>
      </w:pPr>
    </w:p>
    <w:p w14:paraId="21C00C1E" w14:textId="5F9D9F75" w:rsidR="005946CA" w:rsidRDefault="005946CA" w:rsidP="004E090E">
      <w:pPr>
        <w:pStyle w:val="ListParagraph"/>
        <w:spacing w:line="276" w:lineRule="auto"/>
        <w:jc w:val="right"/>
        <w:rPr>
          <w:rFonts w:ascii="Arial" w:hAnsi="Arial" w:cs="Arial"/>
          <w:sz w:val="22"/>
          <w:szCs w:val="22"/>
          <w:lang w:val="en-GB"/>
        </w:rPr>
      </w:pPr>
    </w:p>
    <w:p w14:paraId="3CFB2D10" w14:textId="0AFC8553" w:rsidR="005946CA" w:rsidRDefault="005946CA" w:rsidP="004E090E">
      <w:pPr>
        <w:pStyle w:val="ListParagraph"/>
        <w:spacing w:line="276" w:lineRule="auto"/>
        <w:jc w:val="right"/>
        <w:rPr>
          <w:rFonts w:ascii="Arial" w:hAnsi="Arial" w:cs="Arial"/>
          <w:sz w:val="22"/>
          <w:szCs w:val="22"/>
          <w:lang w:val="en-GB"/>
        </w:rPr>
      </w:pPr>
    </w:p>
    <w:p w14:paraId="149371B5" w14:textId="777DFB33" w:rsidR="005946CA" w:rsidRDefault="005946CA" w:rsidP="004E090E">
      <w:pPr>
        <w:pStyle w:val="ListParagraph"/>
        <w:spacing w:line="276" w:lineRule="auto"/>
        <w:jc w:val="right"/>
        <w:rPr>
          <w:rFonts w:ascii="Arial" w:hAnsi="Arial" w:cs="Arial"/>
          <w:sz w:val="22"/>
          <w:szCs w:val="22"/>
          <w:lang w:val="en-GB"/>
        </w:rPr>
      </w:pPr>
    </w:p>
    <w:p w14:paraId="371ADA8D" w14:textId="1C3F12FD" w:rsidR="005946CA" w:rsidRDefault="005946CA" w:rsidP="004E090E">
      <w:pPr>
        <w:pStyle w:val="ListParagraph"/>
        <w:spacing w:line="276" w:lineRule="auto"/>
        <w:jc w:val="right"/>
        <w:rPr>
          <w:rFonts w:ascii="Arial" w:hAnsi="Arial" w:cs="Arial"/>
          <w:sz w:val="22"/>
          <w:szCs w:val="22"/>
          <w:lang w:val="en-GB"/>
        </w:rPr>
      </w:pPr>
    </w:p>
    <w:p w14:paraId="3AC83D7E" w14:textId="2EEBCC7D" w:rsidR="005946CA" w:rsidRDefault="005946CA" w:rsidP="004E090E">
      <w:pPr>
        <w:pStyle w:val="ListParagraph"/>
        <w:spacing w:line="276" w:lineRule="auto"/>
        <w:jc w:val="right"/>
        <w:rPr>
          <w:rFonts w:ascii="Arial" w:hAnsi="Arial" w:cs="Arial"/>
          <w:sz w:val="22"/>
          <w:szCs w:val="22"/>
          <w:lang w:val="en-GB"/>
        </w:rPr>
      </w:pPr>
    </w:p>
    <w:p w14:paraId="2710965A" w14:textId="4264C45A" w:rsidR="005946CA" w:rsidRDefault="005946CA" w:rsidP="004E090E">
      <w:pPr>
        <w:pStyle w:val="ListParagraph"/>
        <w:spacing w:line="276" w:lineRule="auto"/>
        <w:jc w:val="right"/>
        <w:rPr>
          <w:rFonts w:ascii="Arial" w:hAnsi="Arial" w:cs="Arial"/>
          <w:sz w:val="22"/>
          <w:szCs w:val="22"/>
          <w:lang w:val="en-GB"/>
        </w:rPr>
      </w:pPr>
    </w:p>
    <w:p w14:paraId="2ECD7961" w14:textId="1BB6390F" w:rsidR="005946CA" w:rsidRDefault="005946CA" w:rsidP="004E090E">
      <w:pPr>
        <w:pStyle w:val="ListParagraph"/>
        <w:spacing w:line="276" w:lineRule="auto"/>
        <w:jc w:val="right"/>
        <w:rPr>
          <w:rFonts w:ascii="Arial" w:hAnsi="Arial" w:cs="Arial"/>
          <w:sz w:val="22"/>
          <w:szCs w:val="22"/>
          <w:lang w:val="en-GB"/>
        </w:rPr>
      </w:pPr>
    </w:p>
    <w:p w14:paraId="38B7BE7B" w14:textId="57D31CAF" w:rsidR="005946CA" w:rsidRDefault="005946CA" w:rsidP="004E090E">
      <w:pPr>
        <w:pStyle w:val="ListParagraph"/>
        <w:spacing w:line="276" w:lineRule="auto"/>
        <w:jc w:val="right"/>
        <w:rPr>
          <w:rFonts w:ascii="Arial" w:hAnsi="Arial" w:cs="Arial"/>
          <w:sz w:val="22"/>
          <w:szCs w:val="22"/>
          <w:lang w:val="en-GB"/>
        </w:rPr>
      </w:pPr>
    </w:p>
    <w:p w14:paraId="59004A20" w14:textId="7B28A4AF" w:rsidR="005946CA" w:rsidRDefault="005946CA" w:rsidP="004E090E">
      <w:pPr>
        <w:pStyle w:val="ListParagraph"/>
        <w:spacing w:line="276" w:lineRule="auto"/>
        <w:jc w:val="right"/>
        <w:rPr>
          <w:rFonts w:ascii="Arial" w:hAnsi="Arial" w:cs="Arial"/>
          <w:sz w:val="22"/>
          <w:szCs w:val="22"/>
          <w:lang w:val="en-GB"/>
        </w:rPr>
      </w:pPr>
    </w:p>
    <w:p w14:paraId="6142BF77" w14:textId="58B815AA" w:rsidR="005946CA" w:rsidRDefault="005946CA" w:rsidP="004E090E">
      <w:pPr>
        <w:pStyle w:val="ListParagraph"/>
        <w:spacing w:line="276" w:lineRule="auto"/>
        <w:jc w:val="right"/>
        <w:rPr>
          <w:rFonts w:ascii="Arial" w:hAnsi="Arial" w:cs="Arial"/>
          <w:sz w:val="22"/>
          <w:szCs w:val="22"/>
          <w:lang w:val="en-GB"/>
        </w:rPr>
      </w:pPr>
    </w:p>
    <w:p w14:paraId="29240801" w14:textId="6653E1C2" w:rsidR="005946CA" w:rsidRDefault="005946CA" w:rsidP="004E090E">
      <w:pPr>
        <w:pStyle w:val="ListParagraph"/>
        <w:spacing w:line="276" w:lineRule="auto"/>
        <w:jc w:val="right"/>
        <w:rPr>
          <w:rFonts w:ascii="Arial" w:hAnsi="Arial" w:cs="Arial"/>
          <w:sz w:val="22"/>
          <w:szCs w:val="22"/>
          <w:lang w:val="en-GB"/>
        </w:rPr>
      </w:pPr>
    </w:p>
    <w:p w14:paraId="3B08AFAF" w14:textId="5748AF1B" w:rsidR="005946CA" w:rsidRDefault="005946CA" w:rsidP="004E090E">
      <w:pPr>
        <w:pStyle w:val="ListParagraph"/>
        <w:spacing w:line="276" w:lineRule="auto"/>
        <w:jc w:val="right"/>
        <w:rPr>
          <w:rFonts w:ascii="Arial" w:hAnsi="Arial" w:cs="Arial"/>
          <w:sz w:val="22"/>
          <w:szCs w:val="22"/>
          <w:lang w:val="en-GB"/>
        </w:rPr>
      </w:pPr>
    </w:p>
    <w:p w14:paraId="1A72732E" w14:textId="33B9736B" w:rsidR="005946CA" w:rsidRDefault="005946CA" w:rsidP="004E090E">
      <w:pPr>
        <w:pStyle w:val="ListParagraph"/>
        <w:spacing w:line="276" w:lineRule="auto"/>
        <w:jc w:val="right"/>
        <w:rPr>
          <w:rFonts w:ascii="Arial" w:hAnsi="Arial" w:cs="Arial"/>
          <w:sz w:val="22"/>
          <w:szCs w:val="22"/>
          <w:lang w:val="en-GB"/>
        </w:rPr>
      </w:pPr>
    </w:p>
    <w:p w14:paraId="6C8DA330" w14:textId="77777777" w:rsidR="005946CA" w:rsidRDefault="005946CA" w:rsidP="004E090E">
      <w:pPr>
        <w:pStyle w:val="ListParagraph"/>
        <w:spacing w:line="276" w:lineRule="auto"/>
        <w:jc w:val="right"/>
        <w:rPr>
          <w:rFonts w:ascii="Arial" w:hAnsi="Arial" w:cs="Arial"/>
          <w:sz w:val="22"/>
          <w:szCs w:val="22"/>
          <w:lang w:val="en-GB"/>
        </w:rPr>
      </w:pPr>
    </w:p>
    <w:p w14:paraId="40D314F1" w14:textId="77777777" w:rsidR="00C8225B" w:rsidRDefault="00C8225B" w:rsidP="004E090E">
      <w:pPr>
        <w:pStyle w:val="ListParagraph"/>
        <w:spacing w:line="276" w:lineRule="auto"/>
        <w:jc w:val="right"/>
        <w:rPr>
          <w:rFonts w:ascii="Arial" w:hAnsi="Arial" w:cs="Arial"/>
          <w:sz w:val="22"/>
          <w:szCs w:val="22"/>
          <w:lang w:val="en-GB"/>
        </w:rPr>
      </w:pPr>
    </w:p>
    <w:p w14:paraId="66D4EB18" w14:textId="77777777" w:rsidR="00C8225B" w:rsidRDefault="00C8225B" w:rsidP="004E090E">
      <w:pPr>
        <w:pStyle w:val="ListParagraph"/>
        <w:spacing w:line="276" w:lineRule="auto"/>
        <w:jc w:val="right"/>
        <w:rPr>
          <w:rFonts w:ascii="Arial" w:hAnsi="Arial" w:cs="Arial"/>
          <w:sz w:val="22"/>
          <w:szCs w:val="22"/>
          <w:lang w:val="en-GB"/>
        </w:rPr>
      </w:pPr>
    </w:p>
    <w:p w14:paraId="28B83E53" w14:textId="77777777" w:rsidR="00C8225B" w:rsidRDefault="00C8225B" w:rsidP="004E090E">
      <w:pPr>
        <w:pStyle w:val="ListParagraph"/>
        <w:spacing w:line="276" w:lineRule="auto"/>
        <w:jc w:val="right"/>
        <w:rPr>
          <w:rFonts w:ascii="Arial" w:hAnsi="Arial" w:cs="Arial"/>
          <w:sz w:val="22"/>
          <w:szCs w:val="22"/>
          <w:lang w:val="en-GB"/>
        </w:rPr>
      </w:pPr>
    </w:p>
    <w:p w14:paraId="71F533FB" w14:textId="77777777" w:rsidR="00C8225B" w:rsidRDefault="00C8225B" w:rsidP="004E090E">
      <w:pPr>
        <w:pStyle w:val="ListParagraph"/>
        <w:spacing w:line="276" w:lineRule="auto"/>
        <w:jc w:val="right"/>
        <w:rPr>
          <w:rFonts w:ascii="Arial" w:hAnsi="Arial" w:cs="Arial"/>
          <w:sz w:val="22"/>
          <w:szCs w:val="22"/>
          <w:lang w:val="en-GB"/>
        </w:rPr>
      </w:pPr>
    </w:p>
    <w:p w14:paraId="0BA58AFA" w14:textId="77777777" w:rsidR="00C8225B" w:rsidRDefault="00C8225B" w:rsidP="004E090E">
      <w:pPr>
        <w:pStyle w:val="ListParagraph"/>
        <w:spacing w:line="276" w:lineRule="auto"/>
        <w:jc w:val="right"/>
        <w:rPr>
          <w:rFonts w:ascii="Arial" w:hAnsi="Arial" w:cs="Arial"/>
          <w:sz w:val="22"/>
          <w:szCs w:val="22"/>
          <w:lang w:val="en-GB"/>
        </w:rPr>
      </w:pPr>
    </w:p>
    <w:p w14:paraId="3F85BB80" w14:textId="77777777" w:rsidR="00C8225B" w:rsidRDefault="00C8225B" w:rsidP="004E090E">
      <w:pPr>
        <w:pStyle w:val="ListParagraph"/>
        <w:spacing w:line="276" w:lineRule="auto"/>
        <w:jc w:val="right"/>
        <w:rPr>
          <w:rFonts w:ascii="Arial" w:hAnsi="Arial" w:cs="Arial"/>
          <w:sz w:val="22"/>
          <w:szCs w:val="22"/>
          <w:lang w:val="en-GB"/>
        </w:rPr>
      </w:pPr>
    </w:p>
    <w:p w14:paraId="53F65911" w14:textId="77777777" w:rsidR="00C8225B" w:rsidRDefault="00C8225B" w:rsidP="004E090E">
      <w:pPr>
        <w:pStyle w:val="ListParagraph"/>
        <w:spacing w:line="276" w:lineRule="auto"/>
        <w:jc w:val="right"/>
        <w:rPr>
          <w:rFonts w:ascii="Arial" w:hAnsi="Arial" w:cs="Arial"/>
          <w:sz w:val="22"/>
          <w:szCs w:val="22"/>
          <w:lang w:val="en-GB"/>
        </w:rPr>
      </w:pPr>
    </w:p>
    <w:p w14:paraId="089EE00D" w14:textId="5205F869" w:rsidR="005946CA" w:rsidRDefault="005946CA" w:rsidP="004E090E">
      <w:pPr>
        <w:pStyle w:val="ListParagraph"/>
        <w:spacing w:line="276" w:lineRule="auto"/>
        <w:jc w:val="right"/>
        <w:rPr>
          <w:rFonts w:ascii="Arial" w:hAnsi="Arial" w:cs="Arial"/>
          <w:sz w:val="22"/>
          <w:szCs w:val="22"/>
          <w:lang w:val="en-GB"/>
        </w:rPr>
      </w:pPr>
    </w:p>
    <w:p w14:paraId="4A17BBFF" w14:textId="3E0C7761" w:rsidR="005946CA" w:rsidRPr="004E090E" w:rsidRDefault="0053764B" w:rsidP="004E090E">
      <w:pPr>
        <w:pStyle w:val="ListParagraph"/>
        <w:spacing w:line="276" w:lineRule="auto"/>
        <w:jc w:val="right"/>
        <w:rPr>
          <w:rFonts w:ascii="Arial" w:hAnsi="Arial" w:cs="Arial"/>
          <w:sz w:val="22"/>
          <w:szCs w:val="22"/>
          <w:lang w:val="en-GB"/>
        </w:rPr>
      </w:pPr>
      <w:r>
        <w:rPr>
          <w:rFonts w:ascii="Arial" w:hAnsi="Arial" w:cs="Arial"/>
          <w:sz w:val="22"/>
          <w:szCs w:val="22"/>
          <w:lang w:val="en-GB"/>
        </w:rPr>
        <w:t xml:space="preserve">Answer: </w:t>
      </w:r>
      <w:r w:rsidR="005946CA">
        <w:rPr>
          <w:rFonts w:ascii="Arial" w:hAnsi="Arial" w:cs="Arial"/>
          <w:sz w:val="22"/>
          <w:szCs w:val="22"/>
          <w:lang w:val="en-GB"/>
        </w:rPr>
        <w:t xml:space="preserve">______________ </w:t>
      </w:r>
      <w:r w:rsidR="008559DE">
        <w:rPr>
          <w:rFonts w:ascii="Arial" w:hAnsi="Arial" w:cs="Arial"/>
          <w:sz w:val="22"/>
          <w:szCs w:val="22"/>
          <w:lang w:val="en-GB"/>
        </w:rPr>
        <w:t>ly</w:t>
      </w:r>
    </w:p>
    <w:p w14:paraId="3F74A2A8" w14:textId="3E4AA3BD" w:rsidR="00F573E5" w:rsidRDefault="00861F18" w:rsidP="00F573E5">
      <w:pPr>
        <w:spacing w:after="160" w:line="259" w:lineRule="auto"/>
        <w:rPr>
          <w:rFonts w:ascii="Arial" w:hAnsi="Arial" w:cs="Arial"/>
          <w:b/>
          <w:bCs/>
          <w:sz w:val="22"/>
          <w:szCs w:val="22"/>
        </w:rPr>
      </w:pPr>
      <w:bookmarkStart w:id="5" w:name="_Hlk133424505"/>
      <w:r>
        <w:rPr>
          <w:rFonts w:ascii="Arial" w:hAnsi="Arial" w:cs="Arial"/>
          <w:b/>
          <w:bCs/>
          <w:sz w:val="22"/>
          <w:szCs w:val="22"/>
        </w:rPr>
        <w:lastRenderedPageBreak/>
        <w:t xml:space="preserve">Question </w:t>
      </w:r>
      <w:r w:rsidR="00F573E5">
        <w:rPr>
          <w:rFonts w:ascii="Arial" w:hAnsi="Arial" w:cs="Arial"/>
          <w:b/>
          <w:bCs/>
          <w:sz w:val="22"/>
          <w:szCs w:val="22"/>
        </w:rPr>
        <w:t>4</w:t>
      </w:r>
      <w:r w:rsidR="00F573E5">
        <w:rPr>
          <w:rFonts w:ascii="Arial" w:hAnsi="Arial" w:cs="Arial"/>
          <w:b/>
          <w:bCs/>
          <w:sz w:val="22"/>
          <w:szCs w:val="22"/>
        </w:rPr>
        <w:tab/>
      </w:r>
      <w:r w:rsidR="00F573E5">
        <w:rPr>
          <w:rFonts w:ascii="Arial" w:hAnsi="Arial" w:cs="Arial"/>
          <w:b/>
          <w:bCs/>
          <w:sz w:val="22"/>
          <w:szCs w:val="22"/>
        </w:rPr>
        <w:tab/>
      </w:r>
      <w:r w:rsidR="00F573E5">
        <w:rPr>
          <w:rFonts w:ascii="Arial" w:hAnsi="Arial" w:cs="Arial"/>
          <w:b/>
          <w:bCs/>
          <w:sz w:val="22"/>
          <w:szCs w:val="22"/>
        </w:rPr>
        <w:tab/>
      </w:r>
      <w:r w:rsidR="00F573E5">
        <w:rPr>
          <w:rFonts w:ascii="Arial" w:hAnsi="Arial" w:cs="Arial"/>
          <w:b/>
          <w:bCs/>
          <w:sz w:val="22"/>
          <w:szCs w:val="22"/>
        </w:rPr>
        <w:tab/>
      </w:r>
      <w:r w:rsidR="00F573E5">
        <w:rPr>
          <w:rFonts w:ascii="Arial" w:hAnsi="Arial" w:cs="Arial"/>
          <w:b/>
          <w:bCs/>
          <w:sz w:val="22"/>
          <w:szCs w:val="22"/>
        </w:rPr>
        <w:tab/>
      </w:r>
      <w:r w:rsidR="00F573E5">
        <w:rPr>
          <w:rFonts w:ascii="Arial" w:hAnsi="Arial" w:cs="Arial"/>
          <w:b/>
          <w:bCs/>
          <w:sz w:val="22"/>
          <w:szCs w:val="22"/>
        </w:rPr>
        <w:tab/>
      </w:r>
      <w:r w:rsidR="00F573E5">
        <w:rPr>
          <w:rFonts w:ascii="Arial" w:hAnsi="Arial" w:cs="Arial"/>
          <w:b/>
          <w:bCs/>
          <w:sz w:val="22"/>
          <w:szCs w:val="22"/>
        </w:rPr>
        <w:tab/>
      </w:r>
      <w:r w:rsidR="00F573E5">
        <w:rPr>
          <w:rFonts w:ascii="Arial" w:hAnsi="Arial" w:cs="Arial"/>
          <w:b/>
          <w:bCs/>
          <w:sz w:val="22"/>
          <w:szCs w:val="22"/>
        </w:rPr>
        <w:tab/>
      </w:r>
      <w:r w:rsidR="00F573E5">
        <w:rPr>
          <w:rFonts w:ascii="Arial" w:hAnsi="Arial" w:cs="Arial"/>
          <w:b/>
          <w:bCs/>
          <w:sz w:val="22"/>
          <w:szCs w:val="22"/>
        </w:rPr>
        <w:tab/>
      </w:r>
      <w:r w:rsidR="00F573E5">
        <w:rPr>
          <w:rFonts w:ascii="Arial" w:hAnsi="Arial" w:cs="Arial"/>
          <w:b/>
          <w:bCs/>
          <w:sz w:val="22"/>
          <w:szCs w:val="22"/>
        </w:rPr>
        <w:tab/>
      </w:r>
      <w:r w:rsidR="00F573E5">
        <w:rPr>
          <w:rFonts w:ascii="Arial" w:hAnsi="Arial" w:cs="Arial"/>
          <w:b/>
          <w:bCs/>
          <w:sz w:val="22"/>
          <w:szCs w:val="22"/>
        </w:rPr>
        <w:tab/>
        <w:t>(5 marks)</w:t>
      </w:r>
    </w:p>
    <w:bookmarkEnd w:id="5"/>
    <w:p w14:paraId="5C27F3B7" w14:textId="6361CDCE" w:rsidR="00F573E5" w:rsidRDefault="00F573E5" w:rsidP="00F573E5">
      <w:pPr>
        <w:rPr>
          <w:rFonts w:ascii="Arial" w:hAnsi="Arial" w:cs="Arial"/>
          <w:sz w:val="22"/>
          <w:szCs w:val="22"/>
          <w:lang w:val="en-GB"/>
        </w:rPr>
      </w:pPr>
      <w:r w:rsidRPr="00F573E5">
        <w:rPr>
          <w:rFonts w:ascii="Arial" w:hAnsi="Arial" w:cs="Arial"/>
          <w:sz w:val="22"/>
          <w:szCs w:val="22"/>
          <w:lang w:val="en-GB"/>
        </w:rPr>
        <w:t>Light of wavelength 391</w:t>
      </w:r>
      <w:r w:rsidR="003B6D50">
        <w:rPr>
          <w:rFonts w:ascii="Arial" w:hAnsi="Arial" w:cs="Arial"/>
          <w:sz w:val="22"/>
          <w:szCs w:val="22"/>
          <w:lang w:val="en-GB"/>
        </w:rPr>
        <w:t xml:space="preserve"> </w:t>
      </w:r>
      <w:r w:rsidRPr="00F573E5">
        <w:rPr>
          <w:rFonts w:ascii="Arial" w:hAnsi="Arial" w:cs="Arial"/>
          <w:sz w:val="22"/>
          <w:szCs w:val="22"/>
          <w:lang w:val="en-GB"/>
        </w:rPr>
        <w:t>nm is shone onto sodium metal in a photoelectric cell. A photo</w:t>
      </w:r>
      <w:r w:rsidR="006215AC">
        <w:rPr>
          <w:rFonts w:ascii="Arial" w:hAnsi="Arial" w:cs="Arial"/>
          <w:sz w:val="22"/>
          <w:szCs w:val="22"/>
          <w:lang w:val="en-GB"/>
        </w:rPr>
        <w:t xml:space="preserve"> </w:t>
      </w:r>
      <w:r w:rsidRPr="00F573E5">
        <w:rPr>
          <w:rFonts w:ascii="Arial" w:hAnsi="Arial" w:cs="Arial"/>
          <w:sz w:val="22"/>
          <w:szCs w:val="22"/>
          <w:lang w:val="en-GB"/>
        </w:rPr>
        <w:t xml:space="preserve">current results. The maximum speed with which electrons are ejected from the sodium metal’s surface is calculated to be 3.88 </w:t>
      </w:r>
      <w:r w:rsidR="00B0084B">
        <w:rPr>
          <w:rFonts w:ascii="Arial" w:hAnsi="Arial" w:cs="Arial"/>
          <w:color w:val="1D2228"/>
          <w:sz w:val="22"/>
          <w:szCs w:val="22"/>
        </w:rPr>
        <w:t>×</w:t>
      </w:r>
      <w:r w:rsidR="00B0084B" w:rsidRPr="004E090E">
        <w:rPr>
          <w:rFonts w:ascii="Arial" w:hAnsi="Arial" w:cs="Arial"/>
          <w:sz w:val="22"/>
          <w:szCs w:val="22"/>
          <w:lang w:val="en-GB"/>
        </w:rPr>
        <w:t xml:space="preserve"> </w:t>
      </w:r>
      <w:r w:rsidRPr="00F573E5">
        <w:rPr>
          <w:rFonts w:ascii="Arial" w:hAnsi="Arial" w:cs="Arial"/>
          <w:sz w:val="22"/>
          <w:szCs w:val="22"/>
          <w:lang w:val="en-GB"/>
        </w:rPr>
        <w:t>10</w:t>
      </w:r>
      <w:r w:rsidRPr="00F573E5">
        <w:rPr>
          <w:rFonts w:ascii="Arial" w:hAnsi="Arial" w:cs="Arial"/>
          <w:sz w:val="22"/>
          <w:szCs w:val="22"/>
          <w:vertAlign w:val="superscript"/>
          <w:lang w:val="en-GB"/>
        </w:rPr>
        <w:t>5</w:t>
      </w:r>
      <w:r w:rsidRPr="00F573E5">
        <w:rPr>
          <w:rFonts w:ascii="Arial" w:hAnsi="Arial" w:cs="Arial"/>
          <w:sz w:val="22"/>
          <w:szCs w:val="22"/>
          <w:lang w:val="en-GB"/>
        </w:rPr>
        <w:t xml:space="preserve"> ms</w:t>
      </w:r>
      <w:r w:rsidR="00B0084B" w:rsidRPr="0053764B">
        <w:rPr>
          <w:rFonts w:ascii="Arial" w:hAnsi="Arial" w:cs="Arial"/>
          <w:color w:val="1D2228"/>
          <w:sz w:val="22"/>
          <w:szCs w:val="22"/>
          <w:vertAlign w:val="superscript"/>
        </w:rPr>
        <w:t>–</w:t>
      </w:r>
      <w:r w:rsidRPr="00F573E5">
        <w:rPr>
          <w:rFonts w:ascii="Arial" w:hAnsi="Arial" w:cs="Arial"/>
          <w:sz w:val="22"/>
          <w:szCs w:val="22"/>
          <w:vertAlign w:val="superscript"/>
          <w:lang w:val="en-GB"/>
        </w:rPr>
        <w:t>1</w:t>
      </w:r>
      <w:r w:rsidRPr="00F573E5">
        <w:rPr>
          <w:rFonts w:ascii="Arial" w:hAnsi="Arial" w:cs="Arial"/>
          <w:sz w:val="22"/>
          <w:szCs w:val="22"/>
          <w:lang w:val="en-GB"/>
        </w:rPr>
        <w:t>. Calculate the work function (in eV) for sodium metal.</w:t>
      </w:r>
    </w:p>
    <w:p w14:paraId="49564C86" w14:textId="0EC28E58" w:rsidR="00F573E5" w:rsidRDefault="00F573E5" w:rsidP="00F573E5">
      <w:pPr>
        <w:rPr>
          <w:rFonts w:ascii="Arial" w:hAnsi="Arial" w:cs="Arial"/>
          <w:sz w:val="22"/>
          <w:szCs w:val="22"/>
          <w:lang w:val="en-GB"/>
        </w:rPr>
      </w:pPr>
    </w:p>
    <w:p w14:paraId="58DB7B64" w14:textId="771998B8" w:rsidR="00F573E5" w:rsidRDefault="00F573E5" w:rsidP="00F573E5">
      <w:pPr>
        <w:rPr>
          <w:rFonts w:ascii="Arial" w:hAnsi="Arial" w:cs="Arial"/>
          <w:sz w:val="22"/>
          <w:szCs w:val="22"/>
          <w:lang w:val="en-GB"/>
        </w:rPr>
      </w:pPr>
    </w:p>
    <w:p w14:paraId="2C04D28A" w14:textId="500DD02C" w:rsidR="00F573E5" w:rsidRDefault="00F573E5" w:rsidP="00F573E5">
      <w:pPr>
        <w:rPr>
          <w:rFonts w:ascii="Arial" w:hAnsi="Arial" w:cs="Arial"/>
          <w:sz w:val="22"/>
          <w:szCs w:val="22"/>
          <w:lang w:val="en-GB"/>
        </w:rPr>
      </w:pPr>
    </w:p>
    <w:p w14:paraId="3CF8123C" w14:textId="13E05101" w:rsidR="00F573E5" w:rsidRDefault="00F573E5" w:rsidP="00F573E5">
      <w:pPr>
        <w:rPr>
          <w:rFonts w:ascii="Arial" w:hAnsi="Arial" w:cs="Arial"/>
          <w:sz w:val="22"/>
          <w:szCs w:val="22"/>
          <w:lang w:val="en-GB"/>
        </w:rPr>
      </w:pPr>
    </w:p>
    <w:p w14:paraId="1F905899" w14:textId="7FA3B920" w:rsidR="00F573E5" w:rsidRDefault="00F573E5" w:rsidP="00F573E5">
      <w:pPr>
        <w:rPr>
          <w:rFonts w:ascii="Arial" w:hAnsi="Arial" w:cs="Arial"/>
          <w:sz w:val="22"/>
          <w:szCs w:val="22"/>
          <w:lang w:val="en-GB"/>
        </w:rPr>
      </w:pPr>
    </w:p>
    <w:p w14:paraId="4701EEC5" w14:textId="3031D602" w:rsidR="00F573E5" w:rsidRDefault="00F573E5" w:rsidP="00F573E5">
      <w:pPr>
        <w:rPr>
          <w:rFonts w:ascii="Arial" w:hAnsi="Arial" w:cs="Arial"/>
          <w:sz w:val="22"/>
          <w:szCs w:val="22"/>
          <w:lang w:val="en-GB"/>
        </w:rPr>
      </w:pPr>
    </w:p>
    <w:p w14:paraId="02EBC76C" w14:textId="569D8CEC" w:rsidR="00F573E5" w:rsidRDefault="00F573E5" w:rsidP="00F573E5">
      <w:pPr>
        <w:rPr>
          <w:rFonts w:ascii="Arial" w:hAnsi="Arial" w:cs="Arial"/>
          <w:sz w:val="22"/>
          <w:szCs w:val="22"/>
          <w:lang w:val="en-GB"/>
        </w:rPr>
      </w:pPr>
    </w:p>
    <w:p w14:paraId="75341A3D" w14:textId="6ADF9490" w:rsidR="00F573E5" w:rsidRDefault="00F573E5" w:rsidP="00F573E5">
      <w:pPr>
        <w:rPr>
          <w:rFonts w:ascii="Arial" w:hAnsi="Arial" w:cs="Arial"/>
          <w:sz w:val="22"/>
          <w:szCs w:val="22"/>
          <w:lang w:val="en-GB"/>
        </w:rPr>
      </w:pPr>
    </w:p>
    <w:p w14:paraId="1E5342A3" w14:textId="7B303776" w:rsidR="00F573E5" w:rsidRDefault="00F573E5" w:rsidP="00F573E5">
      <w:pPr>
        <w:rPr>
          <w:rFonts w:ascii="Arial" w:hAnsi="Arial" w:cs="Arial"/>
          <w:sz w:val="22"/>
          <w:szCs w:val="22"/>
          <w:lang w:val="en-GB"/>
        </w:rPr>
      </w:pPr>
    </w:p>
    <w:p w14:paraId="03CC9851" w14:textId="5AFC0502" w:rsidR="00F573E5" w:rsidRDefault="00F573E5" w:rsidP="00F573E5">
      <w:pPr>
        <w:rPr>
          <w:rFonts w:ascii="Arial" w:hAnsi="Arial" w:cs="Arial"/>
          <w:sz w:val="22"/>
          <w:szCs w:val="22"/>
          <w:lang w:val="en-GB"/>
        </w:rPr>
      </w:pPr>
    </w:p>
    <w:p w14:paraId="115916AA" w14:textId="21C731AE" w:rsidR="00F573E5" w:rsidRDefault="00F573E5" w:rsidP="00F573E5">
      <w:pPr>
        <w:rPr>
          <w:rFonts w:ascii="Arial" w:hAnsi="Arial" w:cs="Arial"/>
          <w:sz w:val="22"/>
          <w:szCs w:val="22"/>
          <w:lang w:val="en-GB"/>
        </w:rPr>
      </w:pPr>
    </w:p>
    <w:p w14:paraId="71C9A358" w14:textId="77777777" w:rsidR="00F573E5" w:rsidRDefault="00F573E5" w:rsidP="00F573E5">
      <w:pPr>
        <w:rPr>
          <w:rFonts w:ascii="Arial" w:hAnsi="Arial" w:cs="Arial"/>
          <w:sz w:val="22"/>
          <w:szCs w:val="22"/>
          <w:lang w:val="en-GB"/>
        </w:rPr>
      </w:pPr>
    </w:p>
    <w:p w14:paraId="14FA2842" w14:textId="5BE7328F" w:rsidR="00F573E5" w:rsidRDefault="00F573E5" w:rsidP="00F573E5">
      <w:pPr>
        <w:rPr>
          <w:rFonts w:ascii="Arial" w:hAnsi="Arial" w:cs="Arial"/>
          <w:sz w:val="22"/>
          <w:szCs w:val="22"/>
          <w:lang w:val="en-GB"/>
        </w:rPr>
      </w:pPr>
    </w:p>
    <w:p w14:paraId="4F8B75D5" w14:textId="34345D12" w:rsidR="00F573E5" w:rsidRDefault="00F573E5" w:rsidP="00F573E5">
      <w:pPr>
        <w:rPr>
          <w:rFonts w:ascii="Arial" w:hAnsi="Arial" w:cs="Arial"/>
          <w:sz w:val="22"/>
          <w:szCs w:val="22"/>
          <w:lang w:val="en-GB"/>
        </w:rPr>
      </w:pPr>
    </w:p>
    <w:p w14:paraId="57E35C92" w14:textId="3993F7F0" w:rsidR="00F573E5" w:rsidRDefault="00F573E5" w:rsidP="00F573E5">
      <w:pPr>
        <w:rPr>
          <w:rFonts w:ascii="Arial" w:hAnsi="Arial" w:cs="Arial"/>
          <w:sz w:val="22"/>
          <w:szCs w:val="22"/>
          <w:lang w:val="en-GB"/>
        </w:rPr>
      </w:pPr>
    </w:p>
    <w:p w14:paraId="7C9B8E0C" w14:textId="64A2ADF0" w:rsidR="00F573E5" w:rsidRDefault="00F573E5" w:rsidP="00F573E5">
      <w:pPr>
        <w:rPr>
          <w:rFonts w:ascii="Arial" w:hAnsi="Arial" w:cs="Arial"/>
          <w:sz w:val="22"/>
          <w:szCs w:val="22"/>
          <w:lang w:val="en-GB"/>
        </w:rPr>
      </w:pPr>
    </w:p>
    <w:p w14:paraId="4FF7B4BE" w14:textId="77777777" w:rsidR="00F573E5" w:rsidRDefault="00F573E5" w:rsidP="00F573E5">
      <w:pPr>
        <w:rPr>
          <w:rFonts w:ascii="Arial" w:hAnsi="Arial" w:cs="Arial"/>
          <w:sz w:val="22"/>
          <w:szCs w:val="22"/>
          <w:lang w:val="en-GB"/>
        </w:rPr>
      </w:pPr>
    </w:p>
    <w:p w14:paraId="3FFCD47E" w14:textId="77777777" w:rsidR="00F573E5" w:rsidRDefault="00F573E5" w:rsidP="00F573E5">
      <w:pPr>
        <w:rPr>
          <w:rFonts w:ascii="Arial" w:hAnsi="Arial" w:cs="Arial"/>
          <w:sz w:val="22"/>
          <w:szCs w:val="22"/>
          <w:lang w:val="en-GB"/>
        </w:rPr>
      </w:pPr>
    </w:p>
    <w:p w14:paraId="2021E88A" w14:textId="4FE2C1F6" w:rsidR="00F573E5" w:rsidRDefault="00F573E5" w:rsidP="00F573E5">
      <w:pPr>
        <w:rPr>
          <w:rFonts w:ascii="Arial" w:hAnsi="Arial" w:cs="Arial"/>
          <w:sz w:val="22"/>
          <w:szCs w:val="22"/>
          <w:lang w:val="en-GB"/>
        </w:rPr>
      </w:pPr>
    </w:p>
    <w:p w14:paraId="4937CD50" w14:textId="7CCC52D2" w:rsidR="00F573E5" w:rsidRDefault="00F573E5" w:rsidP="00F573E5">
      <w:pPr>
        <w:rPr>
          <w:rFonts w:ascii="Arial" w:hAnsi="Arial" w:cs="Arial"/>
          <w:sz w:val="22"/>
          <w:szCs w:val="22"/>
          <w:lang w:val="en-GB"/>
        </w:rPr>
      </w:pPr>
    </w:p>
    <w:p w14:paraId="45923D8C" w14:textId="164984D5" w:rsidR="00F573E5" w:rsidRDefault="00B0084B" w:rsidP="00F573E5">
      <w:pPr>
        <w:jc w:val="right"/>
        <w:rPr>
          <w:rFonts w:ascii="Arial" w:hAnsi="Arial" w:cs="Arial"/>
          <w:sz w:val="22"/>
          <w:szCs w:val="22"/>
          <w:lang w:val="en-GB"/>
        </w:rPr>
      </w:pPr>
      <w:r>
        <w:rPr>
          <w:rFonts w:ascii="Arial" w:hAnsi="Arial" w:cs="Arial"/>
          <w:sz w:val="22"/>
          <w:szCs w:val="22"/>
          <w:lang w:val="en-GB"/>
        </w:rPr>
        <w:t xml:space="preserve">Answer: </w:t>
      </w:r>
      <w:r w:rsidR="00F573E5">
        <w:rPr>
          <w:rFonts w:ascii="Arial" w:hAnsi="Arial" w:cs="Arial"/>
          <w:sz w:val="22"/>
          <w:szCs w:val="22"/>
          <w:lang w:val="en-GB"/>
        </w:rPr>
        <w:t>_____________ eV</w:t>
      </w:r>
    </w:p>
    <w:p w14:paraId="69311BAA" w14:textId="1BFF3961" w:rsidR="00F573E5" w:rsidRDefault="00F573E5" w:rsidP="00F573E5">
      <w:pPr>
        <w:jc w:val="right"/>
        <w:rPr>
          <w:rFonts w:ascii="Arial" w:hAnsi="Arial" w:cs="Arial"/>
          <w:sz w:val="22"/>
          <w:szCs w:val="22"/>
          <w:lang w:val="en-GB"/>
        </w:rPr>
      </w:pPr>
    </w:p>
    <w:p w14:paraId="6E766AC3" w14:textId="03E52DCD" w:rsidR="00F573E5" w:rsidRDefault="00861F18" w:rsidP="00F573E5">
      <w:pPr>
        <w:spacing w:after="160" w:line="259" w:lineRule="auto"/>
        <w:rPr>
          <w:rFonts w:ascii="Arial" w:hAnsi="Arial" w:cs="Arial"/>
          <w:b/>
          <w:bCs/>
          <w:sz w:val="22"/>
          <w:szCs w:val="22"/>
        </w:rPr>
      </w:pPr>
      <w:r>
        <w:rPr>
          <w:rFonts w:ascii="Arial" w:hAnsi="Arial" w:cs="Arial"/>
          <w:b/>
          <w:bCs/>
          <w:sz w:val="22"/>
          <w:szCs w:val="22"/>
        </w:rPr>
        <w:t xml:space="preserve">Question </w:t>
      </w:r>
      <w:r w:rsidR="00F573E5">
        <w:rPr>
          <w:rFonts w:ascii="Arial" w:hAnsi="Arial" w:cs="Arial"/>
          <w:b/>
          <w:bCs/>
          <w:sz w:val="22"/>
          <w:szCs w:val="22"/>
        </w:rPr>
        <w:t>5</w:t>
      </w:r>
      <w:r w:rsidR="00F573E5">
        <w:rPr>
          <w:rFonts w:ascii="Arial" w:hAnsi="Arial" w:cs="Arial"/>
          <w:b/>
          <w:bCs/>
          <w:sz w:val="22"/>
          <w:szCs w:val="22"/>
        </w:rPr>
        <w:tab/>
      </w:r>
      <w:r w:rsidR="00F573E5">
        <w:rPr>
          <w:rFonts w:ascii="Arial" w:hAnsi="Arial" w:cs="Arial"/>
          <w:b/>
          <w:bCs/>
          <w:sz w:val="22"/>
          <w:szCs w:val="22"/>
        </w:rPr>
        <w:tab/>
      </w:r>
      <w:r w:rsidR="00F573E5">
        <w:rPr>
          <w:rFonts w:ascii="Arial" w:hAnsi="Arial" w:cs="Arial"/>
          <w:b/>
          <w:bCs/>
          <w:sz w:val="22"/>
          <w:szCs w:val="22"/>
        </w:rPr>
        <w:tab/>
      </w:r>
      <w:r w:rsidR="00F573E5">
        <w:rPr>
          <w:rFonts w:ascii="Arial" w:hAnsi="Arial" w:cs="Arial"/>
          <w:b/>
          <w:bCs/>
          <w:sz w:val="22"/>
          <w:szCs w:val="22"/>
        </w:rPr>
        <w:tab/>
      </w:r>
      <w:r w:rsidR="00F573E5">
        <w:rPr>
          <w:rFonts w:ascii="Arial" w:hAnsi="Arial" w:cs="Arial"/>
          <w:b/>
          <w:bCs/>
          <w:sz w:val="22"/>
          <w:szCs w:val="22"/>
        </w:rPr>
        <w:tab/>
      </w:r>
      <w:r w:rsidR="00F573E5">
        <w:rPr>
          <w:rFonts w:ascii="Arial" w:hAnsi="Arial" w:cs="Arial"/>
          <w:b/>
          <w:bCs/>
          <w:sz w:val="22"/>
          <w:szCs w:val="22"/>
        </w:rPr>
        <w:tab/>
      </w:r>
      <w:r w:rsidR="00F573E5">
        <w:rPr>
          <w:rFonts w:ascii="Arial" w:hAnsi="Arial" w:cs="Arial"/>
          <w:b/>
          <w:bCs/>
          <w:sz w:val="22"/>
          <w:szCs w:val="22"/>
        </w:rPr>
        <w:tab/>
      </w:r>
      <w:r w:rsidR="00F573E5">
        <w:rPr>
          <w:rFonts w:ascii="Arial" w:hAnsi="Arial" w:cs="Arial"/>
          <w:b/>
          <w:bCs/>
          <w:sz w:val="22"/>
          <w:szCs w:val="22"/>
        </w:rPr>
        <w:tab/>
      </w:r>
      <w:r w:rsidR="00F573E5">
        <w:rPr>
          <w:rFonts w:ascii="Arial" w:hAnsi="Arial" w:cs="Arial"/>
          <w:b/>
          <w:bCs/>
          <w:sz w:val="22"/>
          <w:szCs w:val="22"/>
        </w:rPr>
        <w:tab/>
      </w:r>
      <w:r w:rsidR="00F573E5">
        <w:rPr>
          <w:rFonts w:ascii="Arial" w:hAnsi="Arial" w:cs="Arial"/>
          <w:b/>
          <w:bCs/>
          <w:sz w:val="22"/>
          <w:szCs w:val="22"/>
        </w:rPr>
        <w:tab/>
      </w:r>
      <w:r w:rsidR="00F573E5">
        <w:rPr>
          <w:rFonts w:ascii="Arial" w:hAnsi="Arial" w:cs="Arial"/>
          <w:b/>
          <w:bCs/>
          <w:sz w:val="22"/>
          <w:szCs w:val="22"/>
        </w:rPr>
        <w:tab/>
        <w:t>(4 marks)</w:t>
      </w:r>
    </w:p>
    <w:p w14:paraId="23DCCE19" w14:textId="77777777" w:rsidR="00F573E5" w:rsidRPr="00F573E5" w:rsidRDefault="00F573E5" w:rsidP="00F573E5">
      <w:pPr>
        <w:rPr>
          <w:rFonts w:ascii="Arial" w:hAnsi="Arial" w:cs="Arial"/>
          <w:sz w:val="22"/>
          <w:szCs w:val="22"/>
          <w:lang w:val="en-GB"/>
        </w:rPr>
      </w:pPr>
      <w:r w:rsidRPr="00F573E5">
        <w:rPr>
          <w:rFonts w:ascii="Arial" w:hAnsi="Arial" w:cs="Arial"/>
          <w:sz w:val="22"/>
          <w:szCs w:val="22"/>
          <w:lang w:val="en-GB"/>
        </w:rPr>
        <w:t>An electron is travelling with a speed of 0.990c. Calculate the kinetic energy of this electron (in Joules).</w:t>
      </w:r>
    </w:p>
    <w:p w14:paraId="68DB50F3" w14:textId="57614781" w:rsidR="00F573E5" w:rsidRDefault="00F573E5" w:rsidP="00F573E5">
      <w:pPr>
        <w:pStyle w:val="ListParagraph"/>
        <w:jc w:val="right"/>
        <w:rPr>
          <w:rFonts w:ascii="Arial" w:hAnsi="Arial" w:cs="Arial"/>
          <w:sz w:val="22"/>
          <w:szCs w:val="22"/>
          <w:lang w:val="en-GB"/>
        </w:rPr>
      </w:pPr>
    </w:p>
    <w:p w14:paraId="4A0110B4" w14:textId="25EAB85D" w:rsidR="00F573E5" w:rsidRDefault="00F573E5" w:rsidP="00F573E5">
      <w:pPr>
        <w:pStyle w:val="ListParagraph"/>
        <w:jc w:val="right"/>
        <w:rPr>
          <w:rFonts w:ascii="Arial" w:hAnsi="Arial" w:cs="Arial"/>
          <w:sz w:val="22"/>
          <w:szCs w:val="22"/>
          <w:lang w:val="en-GB"/>
        </w:rPr>
      </w:pPr>
    </w:p>
    <w:p w14:paraId="38AF7BA3" w14:textId="3F26EA5E" w:rsidR="00F573E5" w:rsidRDefault="00F573E5" w:rsidP="00F573E5">
      <w:pPr>
        <w:pStyle w:val="ListParagraph"/>
        <w:jc w:val="right"/>
        <w:rPr>
          <w:rFonts w:ascii="Arial" w:hAnsi="Arial" w:cs="Arial"/>
          <w:sz w:val="22"/>
          <w:szCs w:val="22"/>
          <w:lang w:val="en-GB"/>
        </w:rPr>
      </w:pPr>
    </w:p>
    <w:p w14:paraId="52F9DCEF" w14:textId="77777777" w:rsidR="00F573E5" w:rsidRPr="00F573E5" w:rsidRDefault="00F573E5" w:rsidP="00F573E5">
      <w:pPr>
        <w:pStyle w:val="ListParagraph"/>
        <w:jc w:val="right"/>
        <w:rPr>
          <w:rFonts w:ascii="Arial" w:hAnsi="Arial" w:cs="Arial"/>
          <w:sz w:val="22"/>
          <w:szCs w:val="22"/>
          <w:lang w:val="en-GB"/>
        </w:rPr>
      </w:pPr>
    </w:p>
    <w:p w14:paraId="40BD5923" w14:textId="77777777" w:rsidR="00F573E5" w:rsidRPr="00F573E5" w:rsidRDefault="00F573E5" w:rsidP="00F573E5">
      <w:pPr>
        <w:pStyle w:val="ListParagraph"/>
        <w:jc w:val="right"/>
        <w:rPr>
          <w:rFonts w:ascii="Arial" w:hAnsi="Arial" w:cs="Arial"/>
          <w:sz w:val="22"/>
          <w:szCs w:val="22"/>
          <w:lang w:val="en-GB"/>
        </w:rPr>
      </w:pPr>
    </w:p>
    <w:p w14:paraId="3B116BE8" w14:textId="77777777" w:rsidR="00F573E5" w:rsidRPr="00F573E5" w:rsidRDefault="00F573E5" w:rsidP="00F573E5">
      <w:pPr>
        <w:pStyle w:val="ListParagraph"/>
        <w:jc w:val="right"/>
        <w:rPr>
          <w:rFonts w:ascii="Arial" w:hAnsi="Arial" w:cs="Arial"/>
          <w:sz w:val="22"/>
          <w:szCs w:val="22"/>
          <w:lang w:val="en-GB"/>
        </w:rPr>
      </w:pPr>
    </w:p>
    <w:p w14:paraId="2665751B" w14:textId="77777777" w:rsidR="00F573E5" w:rsidRPr="00F573E5" w:rsidRDefault="00F573E5" w:rsidP="00F573E5">
      <w:pPr>
        <w:pStyle w:val="ListParagraph"/>
        <w:jc w:val="right"/>
        <w:rPr>
          <w:rFonts w:ascii="Arial" w:hAnsi="Arial" w:cs="Arial"/>
          <w:sz w:val="22"/>
          <w:szCs w:val="22"/>
          <w:lang w:val="en-GB"/>
        </w:rPr>
      </w:pPr>
    </w:p>
    <w:p w14:paraId="1D4A4DC6" w14:textId="77777777" w:rsidR="00F573E5" w:rsidRPr="00F573E5" w:rsidRDefault="00F573E5" w:rsidP="00F573E5">
      <w:pPr>
        <w:pStyle w:val="ListParagraph"/>
        <w:jc w:val="right"/>
        <w:rPr>
          <w:rFonts w:ascii="Arial" w:hAnsi="Arial" w:cs="Arial"/>
          <w:sz w:val="22"/>
          <w:szCs w:val="22"/>
          <w:lang w:val="en-GB"/>
        </w:rPr>
      </w:pPr>
    </w:p>
    <w:p w14:paraId="46966AEA" w14:textId="77777777" w:rsidR="00F573E5" w:rsidRPr="00F573E5" w:rsidRDefault="00F573E5" w:rsidP="00F573E5">
      <w:pPr>
        <w:pStyle w:val="ListParagraph"/>
        <w:jc w:val="right"/>
        <w:rPr>
          <w:rFonts w:ascii="Arial" w:hAnsi="Arial" w:cs="Arial"/>
          <w:sz w:val="22"/>
          <w:szCs w:val="22"/>
          <w:lang w:val="en-GB"/>
        </w:rPr>
      </w:pPr>
    </w:p>
    <w:p w14:paraId="13905F83" w14:textId="77777777" w:rsidR="00F573E5" w:rsidRPr="00F573E5" w:rsidRDefault="00F573E5" w:rsidP="00F573E5">
      <w:pPr>
        <w:pStyle w:val="ListParagraph"/>
        <w:jc w:val="right"/>
        <w:rPr>
          <w:rFonts w:ascii="Arial" w:hAnsi="Arial" w:cs="Arial"/>
          <w:sz w:val="22"/>
          <w:szCs w:val="22"/>
          <w:lang w:val="en-GB"/>
        </w:rPr>
      </w:pPr>
    </w:p>
    <w:p w14:paraId="24ACE987" w14:textId="77777777" w:rsidR="00F573E5" w:rsidRPr="00F573E5" w:rsidRDefault="00F573E5" w:rsidP="00F573E5">
      <w:pPr>
        <w:pStyle w:val="ListParagraph"/>
        <w:jc w:val="right"/>
        <w:rPr>
          <w:rFonts w:ascii="Arial" w:hAnsi="Arial" w:cs="Arial"/>
          <w:sz w:val="22"/>
          <w:szCs w:val="22"/>
          <w:lang w:val="en-GB"/>
        </w:rPr>
      </w:pPr>
    </w:p>
    <w:p w14:paraId="188797B8" w14:textId="77777777" w:rsidR="00F573E5" w:rsidRPr="00F573E5" w:rsidRDefault="00F573E5" w:rsidP="00F573E5">
      <w:pPr>
        <w:pStyle w:val="ListParagraph"/>
        <w:jc w:val="right"/>
        <w:rPr>
          <w:rFonts w:ascii="Arial" w:hAnsi="Arial" w:cs="Arial"/>
          <w:sz w:val="22"/>
          <w:szCs w:val="22"/>
          <w:lang w:val="en-GB"/>
        </w:rPr>
      </w:pPr>
    </w:p>
    <w:p w14:paraId="24D41FBF" w14:textId="5F8C5D94" w:rsidR="00F573E5" w:rsidRDefault="00F573E5" w:rsidP="00F573E5">
      <w:pPr>
        <w:pStyle w:val="ListParagraph"/>
        <w:jc w:val="right"/>
        <w:rPr>
          <w:rFonts w:ascii="Arial" w:hAnsi="Arial" w:cs="Arial"/>
          <w:sz w:val="22"/>
          <w:szCs w:val="22"/>
          <w:lang w:val="en-GB"/>
        </w:rPr>
      </w:pPr>
    </w:p>
    <w:p w14:paraId="26EEE549" w14:textId="35DEF84A" w:rsidR="00F573E5" w:rsidRDefault="00F573E5" w:rsidP="00F573E5">
      <w:pPr>
        <w:pStyle w:val="ListParagraph"/>
        <w:jc w:val="right"/>
        <w:rPr>
          <w:rFonts w:ascii="Arial" w:hAnsi="Arial" w:cs="Arial"/>
          <w:sz w:val="22"/>
          <w:szCs w:val="22"/>
          <w:lang w:val="en-GB"/>
        </w:rPr>
      </w:pPr>
    </w:p>
    <w:p w14:paraId="45E7EF65" w14:textId="6DD7DE97" w:rsidR="00F573E5" w:rsidRDefault="00F573E5" w:rsidP="00F573E5">
      <w:pPr>
        <w:pStyle w:val="ListParagraph"/>
        <w:jc w:val="right"/>
        <w:rPr>
          <w:rFonts w:ascii="Arial" w:hAnsi="Arial" w:cs="Arial"/>
          <w:sz w:val="22"/>
          <w:szCs w:val="22"/>
          <w:lang w:val="en-GB"/>
        </w:rPr>
      </w:pPr>
    </w:p>
    <w:p w14:paraId="0D832C16" w14:textId="7C3F0AC0" w:rsidR="00F573E5" w:rsidRDefault="00F573E5" w:rsidP="00F573E5">
      <w:pPr>
        <w:pStyle w:val="ListParagraph"/>
        <w:jc w:val="right"/>
        <w:rPr>
          <w:rFonts w:ascii="Arial" w:hAnsi="Arial" w:cs="Arial"/>
          <w:sz w:val="22"/>
          <w:szCs w:val="22"/>
          <w:lang w:val="en-GB"/>
        </w:rPr>
      </w:pPr>
    </w:p>
    <w:p w14:paraId="198C61E3" w14:textId="77777777" w:rsidR="00F573E5" w:rsidRPr="00F573E5" w:rsidRDefault="00F573E5" w:rsidP="00F573E5">
      <w:pPr>
        <w:pStyle w:val="ListParagraph"/>
        <w:jc w:val="right"/>
        <w:rPr>
          <w:rFonts w:ascii="Arial" w:hAnsi="Arial" w:cs="Arial"/>
          <w:sz w:val="22"/>
          <w:szCs w:val="22"/>
          <w:lang w:val="en-GB"/>
        </w:rPr>
      </w:pPr>
    </w:p>
    <w:p w14:paraId="78D2BB2C" w14:textId="77777777" w:rsidR="00F573E5" w:rsidRPr="00F573E5" w:rsidRDefault="00F573E5" w:rsidP="00F573E5">
      <w:pPr>
        <w:pStyle w:val="ListParagraph"/>
        <w:jc w:val="right"/>
        <w:rPr>
          <w:rFonts w:ascii="Arial" w:hAnsi="Arial" w:cs="Arial"/>
          <w:sz w:val="22"/>
          <w:szCs w:val="22"/>
          <w:lang w:val="en-GB"/>
        </w:rPr>
      </w:pPr>
    </w:p>
    <w:p w14:paraId="4763908D" w14:textId="6170C528" w:rsidR="00F573E5" w:rsidRDefault="00F573E5" w:rsidP="00F573E5">
      <w:pPr>
        <w:pStyle w:val="ListParagraph"/>
        <w:jc w:val="right"/>
        <w:rPr>
          <w:rFonts w:ascii="Arial" w:hAnsi="Arial" w:cs="Arial"/>
          <w:sz w:val="22"/>
          <w:szCs w:val="22"/>
          <w:lang w:val="en-GB"/>
        </w:rPr>
      </w:pPr>
    </w:p>
    <w:p w14:paraId="3E487223" w14:textId="6CDDADB8" w:rsidR="00F573E5" w:rsidRDefault="00F573E5" w:rsidP="00F573E5">
      <w:pPr>
        <w:pStyle w:val="ListParagraph"/>
        <w:jc w:val="right"/>
        <w:rPr>
          <w:rFonts w:ascii="Arial" w:hAnsi="Arial" w:cs="Arial"/>
          <w:sz w:val="22"/>
          <w:szCs w:val="22"/>
          <w:lang w:val="en-GB"/>
        </w:rPr>
      </w:pPr>
    </w:p>
    <w:p w14:paraId="0F5E5DBD" w14:textId="77777777" w:rsidR="00F573E5" w:rsidRDefault="00F573E5" w:rsidP="00F573E5">
      <w:pPr>
        <w:pStyle w:val="ListParagraph"/>
        <w:jc w:val="right"/>
        <w:rPr>
          <w:rFonts w:ascii="Arial" w:hAnsi="Arial" w:cs="Arial"/>
          <w:sz w:val="22"/>
          <w:szCs w:val="22"/>
          <w:lang w:val="en-GB"/>
        </w:rPr>
      </w:pPr>
    </w:p>
    <w:p w14:paraId="1189D0AD" w14:textId="6F172A54" w:rsidR="00F573E5" w:rsidRDefault="00F573E5" w:rsidP="00F573E5">
      <w:pPr>
        <w:pStyle w:val="ListParagraph"/>
        <w:jc w:val="right"/>
        <w:rPr>
          <w:rFonts w:ascii="Arial" w:hAnsi="Arial" w:cs="Arial"/>
          <w:sz w:val="22"/>
          <w:szCs w:val="22"/>
          <w:lang w:val="en-GB"/>
        </w:rPr>
      </w:pPr>
    </w:p>
    <w:p w14:paraId="66BFBC2B" w14:textId="77777777" w:rsidR="00F573E5" w:rsidRPr="00F573E5" w:rsidRDefault="00F573E5" w:rsidP="00F573E5">
      <w:pPr>
        <w:pStyle w:val="ListParagraph"/>
        <w:jc w:val="right"/>
        <w:rPr>
          <w:rFonts w:ascii="Arial" w:hAnsi="Arial" w:cs="Arial"/>
          <w:sz w:val="22"/>
          <w:szCs w:val="22"/>
          <w:lang w:val="en-GB"/>
        </w:rPr>
      </w:pPr>
    </w:p>
    <w:p w14:paraId="51AD5DF1" w14:textId="77777777" w:rsidR="00F573E5" w:rsidRPr="00F573E5" w:rsidRDefault="00F573E5" w:rsidP="00F573E5">
      <w:pPr>
        <w:pStyle w:val="ListParagraph"/>
        <w:jc w:val="right"/>
        <w:rPr>
          <w:rFonts w:ascii="Arial" w:hAnsi="Arial" w:cs="Arial"/>
          <w:sz w:val="22"/>
          <w:szCs w:val="22"/>
          <w:lang w:val="en-GB"/>
        </w:rPr>
      </w:pPr>
    </w:p>
    <w:p w14:paraId="02F9D5E6" w14:textId="33BE2B21" w:rsidR="00013B72" w:rsidRDefault="00D03193" w:rsidP="00F573E5">
      <w:pPr>
        <w:pStyle w:val="ListParagraph"/>
        <w:jc w:val="right"/>
        <w:rPr>
          <w:rFonts w:ascii="Arial" w:hAnsi="Arial" w:cs="Arial"/>
          <w:sz w:val="22"/>
          <w:szCs w:val="22"/>
          <w:lang w:val="en-GB"/>
        </w:rPr>
      </w:pPr>
      <w:r>
        <w:rPr>
          <w:rFonts w:ascii="Arial" w:hAnsi="Arial" w:cs="Arial"/>
          <w:sz w:val="22"/>
          <w:szCs w:val="22"/>
          <w:lang w:val="en-GB"/>
        </w:rPr>
        <w:t xml:space="preserve">Answer: </w:t>
      </w:r>
      <w:r w:rsidR="00F573E5" w:rsidRPr="00F573E5">
        <w:rPr>
          <w:rFonts w:ascii="Arial" w:hAnsi="Arial" w:cs="Arial"/>
          <w:sz w:val="22"/>
          <w:szCs w:val="22"/>
          <w:lang w:val="en-GB"/>
        </w:rPr>
        <w:t>__________________ J</w:t>
      </w:r>
    </w:p>
    <w:p w14:paraId="58771F56" w14:textId="77777777" w:rsidR="00013B72" w:rsidRDefault="00013B72">
      <w:pPr>
        <w:spacing w:after="160" w:line="259" w:lineRule="auto"/>
        <w:rPr>
          <w:rFonts w:ascii="Arial" w:hAnsi="Arial" w:cs="Arial"/>
          <w:sz w:val="22"/>
          <w:szCs w:val="22"/>
          <w:lang w:val="en-GB"/>
        </w:rPr>
      </w:pPr>
      <w:r>
        <w:rPr>
          <w:rFonts w:ascii="Arial" w:hAnsi="Arial" w:cs="Arial"/>
          <w:sz w:val="22"/>
          <w:szCs w:val="22"/>
          <w:lang w:val="en-GB"/>
        </w:rPr>
        <w:br w:type="page"/>
      </w:r>
    </w:p>
    <w:p w14:paraId="28FEFCE7" w14:textId="73CAC989" w:rsidR="00013B72" w:rsidRDefault="00861F18" w:rsidP="00013B72">
      <w:pPr>
        <w:spacing w:after="160" w:line="259" w:lineRule="auto"/>
        <w:rPr>
          <w:rFonts w:ascii="Arial" w:hAnsi="Arial" w:cs="Arial"/>
          <w:b/>
          <w:bCs/>
          <w:sz w:val="22"/>
          <w:szCs w:val="22"/>
        </w:rPr>
      </w:pPr>
      <w:r>
        <w:rPr>
          <w:rFonts w:ascii="Arial" w:hAnsi="Arial" w:cs="Arial"/>
          <w:b/>
          <w:bCs/>
          <w:sz w:val="22"/>
          <w:szCs w:val="22"/>
        </w:rPr>
        <w:lastRenderedPageBreak/>
        <w:t xml:space="preserve">Question </w:t>
      </w:r>
      <w:r w:rsidR="00013B72">
        <w:rPr>
          <w:rFonts w:ascii="Arial" w:hAnsi="Arial" w:cs="Arial"/>
          <w:b/>
          <w:bCs/>
          <w:sz w:val="22"/>
          <w:szCs w:val="22"/>
        </w:rPr>
        <w:t>6</w:t>
      </w:r>
      <w:r w:rsidR="00013B72">
        <w:rPr>
          <w:rFonts w:ascii="Arial" w:hAnsi="Arial" w:cs="Arial"/>
          <w:b/>
          <w:bCs/>
          <w:sz w:val="22"/>
          <w:szCs w:val="22"/>
        </w:rPr>
        <w:tab/>
      </w:r>
      <w:r w:rsidR="00013B72">
        <w:rPr>
          <w:rFonts w:ascii="Arial" w:hAnsi="Arial" w:cs="Arial"/>
          <w:b/>
          <w:bCs/>
          <w:sz w:val="22"/>
          <w:szCs w:val="22"/>
        </w:rPr>
        <w:tab/>
      </w:r>
      <w:r w:rsidR="00013B72">
        <w:rPr>
          <w:rFonts w:ascii="Arial" w:hAnsi="Arial" w:cs="Arial"/>
          <w:b/>
          <w:bCs/>
          <w:sz w:val="22"/>
          <w:szCs w:val="22"/>
        </w:rPr>
        <w:tab/>
      </w:r>
      <w:r w:rsidR="00013B72">
        <w:rPr>
          <w:rFonts w:ascii="Arial" w:hAnsi="Arial" w:cs="Arial"/>
          <w:b/>
          <w:bCs/>
          <w:sz w:val="22"/>
          <w:szCs w:val="22"/>
        </w:rPr>
        <w:tab/>
      </w:r>
      <w:r w:rsidR="00013B72">
        <w:rPr>
          <w:rFonts w:ascii="Arial" w:hAnsi="Arial" w:cs="Arial"/>
          <w:b/>
          <w:bCs/>
          <w:sz w:val="22"/>
          <w:szCs w:val="22"/>
        </w:rPr>
        <w:tab/>
      </w:r>
      <w:r w:rsidR="00013B72">
        <w:rPr>
          <w:rFonts w:ascii="Arial" w:hAnsi="Arial" w:cs="Arial"/>
          <w:b/>
          <w:bCs/>
          <w:sz w:val="22"/>
          <w:szCs w:val="22"/>
        </w:rPr>
        <w:tab/>
      </w:r>
      <w:r w:rsidR="00013B72">
        <w:rPr>
          <w:rFonts w:ascii="Arial" w:hAnsi="Arial" w:cs="Arial"/>
          <w:b/>
          <w:bCs/>
          <w:sz w:val="22"/>
          <w:szCs w:val="22"/>
        </w:rPr>
        <w:tab/>
      </w:r>
      <w:r w:rsidR="00013B72">
        <w:rPr>
          <w:rFonts w:ascii="Arial" w:hAnsi="Arial" w:cs="Arial"/>
          <w:b/>
          <w:bCs/>
          <w:sz w:val="22"/>
          <w:szCs w:val="22"/>
        </w:rPr>
        <w:tab/>
      </w:r>
      <w:r w:rsidR="00013B72">
        <w:rPr>
          <w:rFonts w:ascii="Arial" w:hAnsi="Arial" w:cs="Arial"/>
          <w:b/>
          <w:bCs/>
          <w:sz w:val="22"/>
          <w:szCs w:val="22"/>
        </w:rPr>
        <w:tab/>
      </w:r>
      <w:r w:rsidR="00013B72">
        <w:rPr>
          <w:rFonts w:ascii="Arial" w:hAnsi="Arial" w:cs="Arial"/>
          <w:b/>
          <w:bCs/>
          <w:sz w:val="22"/>
          <w:szCs w:val="22"/>
        </w:rPr>
        <w:tab/>
      </w:r>
      <w:r w:rsidR="00013B72">
        <w:rPr>
          <w:rFonts w:ascii="Arial" w:hAnsi="Arial" w:cs="Arial"/>
          <w:b/>
          <w:bCs/>
          <w:sz w:val="22"/>
          <w:szCs w:val="22"/>
        </w:rPr>
        <w:tab/>
        <w:t>(4 marks)</w:t>
      </w:r>
    </w:p>
    <w:p w14:paraId="50A5206A" w14:textId="77777777" w:rsidR="00013B72" w:rsidRPr="00013B72" w:rsidRDefault="00013B72" w:rsidP="00013B72">
      <w:pPr>
        <w:rPr>
          <w:rFonts w:ascii="Arial" w:hAnsi="Arial" w:cs="Arial"/>
          <w:sz w:val="22"/>
          <w:szCs w:val="22"/>
          <w:lang w:val="en-GB"/>
        </w:rPr>
      </w:pPr>
      <w:r w:rsidRPr="00013B72">
        <w:rPr>
          <w:rFonts w:ascii="Arial" w:hAnsi="Arial" w:cs="Arial"/>
          <w:sz w:val="22"/>
          <w:szCs w:val="22"/>
          <w:lang w:val="en-GB"/>
        </w:rPr>
        <w:t xml:space="preserve">A group of Physics students designed an apparatus to investigate the magnetic force acting on a conductor using torque. They decided to use this apparatus to determine the strength of a magnetic field. The apparatus is illustrated below. </w:t>
      </w:r>
    </w:p>
    <w:p w14:paraId="69D955FA" w14:textId="4892D37B" w:rsidR="00013B72" w:rsidRPr="00013B72" w:rsidRDefault="00013B72" w:rsidP="00013B72">
      <w:pPr>
        <w:rPr>
          <w:rFonts w:ascii="Arial" w:hAnsi="Arial" w:cs="Arial"/>
          <w:sz w:val="22"/>
          <w:szCs w:val="22"/>
          <w:lang w:val="en-GB"/>
        </w:rPr>
      </w:pPr>
      <w:r w:rsidRPr="00013B72">
        <w:rPr>
          <w:rFonts w:ascii="Arial" w:hAnsi="Arial" w:cs="Arial"/>
          <w:noProof/>
          <w:sz w:val="22"/>
          <w:szCs w:val="22"/>
          <w:lang w:val="en-GB"/>
        </w:rPr>
        <mc:AlternateContent>
          <mc:Choice Requires="wps">
            <w:drawing>
              <wp:anchor distT="0" distB="0" distL="114300" distR="114300" simplePos="0" relativeHeight="251658290" behindDoc="0" locked="0" layoutInCell="1" allowOverlap="1" wp14:anchorId="46669344" wp14:editId="3A9BE67D">
                <wp:simplePos x="0" y="0"/>
                <wp:positionH relativeFrom="column">
                  <wp:posOffset>2834640</wp:posOffset>
                </wp:positionH>
                <wp:positionV relativeFrom="paragraph">
                  <wp:posOffset>260985</wp:posOffset>
                </wp:positionV>
                <wp:extent cx="914400" cy="228600"/>
                <wp:effectExtent l="0" t="0" r="4445" b="0"/>
                <wp:wrapNone/>
                <wp:docPr id="35" name="Text Box 35"/>
                <wp:cNvGraphicFramePr/>
                <a:graphic xmlns:a="http://schemas.openxmlformats.org/drawingml/2006/main">
                  <a:graphicData uri="http://schemas.microsoft.com/office/word/2010/wordprocessingShape">
                    <wps:wsp>
                      <wps:cNvSpPr txBox="1"/>
                      <wps:spPr>
                        <a:xfrm>
                          <a:off x="0" y="0"/>
                          <a:ext cx="914400" cy="228600"/>
                        </a:xfrm>
                        <a:prstGeom prst="rect">
                          <a:avLst/>
                        </a:prstGeom>
                        <a:solidFill>
                          <a:schemeClr val="lt1"/>
                        </a:solidFill>
                        <a:ln w="6350">
                          <a:noFill/>
                        </a:ln>
                      </wps:spPr>
                      <wps:txbx>
                        <w:txbxContent>
                          <w:p w14:paraId="463AB9F3" w14:textId="77777777" w:rsidR="00013B72" w:rsidRPr="00071656" w:rsidRDefault="00013B72" w:rsidP="00013B72">
                            <w:pPr>
                              <w:rPr>
                                <w:rFonts w:ascii="Arial" w:hAnsi="Arial" w:cs="Arial"/>
                                <w:lang w:val="en-GB"/>
                              </w:rPr>
                            </w:pPr>
                            <w:r w:rsidRPr="00071656">
                              <w:rPr>
                                <w:rFonts w:ascii="Arial" w:hAnsi="Arial" w:cs="Arial"/>
                                <w:lang w:val="en-GB"/>
                              </w:rPr>
                              <w:t>Pivot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6669344" id="Text Box 35" o:spid="_x0000_s1044" type="#_x0000_t202" style="position:absolute;margin-left:223.2pt;margin-top:20.55pt;width:1in;height:18pt;z-index:25165829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" fillcolor="white [3201]" stroked="f" strokeweight=".5pt">
                <v:textbox>
                  <w:txbxContent>
                    <w:p w14:paraId="463AB9F3" w14:textId="77777777" w:rsidR="00013B72" w:rsidRPr="00071656" w:rsidRDefault="00013B72" w:rsidP="00013B72">
                      <w:pPr>
                        <w:rPr>
                          <w:rFonts w:ascii="Arial" w:hAnsi="Arial" w:cs="Arial"/>
                          <w:lang w:val="en-GB"/>
                        </w:rPr>
                      </w:pPr>
                      <w:r w:rsidRPr="00071656">
                        <w:rPr>
                          <w:rFonts w:ascii="Arial" w:hAnsi="Arial" w:cs="Arial"/>
                          <w:lang w:val="en-GB"/>
                        </w:rPr>
                        <w:t>Pivot</w:t>
                      </w:r>
                    </w:p>
                  </w:txbxContent>
                </v:textbox>
              </v:shape>
            </w:pict>
          </mc:Fallback>
        </mc:AlternateContent>
      </w:r>
      <w:r w:rsidRPr="00013B72">
        <w:rPr>
          <w:rFonts w:ascii="Arial" w:hAnsi="Arial" w:cs="Arial"/>
          <w:noProof/>
          <w:sz w:val="22"/>
          <w:szCs w:val="22"/>
          <w:lang w:val="en-GB"/>
        </w:rPr>
        <mc:AlternateContent>
          <mc:Choice Requires="wps">
            <w:drawing>
              <wp:anchor distT="0" distB="0" distL="114300" distR="114300" simplePos="0" relativeHeight="251658283" behindDoc="0" locked="0" layoutInCell="1" allowOverlap="1" wp14:anchorId="0D65A3A7" wp14:editId="0F43F4E5">
                <wp:simplePos x="0" y="0"/>
                <wp:positionH relativeFrom="column">
                  <wp:posOffset>3549650</wp:posOffset>
                </wp:positionH>
                <wp:positionV relativeFrom="paragraph">
                  <wp:posOffset>527685</wp:posOffset>
                </wp:positionV>
                <wp:extent cx="606425" cy="251460"/>
                <wp:effectExtent l="0" t="0" r="22225" b="15240"/>
                <wp:wrapNone/>
                <wp:docPr id="36" name="Freeform: Shape 36"/>
                <wp:cNvGraphicFramePr/>
                <a:graphic xmlns:a="http://schemas.openxmlformats.org/drawingml/2006/main">
                  <a:graphicData uri="http://schemas.microsoft.com/office/word/2010/wordprocessingShape">
                    <wps:wsp>
                      <wps:cNvSpPr/>
                      <wps:spPr>
                        <a:xfrm>
                          <a:off x="0" y="0"/>
                          <a:ext cx="606425" cy="251460"/>
                        </a:xfrm>
                        <a:custGeom>
                          <a:avLst/>
                          <a:gdLst>
                            <a:gd name="connsiteX0" fmla="*/ 0 w 606777"/>
                            <a:gd name="connsiteY0" fmla="*/ 0 h 252002"/>
                            <a:gd name="connsiteX1" fmla="*/ 254000 w 606777"/>
                            <a:gd name="connsiteY1" fmla="*/ 69850 h 252002"/>
                            <a:gd name="connsiteX2" fmla="*/ 457200 w 606777"/>
                            <a:gd name="connsiteY2" fmla="*/ 184150 h 252002"/>
                            <a:gd name="connsiteX3" fmla="*/ 596900 w 606777"/>
                            <a:gd name="connsiteY3" fmla="*/ 247650 h 252002"/>
                            <a:gd name="connsiteX4" fmla="*/ 584200 w 606777"/>
                            <a:gd name="connsiteY4" fmla="*/ 241300 h 2520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06777" h="252002">
                              <a:moveTo>
                                <a:pt x="0" y="0"/>
                              </a:moveTo>
                              <a:cubicBezTo>
                                <a:pt x="88900" y="19579"/>
                                <a:pt x="177800" y="39158"/>
                                <a:pt x="254000" y="69850"/>
                              </a:cubicBezTo>
                              <a:cubicBezTo>
                                <a:pt x="330200" y="100542"/>
                                <a:pt x="400050" y="154517"/>
                                <a:pt x="457200" y="184150"/>
                              </a:cubicBezTo>
                              <a:cubicBezTo>
                                <a:pt x="514350" y="213783"/>
                                <a:pt x="575733" y="238125"/>
                                <a:pt x="596900" y="247650"/>
                              </a:cubicBezTo>
                              <a:cubicBezTo>
                                <a:pt x="618067" y="257175"/>
                                <a:pt x="601133" y="249237"/>
                                <a:pt x="584200" y="241300"/>
                              </a:cubicBezTo>
                            </a:path>
                          </a:pathLst>
                        </a:cu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shape w14:anchorId="4151B28F" id="Freeform: Shape 36" o:spid="_x0000_s1026" style="position:absolute;margin-left:279.5pt;margin-top:41.55pt;width:47.75pt;height:19.8pt;z-index:252242944;visibility:visible;mso-wrap-style:square;mso-wrap-distance-left:9pt;mso-wrap-distance-top:0;mso-wrap-distance-right:9pt;mso-wrap-distance-bottom:0;mso-position-horizontal:absolute;mso-position-horizontal-relative:text;mso-position-vertical:absolute;mso-position-vertical-relative:text;v-text-anchor:middle" coordsize="606777,2520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" path="m,c88900,19579,177800,39158,254000,69850v76200,30692,146050,84667,203200,114300c514350,213783,575733,238125,596900,247650v21167,9525,4233,1587,-12700,-6350e" filled="f" strokecolor="black [3213]" strokeweight="1pt">
                <v:stroke joinstyle="miter"/>
                <v:path arrowok="t" o:connecttype="custom" o:connectlocs="0,0;253853,69700;456935,183754;596554,247117;583861,240781" o:connectangles="0,0,0,0,0"/>
              </v:shape>
            </w:pict>
          </mc:Fallback>
        </mc:AlternateContent>
      </w:r>
      <w:r w:rsidRPr="00013B72">
        <w:rPr>
          <w:rFonts w:ascii="Arial" w:hAnsi="Arial" w:cs="Arial"/>
          <w:noProof/>
          <w:sz w:val="22"/>
          <w:szCs w:val="22"/>
          <w:lang w:val="en-GB"/>
        </w:rPr>
        <mc:AlternateContent>
          <mc:Choice Requires="wps">
            <w:drawing>
              <wp:anchor distT="0" distB="0" distL="114300" distR="114300" simplePos="0" relativeHeight="251658276" behindDoc="0" locked="0" layoutInCell="1" allowOverlap="1" wp14:anchorId="3D16A3A6" wp14:editId="2890E276">
                <wp:simplePos x="0" y="0"/>
                <wp:positionH relativeFrom="column">
                  <wp:posOffset>1136650</wp:posOffset>
                </wp:positionH>
                <wp:positionV relativeFrom="paragraph">
                  <wp:posOffset>534035</wp:posOffset>
                </wp:positionV>
                <wp:extent cx="342900" cy="1371600"/>
                <wp:effectExtent l="19050" t="0" r="38100" b="38100"/>
                <wp:wrapNone/>
                <wp:docPr id="37" name="Straight Connector 37"/>
                <wp:cNvGraphicFramePr/>
                <a:graphic xmlns:a="http://schemas.openxmlformats.org/drawingml/2006/main">
                  <a:graphicData uri="http://schemas.microsoft.com/office/word/2010/wordprocessingShape">
                    <wps:wsp>
                      <wps:cNvCnPr/>
                      <wps:spPr>
                        <a:xfrm flipH="1">
                          <a:off x="0" y="0"/>
                          <a:ext cx="342900" cy="1371600"/>
                        </a:xfrm>
                        <a:prstGeom prst="line">
                          <a:avLst/>
                        </a:prstGeom>
                        <a:ln w="571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line w14:anchorId="6045EE47" id="Straight Connector 37" o:spid="_x0000_s1026" style="position:absolute;flip:x;z-index:252235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9.5pt,42.05pt" to="116.5pt,15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" strokecolor="black [3213]" strokeweight="4.5pt">
                <v:stroke joinstyle="miter"/>
              </v:line>
            </w:pict>
          </mc:Fallback>
        </mc:AlternateContent>
      </w:r>
      <w:r w:rsidRPr="00013B72">
        <w:rPr>
          <w:rFonts w:ascii="Arial" w:hAnsi="Arial" w:cs="Arial"/>
          <w:noProof/>
          <w:sz w:val="22"/>
          <w:szCs w:val="22"/>
          <w:lang w:val="en-GB"/>
        </w:rPr>
        <mc:AlternateContent>
          <mc:Choice Requires="wps">
            <w:drawing>
              <wp:anchor distT="0" distB="0" distL="114300" distR="114300" simplePos="0" relativeHeight="251658281" behindDoc="0" locked="0" layoutInCell="1" allowOverlap="1" wp14:anchorId="594C8376" wp14:editId="675C215A">
                <wp:simplePos x="0" y="0"/>
                <wp:positionH relativeFrom="column">
                  <wp:posOffset>1479550</wp:posOffset>
                </wp:positionH>
                <wp:positionV relativeFrom="paragraph">
                  <wp:posOffset>534035</wp:posOffset>
                </wp:positionV>
                <wp:extent cx="2057400" cy="0"/>
                <wp:effectExtent l="0" t="0" r="0" b="0"/>
                <wp:wrapNone/>
                <wp:docPr id="38" name="Straight Connector 38"/>
                <wp:cNvGraphicFramePr/>
                <a:graphic xmlns:a="http://schemas.openxmlformats.org/drawingml/2006/main">
                  <a:graphicData uri="http://schemas.microsoft.com/office/word/2010/wordprocessingShape">
                    <wps:wsp>
                      <wps:cNvCnPr/>
                      <wps:spPr>
                        <a:xfrm>
                          <a:off x="0" y="0"/>
                          <a:ext cx="205740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w:pict>
              <v:line w14:anchorId="7CE2E4BD" id="Straight Connector 38" o:spid="_x0000_s1026" style="position:absolute;z-index:252240896;visibility:visible;mso-wrap-style:square;mso-wrap-distance-left:9pt;mso-wrap-distance-top:0;mso-wrap-distance-right:9pt;mso-wrap-distance-bottom:0;mso-position-horizontal:absolute;mso-position-horizontal-relative:text;mso-position-vertical:absolute;mso-position-vertical-relative:text" from="116.5pt,42.05pt" to="278.5pt,4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" strokecolor="black [3213]" strokeweight="1pt">
                <v:stroke joinstyle="miter"/>
              </v:line>
            </w:pict>
          </mc:Fallback>
        </mc:AlternateContent>
      </w:r>
      <w:r w:rsidRPr="00013B72">
        <w:rPr>
          <w:rFonts w:ascii="Arial" w:hAnsi="Arial" w:cs="Arial"/>
          <w:noProof/>
          <w:sz w:val="22"/>
          <w:szCs w:val="22"/>
          <w:lang w:val="en-GB"/>
        </w:rPr>
        <mc:AlternateContent>
          <mc:Choice Requires="wps">
            <w:drawing>
              <wp:anchor distT="0" distB="0" distL="114300" distR="114300" simplePos="0" relativeHeight="251658278" behindDoc="0" locked="0" layoutInCell="1" allowOverlap="1" wp14:anchorId="54787194" wp14:editId="2BAA2C95">
                <wp:simplePos x="0" y="0"/>
                <wp:positionH relativeFrom="column">
                  <wp:posOffset>3003550</wp:posOffset>
                </wp:positionH>
                <wp:positionV relativeFrom="paragraph">
                  <wp:posOffset>534035</wp:posOffset>
                </wp:positionV>
                <wp:extent cx="114300" cy="114300"/>
                <wp:effectExtent l="19050" t="19050" r="38100" b="19050"/>
                <wp:wrapNone/>
                <wp:docPr id="39" name="Isosceles Triangle 39"/>
                <wp:cNvGraphicFramePr/>
                <a:graphic xmlns:a="http://schemas.openxmlformats.org/drawingml/2006/main">
                  <a:graphicData uri="http://schemas.microsoft.com/office/word/2010/wordprocessingShape">
                    <wps:wsp>
                      <wps:cNvSpPr/>
                      <wps:spPr>
                        <a:xfrm>
                          <a:off x="0" y="0"/>
                          <a:ext cx="114300" cy="114300"/>
                        </a:xfrm>
                        <a:prstGeom prst="triangl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shapetype w14:anchorId="48B54687"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39" o:spid="_x0000_s1026" type="#_x0000_t5" style="position:absolute;margin-left:236.5pt;margin-top:42.05pt;width:9pt;height:9pt;z-index:252237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" fillcolor="white [3212]" strokecolor="black [3213]" strokeweight="1pt"/>
            </w:pict>
          </mc:Fallback>
        </mc:AlternateContent>
      </w:r>
      <w:r w:rsidRPr="00013B72">
        <w:rPr>
          <w:rFonts w:ascii="Arial" w:hAnsi="Arial" w:cs="Arial"/>
          <w:noProof/>
          <w:sz w:val="22"/>
          <w:szCs w:val="22"/>
          <w:lang w:val="en-GB"/>
        </w:rPr>
        <mc:AlternateContent>
          <mc:Choice Requires="wps">
            <w:drawing>
              <wp:anchor distT="0" distB="0" distL="114300" distR="114300" simplePos="0" relativeHeight="251658289" behindDoc="0" locked="0" layoutInCell="1" allowOverlap="1" wp14:anchorId="3A7D2699" wp14:editId="6E3E8695">
                <wp:simplePos x="0" y="0"/>
                <wp:positionH relativeFrom="column">
                  <wp:posOffset>2644140</wp:posOffset>
                </wp:positionH>
                <wp:positionV relativeFrom="paragraph">
                  <wp:posOffset>2134235</wp:posOffset>
                </wp:positionV>
                <wp:extent cx="914400" cy="228600"/>
                <wp:effectExtent l="0" t="0" r="4445" b="0"/>
                <wp:wrapNone/>
                <wp:docPr id="40" name="Text Box 40"/>
                <wp:cNvGraphicFramePr/>
                <a:graphic xmlns:a="http://schemas.openxmlformats.org/drawingml/2006/main">
                  <a:graphicData uri="http://schemas.microsoft.com/office/word/2010/wordprocessingShape">
                    <wps:wsp>
                      <wps:cNvSpPr txBox="1"/>
                      <wps:spPr>
                        <a:xfrm>
                          <a:off x="0" y="0"/>
                          <a:ext cx="914400" cy="228600"/>
                        </a:xfrm>
                        <a:prstGeom prst="rect">
                          <a:avLst/>
                        </a:prstGeom>
                        <a:solidFill>
                          <a:schemeClr val="lt1"/>
                        </a:solidFill>
                        <a:ln w="6350">
                          <a:noFill/>
                        </a:ln>
                      </wps:spPr>
                      <wps:txbx>
                        <w:txbxContent>
                          <w:p w14:paraId="52887C84" w14:textId="77777777" w:rsidR="00013B72" w:rsidRPr="00071656" w:rsidRDefault="00013B72" w:rsidP="00013B72">
                            <w:pPr>
                              <w:rPr>
                                <w:rFonts w:ascii="Arial" w:hAnsi="Arial" w:cs="Arial"/>
                                <w:lang w:val="en-GB"/>
                              </w:rPr>
                            </w:pPr>
                            <w:r w:rsidRPr="00071656">
                              <w:rPr>
                                <w:rFonts w:ascii="Arial" w:hAnsi="Arial" w:cs="Arial"/>
                                <w:lang w:val="en-GB"/>
                              </w:rPr>
                              <w:t>Pivot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A7D2699" id="Text Box 40" o:spid="_x0000_s1045" type="#_x0000_t202" style="position:absolute;margin-left:208.2pt;margin-top:168.05pt;width:1in;height:18pt;z-index:251658289;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" fillcolor="white [3201]" stroked="f" strokeweight=".5pt">
                <v:textbox>
                  <w:txbxContent>
                    <w:p w14:paraId="52887C84" w14:textId="77777777" w:rsidR="00013B72" w:rsidRPr="00071656" w:rsidRDefault="00013B72" w:rsidP="00013B72">
                      <w:pPr>
                        <w:rPr>
                          <w:rFonts w:ascii="Arial" w:hAnsi="Arial" w:cs="Arial"/>
                          <w:lang w:val="en-GB"/>
                        </w:rPr>
                      </w:pPr>
                      <w:r w:rsidRPr="00071656">
                        <w:rPr>
                          <w:rFonts w:ascii="Arial" w:hAnsi="Arial" w:cs="Arial"/>
                          <w:lang w:val="en-GB"/>
                        </w:rPr>
                        <w:t>Pivot</w:t>
                      </w:r>
                    </w:p>
                  </w:txbxContent>
                </v:textbox>
              </v:shape>
            </w:pict>
          </mc:Fallback>
        </mc:AlternateContent>
      </w:r>
      <w:r w:rsidRPr="00013B72">
        <w:rPr>
          <w:rFonts w:ascii="Arial" w:hAnsi="Arial" w:cs="Arial"/>
          <w:noProof/>
          <w:sz w:val="22"/>
          <w:szCs w:val="22"/>
          <w:lang w:val="en-GB"/>
        </w:rPr>
        <mc:AlternateContent>
          <mc:Choice Requires="wps">
            <w:drawing>
              <wp:anchor distT="0" distB="0" distL="114300" distR="114300" simplePos="0" relativeHeight="251658287" behindDoc="0" locked="0" layoutInCell="1" allowOverlap="1" wp14:anchorId="6FBDFB83" wp14:editId="6666B451">
                <wp:simplePos x="0" y="0"/>
                <wp:positionH relativeFrom="column">
                  <wp:posOffset>3295650</wp:posOffset>
                </wp:positionH>
                <wp:positionV relativeFrom="paragraph">
                  <wp:posOffset>1562735</wp:posOffset>
                </wp:positionV>
                <wp:extent cx="1041400" cy="349250"/>
                <wp:effectExtent l="0" t="0" r="25400" b="12700"/>
                <wp:wrapNone/>
                <wp:docPr id="41" name="Freeform: Shape 41"/>
                <wp:cNvGraphicFramePr/>
                <a:graphic xmlns:a="http://schemas.openxmlformats.org/drawingml/2006/main">
                  <a:graphicData uri="http://schemas.microsoft.com/office/word/2010/wordprocessingShape">
                    <wps:wsp>
                      <wps:cNvSpPr/>
                      <wps:spPr>
                        <a:xfrm>
                          <a:off x="0" y="0"/>
                          <a:ext cx="1041400" cy="349250"/>
                        </a:xfrm>
                        <a:custGeom>
                          <a:avLst/>
                          <a:gdLst>
                            <a:gd name="connsiteX0" fmla="*/ 1041400 w 1041400"/>
                            <a:gd name="connsiteY0" fmla="*/ 0 h 349268"/>
                            <a:gd name="connsiteX1" fmla="*/ 901700 w 1041400"/>
                            <a:gd name="connsiteY1" fmla="*/ 266700 h 349268"/>
                            <a:gd name="connsiteX2" fmla="*/ 438150 w 1041400"/>
                            <a:gd name="connsiteY2" fmla="*/ 336550 h 349268"/>
                            <a:gd name="connsiteX3" fmla="*/ 0 w 1041400"/>
                            <a:gd name="connsiteY3" fmla="*/ 349250 h 349268"/>
                            <a:gd name="connsiteX4" fmla="*/ 0 w 1041400"/>
                            <a:gd name="connsiteY4" fmla="*/ 349250 h 34926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041400" h="349268">
                              <a:moveTo>
                                <a:pt x="1041400" y="0"/>
                              </a:moveTo>
                              <a:cubicBezTo>
                                <a:pt x="1021821" y="105304"/>
                                <a:pt x="1002242" y="210608"/>
                                <a:pt x="901700" y="266700"/>
                              </a:cubicBezTo>
                              <a:cubicBezTo>
                                <a:pt x="801158" y="322792"/>
                                <a:pt x="588433" y="322792"/>
                                <a:pt x="438150" y="336550"/>
                              </a:cubicBezTo>
                              <a:cubicBezTo>
                                <a:pt x="287867" y="350308"/>
                                <a:pt x="0" y="349250"/>
                                <a:pt x="0" y="349250"/>
                              </a:cubicBezTo>
                              <a:lnTo>
                                <a:pt x="0" y="349250"/>
                              </a:lnTo>
                            </a:path>
                          </a:pathLst>
                        </a:cu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shape w14:anchorId="39BA7B76" id="Freeform: Shape 41" o:spid="_x0000_s1026" style="position:absolute;margin-left:259.5pt;margin-top:123.05pt;width:82pt;height:27.5pt;z-index:252247040;visibility:visible;mso-wrap-style:square;mso-wrap-distance-left:9pt;mso-wrap-distance-top:0;mso-wrap-distance-right:9pt;mso-wrap-distance-bottom:0;mso-position-horizontal:absolute;mso-position-horizontal-relative:text;mso-position-vertical:absolute;mso-position-vertical-relative:text;v-text-anchor:middle" coordsize="1041400,3492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" path="m1041400,v-19579,105304,-39158,210608,-139700,266700c801158,322792,588433,322792,438150,336550,287867,350308,,349250,,349250r,e" filled="f" strokecolor="black [3213]" strokeweight="1pt">
                <v:stroke joinstyle="miter"/>
                <v:path arrowok="t" o:connecttype="custom" o:connectlocs="1041400,0;901700,266686;438150,336533;0,349232;0,349232" o:connectangles="0,0,0,0,0"/>
              </v:shape>
            </w:pict>
          </mc:Fallback>
        </mc:AlternateContent>
      </w:r>
      <w:r w:rsidRPr="00013B72">
        <w:rPr>
          <w:rFonts w:ascii="Arial" w:hAnsi="Arial" w:cs="Arial"/>
          <w:noProof/>
          <w:sz w:val="22"/>
          <w:szCs w:val="22"/>
          <w:lang w:val="en-GB"/>
        </w:rPr>
        <mc:AlternateContent>
          <mc:Choice Requires="wps">
            <w:drawing>
              <wp:anchor distT="0" distB="0" distL="114300" distR="114300" simplePos="0" relativeHeight="251658286" behindDoc="0" locked="0" layoutInCell="1" allowOverlap="1" wp14:anchorId="0D207EA4" wp14:editId="32A70CAE">
                <wp:simplePos x="0" y="0"/>
                <wp:positionH relativeFrom="column">
                  <wp:posOffset>4343400</wp:posOffset>
                </wp:positionH>
                <wp:positionV relativeFrom="paragraph">
                  <wp:posOffset>1143635</wp:posOffset>
                </wp:positionV>
                <wp:extent cx="6350" cy="292100"/>
                <wp:effectExtent l="0" t="0" r="31750" b="12700"/>
                <wp:wrapNone/>
                <wp:docPr id="42" name="Freeform: Shape 42"/>
                <wp:cNvGraphicFramePr/>
                <a:graphic xmlns:a="http://schemas.openxmlformats.org/drawingml/2006/main">
                  <a:graphicData uri="http://schemas.microsoft.com/office/word/2010/wordprocessingShape">
                    <wps:wsp>
                      <wps:cNvSpPr/>
                      <wps:spPr>
                        <a:xfrm>
                          <a:off x="0" y="0"/>
                          <a:ext cx="6350" cy="292100"/>
                        </a:xfrm>
                        <a:custGeom>
                          <a:avLst/>
                          <a:gdLst>
                            <a:gd name="connsiteX0" fmla="*/ 0 w 6350"/>
                            <a:gd name="connsiteY0" fmla="*/ 0 h 292100"/>
                            <a:gd name="connsiteX1" fmla="*/ 6350 w 6350"/>
                            <a:gd name="connsiteY1" fmla="*/ 292100 h 292100"/>
                          </a:gdLst>
                          <a:ahLst/>
                          <a:cxnLst>
                            <a:cxn ang="0">
                              <a:pos x="connsiteX0" y="connsiteY0"/>
                            </a:cxn>
                            <a:cxn ang="0">
                              <a:pos x="connsiteX1" y="connsiteY1"/>
                            </a:cxn>
                          </a:cxnLst>
                          <a:rect l="l" t="t" r="r" b="b"/>
                          <a:pathLst>
                            <a:path w="6350" h="292100">
                              <a:moveTo>
                                <a:pt x="0" y="0"/>
                              </a:moveTo>
                              <a:lnTo>
                                <a:pt x="6350" y="292100"/>
                              </a:lnTo>
                            </a:path>
                          </a:pathLst>
                        </a:cu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shape w14:anchorId="62855EF4" id="Freeform: Shape 42" o:spid="_x0000_s1026" style="position:absolute;margin-left:342pt;margin-top:90.05pt;width:.5pt;height:23pt;z-index:252246016;visibility:visible;mso-wrap-style:square;mso-wrap-distance-left:9pt;mso-wrap-distance-top:0;mso-wrap-distance-right:9pt;mso-wrap-distance-bottom:0;mso-position-horizontal:absolute;mso-position-horizontal-relative:text;mso-position-vertical:absolute;mso-position-vertical-relative:text;v-text-anchor:middle" coordsize="6350,292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" path="m,l6350,292100e" filled="f" strokecolor="black [3213]" strokeweight="1pt">
                <v:stroke joinstyle="miter"/>
                <v:path arrowok="t" o:connecttype="custom" o:connectlocs="0,0;6350,292100" o:connectangles="0,0"/>
              </v:shape>
            </w:pict>
          </mc:Fallback>
        </mc:AlternateContent>
      </w:r>
      <w:r w:rsidRPr="00013B72">
        <w:rPr>
          <w:rFonts w:ascii="Arial" w:hAnsi="Arial" w:cs="Arial"/>
          <w:noProof/>
          <w:sz w:val="22"/>
          <w:szCs w:val="22"/>
          <w:lang w:val="en-GB"/>
        </w:rPr>
        <mc:AlternateContent>
          <mc:Choice Requires="wps">
            <w:drawing>
              <wp:anchor distT="0" distB="0" distL="114300" distR="114300" simplePos="0" relativeHeight="251658285" behindDoc="0" locked="0" layoutInCell="1" allowOverlap="1" wp14:anchorId="4D9E4467" wp14:editId="4BB3116A">
                <wp:simplePos x="0" y="0"/>
                <wp:positionH relativeFrom="column">
                  <wp:posOffset>4222750</wp:posOffset>
                </wp:positionH>
                <wp:positionV relativeFrom="paragraph">
                  <wp:posOffset>1562735</wp:posOffset>
                </wp:positionV>
                <wp:extent cx="228600" cy="0"/>
                <wp:effectExtent l="0" t="0" r="0" b="0"/>
                <wp:wrapNone/>
                <wp:docPr id="43" name="Straight Connector 43"/>
                <wp:cNvGraphicFramePr/>
                <a:graphic xmlns:a="http://schemas.openxmlformats.org/drawingml/2006/main">
                  <a:graphicData uri="http://schemas.microsoft.com/office/word/2010/wordprocessingShape">
                    <wps:wsp>
                      <wps:cNvCnPr/>
                      <wps:spPr>
                        <a:xfrm>
                          <a:off x="0" y="0"/>
                          <a:ext cx="228600" cy="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du="http://schemas.microsoft.com/office/word/2023/wordml/word16du">
            <w:pict>
              <v:line w14:anchorId="04CE051A" id="Straight Connector 43" o:spid="_x0000_s1026" style="position:absolute;z-index:252244992;visibility:visible;mso-wrap-style:square;mso-wrap-distance-left:9pt;mso-wrap-distance-top:0;mso-wrap-distance-right:9pt;mso-wrap-distance-bottom:0;mso-position-horizontal:absolute;mso-position-horizontal-relative:text;mso-position-vertical:absolute;mso-position-vertical-relative:text" from="332.5pt,123.05pt" to="350.5pt,12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" strokecolor="black [3200]" strokeweight="1pt">
                <v:stroke joinstyle="miter"/>
              </v:line>
            </w:pict>
          </mc:Fallback>
        </mc:AlternateContent>
      </w:r>
      <w:r w:rsidRPr="00013B72">
        <w:rPr>
          <w:rFonts w:ascii="Arial" w:hAnsi="Arial" w:cs="Arial"/>
          <w:noProof/>
          <w:sz w:val="22"/>
          <w:szCs w:val="22"/>
          <w:lang w:val="en-GB"/>
        </w:rPr>
        <mc:AlternateContent>
          <mc:Choice Requires="wps">
            <w:drawing>
              <wp:anchor distT="0" distB="0" distL="114300" distR="114300" simplePos="0" relativeHeight="251658284" behindDoc="0" locked="0" layoutInCell="1" allowOverlap="1" wp14:anchorId="2FAFDBDC" wp14:editId="08926449">
                <wp:simplePos x="0" y="0"/>
                <wp:positionH relativeFrom="column">
                  <wp:posOffset>4108450</wp:posOffset>
                </wp:positionH>
                <wp:positionV relativeFrom="paragraph">
                  <wp:posOffset>1448435</wp:posOffset>
                </wp:positionV>
                <wp:extent cx="457200" cy="0"/>
                <wp:effectExtent l="0" t="0" r="0" b="0"/>
                <wp:wrapNone/>
                <wp:docPr id="44" name="Straight Connector 44"/>
                <wp:cNvGraphicFramePr/>
                <a:graphic xmlns:a="http://schemas.openxmlformats.org/drawingml/2006/main">
                  <a:graphicData uri="http://schemas.microsoft.com/office/word/2010/wordprocessingShape">
                    <wps:wsp>
                      <wps:cNvCnPr/>
                      <wps:spPr>
                        <a:xfrm>
                          <a:off x="0" y="0"/>
                          <a:ext cx="45720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w:pict>
              <v:line w14:anchorId="01DA57E8" id="Straight Connector 44" o:spid="_x0000_s1026" style="position:absolute;z-index:252243968;visibility:visible;mso-wrap-style:square;mso-wrap-distance-left:9pt;mso-wrap-distance-top:0;mso-wrap-distance-right:9pt;mso-wrap-distance-bottom:0;mso-position-horizontal:absolute;mso-position-horizontal-relative:text;mso-position-vertical:absolute;mso-position-vertical-relative:text" from="323.5pt,114.05pt" to="359.5pt,11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" strokecolor="black [3213]" strokeweight="1pt">
                <v:stroke joinstyle="miter"/>
              </v:line>
            </w:pict>
          </mc:Fallback>
        </mc:AlternateContent>
      </w:r>
      <w:r w:rsidRPr="00013B72">
        <w:rPr>
          <w:rFonts w:ascii="Arial" w:hAnsi="Arial" w:cs="Arial"/>
          <w:noProof/>
          <w:sz w:val="22"/>
          <w:szCs w:val="22"/>
          <w:lang w:val="en-GB"/>
        </w:rPr>
        <mc:AlternateContent>
          <mc:Choice Requires="wps">
            <w:drawing>
              <wp:anchor distT="0" distB="0" distL="114300" distR="114300" simplePos="0" relativeHeight="251658279" behindDoc="0" locked="0" layoutInCell="1" allowOverlap="1" wp14:anchorId="731E046E" wp14:editId="619CEDD7">
                <wp:simplePos x="0" y="0"/>
                <wp:positionH relativeFrom="column">
                  <wp:posOffset>4108450</wp:posOffset>
                </wp:positionH>
                <wp:positionV relativeFrom="paragraph">
                  <wp:posOffset>692785</wp:posOffset>
                </wp:positionV>
                <wp:extent cx="457200" cy="457200"/>
                <wp:effectExtent l="0" t="0" r="19050" b="19050"/>
                <wp:wrapNone/>
                <wp:docPr id="45" name="Oval 45"/>
                <wp:cNvGraphicFramePr/>
                <a:graphic xmlns:a="http://schemas.openxmlformats.org/drawingml/2006/main">
                  <a:graphicData uri="http://schemas.microsoft.com/office/word/2010/wordprocessingShape">
                    <wps:wsp>
                      <wps:cNvSpPr/>
                      <wps:spPr>
                        <a:xfrm>
                          <a:off x="0" y="0"/>
                          <a:ext cx="457200" cy="45720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oval w14:anchorId="24ADC911" id="Oval 45" o:spid="_x0000_s1026" style="position:absolute;margin-left:323.5pt;margin-top:54.55pt;width:36pt;height:36pt;z-index:252238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" fillcolor="white [3212]" strokecolor="black [3213]" strokeweight="1pt">
                <v:stroke joinstyle="miter"/>
              </v:oval>
            </w:pict>
          </mc:Fallback>
        </mc:AlternateContent>
      </w:r>
      <w:r w:rsidRPr="00013B72">
        <w:rPr>
          <w:rFonts w:ascii="Arial" w:hAnsi="Arial" w:cs="Arial"/>
          <w:noProof/>
          <w:sz w:val="22"/>
          <w:szCs w:val="22"/>
          <w:lang w:val="en-GB"/>
        </w:rPr>
        <mc:AlternateContent>
          <mc:Choice Requires="wps">
            <w:drawing>
              <wp:anchor distT="0" distB="0" distL="114300" distR="114300" simplePos="0" relativeHeight="251658280" behindDoc="1" locked="0" layoutInCell="1" allowOverlap="1" wp14:anchorId="5C5D30F0" wp14:editId="7E2B4D3D">
                <wp:simplePos x="0" y="0"/>
                <wp:positionH relativeFrom="column">
                  <wp:posOffset>4222750</wp:posOffset>
                </wp:positionH>
                <wp:positionV relativeFrom="paragraph">
                  <wp:posOffset>807085</wp:posOffset>
                </wp:positionV>
                <wp:extent cx="228600" cy="228600"/>
                <wp:effectExtent l="0" t="0" r="0" b="0"/>
                <wp:wrapTopAndBottom/>
                <wp:docPr id="46" name="Text Box 46"/>
                <wp:cNvGraphicFramePr/>
                <a:graphic xmlns:a="http://schemas.openxmlformats.org/drawingml/2006/main">
                  <a:graphicData uri="http://schemas.microsoft.com/office/word/2010/wordprocessingShape">
                    <wps:wsp>
                      <wps:cNvSpPr txBox="1"/>
                      <wps:spPr>
                        <a:xfrm>
                          <a:off x="0" y="0"/>
                          <a:ext cx="228600" cy="228600"/>
                        </a:xfrm>
                        <a:prstGeom prst="rect">
                          <a:avLst/>
                        </a:prstGeom>
                        <a:solidFill>
                          <a:schemeClr val="lt1"/>
                        </a:solidFill>
                        <a:ln w="6350">
                          <a:noFill/>
                        </a:ln>
                      </wps:spPr>
                      <wps:txbx>
                        <w:txbxContent>
                          <w:p w14:paraId="6552F761" w14:textId="77777777" w:rsidR="00013B72" w:rsidRPr="00B451BA" w:rsidRDefault="00013B72" w:rsidP="00013B72">
                            <w:pPr>
                              <w:rPr>
                                <w:rFonts w:ascii="Arial" w:hAnsi="Arial" w:cs="Arial"/>
                                <w:sz w:val="16"/>
                                <w:szCs w:val="16"/>
                                <w:lang w:val="en-GB"/>
                              </w:rPr>
                            </w:pPr>
                            <w:r>
                              <w:rPr>
                                <w:rFonts w:ascii="Arial" w:hAnsi="Arial" w:cs="Arial"/>
                                <w:sz w:val="16"/>
                                <w:szCs w:val="16"/>
                                <w:lang w:val="en-GB"/>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5D30F0" id="Text Box 46" o:spid="_x0000_s1046" type="#_x0000_t202" style="position:absolute;margin-left:332.5pt;margin-top:63.55pt;width:18pt;height:18pt;z-index:-251658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" fillcolor="white [3201]" stroked="f" strokeweight=".5pt">
                <v:textbox>
                  <w:txbxContent>
                    <w:p w14:paraId="6552F761" w14:textId="77777777" w:rsidR="00013B72" w:rsidRPr="00B451BA" w:rsidRDefault="00013B72" w:rsidP="00013B72">
                      <w:pPr>
                        <w:rPr>
                          <w:rFonts w:ascii="Arial" w:hAnsi="Arial" w:cs="Arial"/>
                          <w:sz w:val="16"/>
                          <w:szCs w:val="16"/>
                          <w:lang w:val="en-GB"/>
                        </w:rPr>
                      </w:pPr>
                      <w:r>
                        <w:rPr>
                          <w:rFonts w:ascii="Arial" w:hAnsi="Arial" w:cs="Arial"/>
                          <w:sz w:val="16"/>
                          <w:szCs w:val="16"/>
                          <w:lang w:val="en-GB"/>
                        </w:rPr>
                        <w:t>A</w:t>
                      </w:r>
                    </w:p>
                  </w:txbxContent>
                </v:textbox>
                <w10:wrap type="topAndBottom"/>
              </v:shape>
            </w:pict>
          </mc:Fallback>
        </mc:AlternateContent>
      </w:r>
      <w:r w:rsidRPr="00013B72">
        <w:rPr>
          <w:rFonts w:ascii="Arial" w:hAnsi="Arial" w:cs="Arial"/>
          <w:noProof/>
          <w:sz w:val="22"/>
          <w:szCs w:val="22"/>
          <w:lang w:val="en-GB"/>
        </w:rPr>
        <mc:AlternateContent>
          <mc:Choice Requires="wps">
            <w:drawing>
              <wp:anchor distT="0" distB="0" distL="114300" distR="114300" simplePos="0" relativeHeight="251658282" behindDoc="0" locked="0" layoutInCell="1" allowOverlap="1" wp14:anchorId="5E3F0622" wp14:editId="32DB32A0">
                <wp:simplePos x="0" y="0"/>
                <wp:positionH relativeFrom="column">
                  <wp:posOffset>1136650</wp:posOffset>
                </wp:positionH>
                <wp:positionV relativeFrom="paragraph">
                  <wp:posOffset>1905635</wp:posOffset>
                </wp:positionV>
                <wp:extent cx="2171700" cy="12700"/>
                <wp:effectExtent l="0" t="0" r="19050" b="25400"/>
                <wp:wrapNone/>
                <wp:docPr id="47" name="Straight Connector 47"/>
                <wp:cNvGraphicFramePr/>
                <a:graphic xmlns:a="http://schemas.openxmlformats.org/drawingml/2006/main">
                  <a:graphicData uri="http://schemas.microsoft.com/office/word/2010/wordprocessingShape">
                    <wps:wsp>
                      <wps:cNvCnPr/>
                      <wps:spPr>
                        <a:xfrm>
                          <a:off x="0" y="0"/>
                          <a:ext cx="2171700" cy="1270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line w14:anchorId="23CB49DD" id="Straight Connector 47" o:spid="_x0000_s1026" style="position:absolute;z-index:252241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9.5pt,150.05pt" to="260.5pt,15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" strokecolor="black [3213]" strokeweight="1pt">
                <v:stroke joinstyle="miter"/>
              </v:line>
            </w:pict>
          </mc:Fallback>
        </mc:AlternateContent>
      </w:r>
      <w:r w:rsidRPr="00013B72">
        <w:rPr>
          <w:rFonts w:ascii="Arial" w:hAnsi="Arial" w:cs="Arial"/>
          <w:noProof/>
          <w:sz w:val="22"/>
          <w:szCs w:val="22"/>
          <w:lang w:val="en-GB"/>
        </w:rPr>
        <mc:AlternateContent>
          <mc:Choice Requires="wps">
            <w:drawing>
              <wp:anchor distT="0" distB="0" distL="114300" distR="114300" simplePos="0" relativeHeight="251658277" behindDoc="0" locked="0" layoutInCell="1" allowOverlap="1" wp14:anchorId="1E31E9A9" wp14:editId="7BDDC172">
                <wp:simplePos x="0" y="0"/>
                <wp:positionH relativeFrom="column">
                  <wp:posOffset>2800350</wp:posOffset>
                </wp:positionH>
                <wp:positionV relativeFrom="paragraph">
                  <wp:posOffset>1918335</wp:posOffset>
                </wp:positionV>
                <wp:extent cx="114300" cy="114300"/>
                <wp:effectExtent l="19050" t="19050" r="38100" b="19050"/>
                <wp:wrapNone/>
                <wp:docPr id="48" name="Isosceles Triangle 48"/>
                <wp:cNvGraphicFramePr/>
                <a:graphic xmlns:a="http://schemas.openxmlformats.org/drawingml/2006/main">
                  <a:graphicData uri="http://schemas.microsoft.com/office/word/2010/wordprocessingShape">
                    <wps:wsp>
                      <wps:cNvSpPr/>
                      <wps:spPr>
                        <a:xfrm>
                          <a:off x="0" y="0"/>
                          <a:ext cx="114300" cy="114300"/>
                        </a:xfrm>
                        <a:prstGeom prst="triangl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shape w14:anchorId="0CB1F34E" id="Isosceles Triangle 48" o:spid="_x0000_s1026" type="#_x0000_t5" style="position:absolute;margin-left:220.5pt;margin-top:151.05pt;width:9pt;height:9pt;z-index:252236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" fillcolor="white [3212]" strokecolor="black [3213]" strokeweight="1pt"/>
            </w:pict>
          </mc:Fallback>
        </mc:AlternateContent>
      </w:r>
    </w:p>
    <w:p w14:paraId="51C43EFF" w14:textId="33554C96" w:rsidR="00013B72" w:rsidRPr="00013B72" w:rsidRDefault="0017613A" w:rsidP="00013B72">
      <w:pPr>
        <w:rPr>
          <w:rFonts w:ascii="Arial" w:hAnsi="Arial" w:cs="Arial"/>
          <w:sz w:val="22"/>
          <w:szCs w:val="22"/>
          <w:lang w:val="en-GB"/>
        </w:rPr>
      </w:pPr>
      <w:r w:rsidRPr="00013B72">
        <w:rPr>
          <w:rFonts w:ascii="Arial" w:hAnsi="Arial" w:cs="Arial"/>
          <w:noProof/>
          <w:sz w:val="22"/>
          <w:szCs w:val="22"/>
          <w:lang w:val="en-GB"/>
        </w:rPr>
        <mc:AlternateContent>
          <mc:Choice Requires="wps">
            <w:drawing>
              <wp:anchor distT="0" distB="0" distL="114300" distR="114300" simplePos="0" relativeHeight="251658291" behindDoc="0" locked="0" layoutInCell="1" allowOverlap="1" wp14:anchorId="68022B46" wp14:editId="10E2E4AC">
                <wp:simplePos x="0" y="0"/>
                <wp:positionH relativeFrom="column">
                  <wp:posOffset>1993265</wp:posOffset>
                </wp:positionH>
                <wp:positionV relativeFrom="paragraph">
                  <wp:posOffset>22225</wp:posOffset>
                </wp:positionV>
                <wp:extent cx="914400" cy="304800"/>
                <wp:effectExtent l="0" t="0" r="0" b="0"/>
                <wp:wrapNone/>
                <wp:docPr id="34" name="Text Box 34"/>
                <wp:cNvGraphicFramePr/>
                <a:graphic xmlns:a="http://schemas.openxmlformats.org/drawingml/2006/main">
                  <a:graphicData uri="http://schemas.microsoft.com/office/word/2010/wordprocessingShape">
                    <wps:wsp>
                      <wps:cNvSpPr txBox="1"/>
                      <wps:spPr>
                        <a:xfrm>
                          <a:off x="0" y="0"/>
                          <a:ext cx="914400" cy="304800"/>
                        </a:xfrm>
                        <a:prstGeom prst="rect">
                          <a:avLst/>
                        </a:prstGeom>
                        <a:solidFill>
                          <a:schemeClr val="lt1"/>
                        </a:solidFill>
                        <a:ln w="6350">
                          <a:noFill/>
                        </a:ln>
                      </wps:spPr>
                      <wps:txbx>
                        <w:txbxContent>
                          <w:p w14:paraId="1A4626E7" w14:textId="2FBEF3A7" w:rsidR="00013B72" w:rsidRPr="00071656" w:rsidRDefault="0017613A" w:rsidP="00013B72">
                            <w:pPr>
                              <w:rPr>
                                <w:rFonts w:ascii="Arial" w:hAnsi="Arial" w:cs="Arial"/>
                                <w:lang w:val="en-GB"/>
                              </w:rPr>
                            </w:pPr>
                            <w:r>
                              <w:rPr>
                                <w:rFonts w:ascii="Arial" w:hAnsi="Arial" w:cs="Arial"/>
                                <w:lang w:val="en-GB"/>
                              </w:rPr>
                              <w:t>Rigid w</w:t>
                            </w:r>
                            <w:r w:rsidR="00013B72">
                              <w:rPr>
                                <w:rFonts w:ascii="Arial" w:hAnsi="Arial" w:cs="Arial"/>
                                <w:lang w:val="en-GB"/>
                              </w:rPr>
                              <w:t>ire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8022B46" id="Text Box 34" o:spid="_x0000_s1047" type="#_x0000_t202" style="position:absolute;margin-left:156.95pt;margin-top:1.75pt;width:1in;height:24pt;z-index:251658291;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" fillcolor="white [3201]" stroked="f" strokeweight=".5pt">
                <v:textbox>
                  <w:txbxContent>
                    <w:p w14:paraId="1A4626E7" w14:textId="2FBEF3A7" w:rsidR="00013B72" w:rsidRPr="00071656" w:rsidRDefault="0017613A" w:rsidP="00013B72">
                      <w:pPr>
                        <w:rPr>
                          <w:rFonts w:ascii="Arial" w:hAnsi="Arial" w:cs="Arial"/>
                          <w:lang w:val="en-GB"/>
                        </w:rPr>
                      </w:pPr>
                      <w:r>
                        <w:rPr>
                          <w:rFonts w:ascii="Arial" w:hAnsi="Arial" w:cs="Arial"/>
                          <w:lang w:val="en-GB"/>
                        </w:rPr>
                        <w:t>Rigid w</w:t>
                      </w:r>
                      <w:r w:rsidR="00013B72">
                        <w:rPr>
                          <w:rFonts w:ascii="Arial" w:hAnsi="Arial" w:cs="Arial"/>
                          <w:lang w:val="en-GB"/>
                        </w:rPr>
                        <w:t>ire</w:t>
                      </w:r>
                    </w:p>
                  </w:txbxContent>
                </v:textbox>
              </v:shape>
            </w:pict>
          </mc:Fallback>
        </mc:AlternateContent>
      </w:r>
    </w:p>
    <w:p w14:paraId="70B19B0B" w14:textId="39069671" w:rsidR="00013B72" w:rsidRPr="00013B72" w:rsidRDefault="00013B72" w:rsidP="00013B72">
      <w:pPr>
        <w:rPr>
          <w:rFonts w:ascii="Arial" w:hAnsi="Arial" w:cs="Arial"/>
          <w:sz w:val="22"/>
          <w:szCs w:val="22"/>
          <w:lang w:val="en-GB"/>
        </w:rPr>
      </w:pPr>
      <w:r w:rsidRPr="00013B72">
        <w:rPr>
          <w:rFonts w:ascii="Arial" w:hAnsi="Arial" w:cs="Arial"/>
          <w:noProof/>
          <w:sz w:val="22"/>
          <w:szCs w:val="22"/>
          <w:lang w:val="en-GB"/>
        </w:rPr>
        <mc:AlternateContent>
          <mc:Choice Requires="wps">
            <w:drawing>
              <wp:anchor distT="0" distB="0" distL="114300" distR="114300" simplePos="0" relativeHeight="251658292" behindDoc="0" locked="0" layoutInCell="1" allowOverlap="1" wp14:anchorId="4274C918" wp14:editId="6B784312">
                <wp:simplePos x="0" y="0"/>
                <wp:positionH relativeFrom="column">
                  <wp:posOffset>459740</wp:posOffset>
                </wp:positionH>
                <wp:positionV relativeFrom="paragraph">
                  <wp:posOffset>498475</wp:posOffset>
                </wp:positionV>
                <wp:extent cx="914400" cy="228600"/>
                <wp:effectExtent l="0" t="0" r="4445" b="0"/>
                <wp:wrapNone/>
                <wp:docPr id="50" name="Text Box 50"/>
                <wp:cNvGraphicFramePr/>
                <a:graphic xmlns:a="http://schemas.openxmlformats.org/drawingml/2006/main">
                  <a:graphicData uri="http://schemas.microsoft.com/office/word/2010/wordprocessingShape">
                    <wps:wsp>
                      <wps:cNvSpPr txBox="1"/>
                      <wps:spPr>
                        <a:xfrm>
                          <a:off x="0" y="0"/>
                          <a:ext cx="914400" cy="228600"/>
                        </a:xfrm>
                        <a:prstGeom prst="rect">
                          <a:avLst/>
                        </a:prstGeom>
                        <a:solidFill>
                          <a:schemeClr val="lt1"/>
                        </a:solidFill>
                        <a:ln w="6350">
                          <a:noFill/>
                        </a:ln>
                      </wps:spPr>
                      <wps:txbx>
                        <w:txbxContent>
                          <w:p w14:paraId="1D64693B" w14:textId="77777777" w:rsidR="00013B72" w:rsidRPr="00071656" w:rsidRDefault="00013B72" w:rsidP="00013B72">
                            <w:pPr>
                              <w:rPr>
                                <w:rFonts w:ascii="Arial" w:hAnsi="Arial" w:cs="Arial"/>
                                <w:lang w:val="en-GB"/>
                              </w:rPr>
                            </w:pPr>
                            <w:r>
                              <w:rPr>
                                <w:rFonts w:ascii="Arial" w:hAnsi="Arial" w:cs="Arial"/>
                                <w:lang w:val="en-GB"/>
                              </w:rPr>
                              <w:t>Conductor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274C918" id="Text Box 50" o:spid="_x0000_s1048" type="#_x0000_t202" style="position:absolute;margin-left:36.2pt;margin-top:39.25pt;width:1in;height:18pt;z-index:25165829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" fillcolor="white [3201]" stroked="f" strokeweight=".5pt">
                <v:textbox>
                  <w:txbxContent>
                    <w:p w14:paraId="1D64693B" w14:textId="77777777" w:rsidR="00013B72" w:rsidRPr="00071656" w:rsidRDefault="00013B72" w:rsidP="00013B72">
                      <w:pPr>
                        <w:rPr>
                          <w:rFonts w:ascii="Arial" w:hAnsi="Arial" w:cs="Arial"/>
                          <w:lang w:val="en-GB"/>
                        </w:rPr>
                      </w:pPr>
                      <w:r>
                        <w:rPr>
                          <w:rFonts w:ascii="Arial" w:hAnsi="Arial" w:cs="Arial"/>
                          <w:lang w:val="en-GB"/>
                        </w:rPr>
                        <w:t>Conductor</w:t>
                      </w:r>
                    </w:p>
                  </w:txbxContent>
                </v:textbox>
              </v:shape>
            </w:pict>
          </mc:Fallback>
        </mc:AlternateContent>
      </w:r>
    </w:p>
    <w:p w14:paraId="6895F01A" w14:textId="6A67E58A" w:rsidR="00013B72" w:rsidRPr="00013B72" w:rsidRDefault="009B1879" w:rsidP="00013B72">
      <w:pPr>
        <w:rPr>
          <w:rFonts w:ascii="Arial" w:hAnsi="Arial" w:cs="Arial"/>
          <w:sz w:val="22"/>
          <w:szCs w:val="22"/>
          <w:lang w:val="en-GB"/>
        </w:rPr>
      </w:pPr>
      <w:r w:rsidRPr="00013B72">
        <w:rPr>
          <w:rFonts w:ascii="Arial" w:hAnsi="Arial" w:cs="Arial"/>
          <w:noProof/>
          <w:sz w:val="22"/>
          <w:szCs w:val="22"/>
          <w:lang w:val="en-GB"/>
        </w:rPr>
        <mc:AlternateContent>
          <mc:Choice Requires="wps">
            <w:drawing>
              <wp:anchor distT="0" distB="0" distL="114300" distR="114300" simplePos="0" relativeHeight="251658288" behindDoc="0" locked="0" layoutInCell="1" allowOverlap="1" wp14:anchorId="05533671" wp14:editId="5FBB7A4E">
                <wp:simplePos x="0" y="0"/>
                <wp:positionH relativeFrom="column">
                  <wp:posOffset>2851150</wp:posOffset>
                </wp:positionH>
                <wp:positionV relativeFrom="paragraph">
                  <wp:posOffset>58420</wp:posOffset>
                </wp:positionV>
                <wp:extent cx="228600" cy="1377950"/>
                <wp:effectExtent l="0" t="0" r="19050" b="31750"/>
                <wp:wrapNone/>
                <wp:docPr id="49" name="Straight Connector 49"/>
                <wp:cNvGraphicFramePr/>
                <a:graphic xmlns:a="http://schemas.openxmlformats.org/drawingml/2006/main">
                  <a:graphicData uri="http://schemas.microsoft.com/office/word/2010/wordprocessingShape">
                    <wps:wsp>
                      <wps:cNvCnPr/>
                      <wps:spPr>
                        <a:xfrm flipH="1">
                          <a:off x="0" y="0"/>
                          <a:ext cx="228600" cy="1377950"/>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line w14:anchorId="42901B1A" id="Straight Connector 49" o:spid="_x0000_s1026" style="position:absolute;flip:x;z-index:252248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4.5pt,4.6pt" to="242.5pt,11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" strokecolor="black [3213]" strokeweight=".5pt">
                <v:stroke dashstyle="dash" joinstyle="miter"/>
              </v:line>
            </w:pict>
          </mc:Fallback>
        </mc:AlternateContent>
      </w:r>
    </w:p>
    <w:p w14:paraId="5B290011" w14:textId="55E23C05" w:rsidR="00013B72" w:rsidRPr="00013B72" w:rsidRDefault="00013B72" w:rsidP="00013B72">
      <w:pPr>
        <w:rPr>
          <w:rFonts w:ascii="Arial" w:hAnsi="Arial" w:cs="Arial"/>
          <w:sz w:val="22"/>
          <w:szCs w:val="22"/>
          <w:lang w:val="en-GB"/>
        </w:rPr>
      </w:pPr>
    </w:p>
    <w:p w14:paraId="4EF47839" w14:textId="1BD3737B" w:rsidR="00013B72" w:rsidRPr="00013B72" w:rsidRDefault="00013B72" w:rsidP="00013B72">
      <w:pPr>
        <w:rPr>
          <w:rFonts w:ascii="Arial" w:hAnsi="Arial" w:cs="Arial"/>
          <w:sz w:val="22"/>
          <w:szCs w:val="22"/>
          <w:lang w:val="en-GB"/>
        </w:rPr>
      </w:pPr>
    </w:p>
    <w:p w14:paraId="13B4F9B4" w14:textId="3FCC996A" w:rsidR="00013B72" w:rsidRPr="00013B72" w:rsidRDefault="00013B72" w:rsidP="00013B72">
      <w:pPr>
        <w:rPr>
          <w:rFonts w:ascii="Arial" w:hAnsi="Arial" w:cs="Arial"/>
          <w:sz w:val="22"/>
          <w:szCs w:val="22"/>
          <w:lang w:val="en-GB"/>
        </w:rPr>
      </w:pPr>
    </w:p>
    <w:p w14:paraId="20DC1D73" w14:textId="25DE2168" w:rsidR="00013B72" w:rsidRPr="00013B72" w:rsidRDefault="00013B72" w:rsidP="00013B72">
      <w:pPr>
        <w:rPr>
          <w:rFonts w:ascii="Arial" w:hAnsi="Arial" w:cs="Arial"/>
          <w:sz w:val="22"/>
          <w:szCs w:val="22"/>
          <w:lang w:val="en-GB"/>
        </w:rPr>
      </w:pPr>
    </w:p>
    <w:p w14:paraId="597FA82D" w14:textId="2B8A140B" w:rsidR="00013B72" w:rsidRPr="00013B72" w:rsidRDefault="00013B72" w:rsidP="00013B72">
      <w:pPr>
        <w:rPr>
          <w:rFonts w:ascii="Arial" w:hAnsi="Arial" w:cs="Arial"/>
          <w:sz w:val="22"/>
          <w:szCs w:val="22"/>
          <w:lang w:val="en-GB"/>
        </w:rPr>
      </w:pPr>
    </w:p>
    <w:p w14:paraId="369A9C63" w14:textId="6AEC67FF" w:rsidR="00013B72" w:rsidRPr="00013B72" w:rsidRDefault="00013B72" w:rsidP="00013B72">
      <w:pPr>
        <w:rPr>
          <w:rFonts w:ascii="Arial" w:hAnsi="Arial" w:cs="Arial"/>
          <w:sz w:val="22"/>
          <w:szCs w:val="22"/>
          <w:lang w:val="en-GB"/>
        </w:rPr>
      </w:pPr>
    </w:p>
    <w:p w14:paraId="75552714" w14:textId="55B44761" w:rsidR="00013B72" w:rsidRPr="00013B72" w:rsidRDefault="0017613A" w:rsidP="00013B72">
      <w:pPr>
        <w:rPr>
          <w:rFonts w:ascii="Arial" w:hAnsi="Arial" w:cs="Arial"/>
          <w:sz w:val="22"/>
          <w:szCs w:val="22"/>
          <w:lang w:val="en-GB"/>
        </w:rPr>
      </w:pPr>
      <w:r w:rsidRPr="00013B72">
        <w:rPr>
          <w:rFonts w:ascii="Arial" w:hAnsi="Arial" w:cs="Arial"/>
          <w:noProof/>
          <w:sz w:val="22"/>
          <w:szCs w:val="22"/>
          <w:lang w:val="en-GB"/>
        </w:rPr>
        <mc:AlternateContent>
          <mc:Choice Requires="wps">
            <w:drawing>
              <wp:anchor distT="0" distB="0" distL="114300" distR="114300" simplePos="0" relativeHeight="251658543" behindDoc="0" locked="0" layoutInCell="1" allowOverlap="1" wp14:anchorId="4AC91A23" wp14:editId="2840A494">
                <wp:simplePos x="0" y="0"/>
                <wp:positionH relativeFrom="column">
                  <wp:posOffset>1645920</wp:posOffset>
                </wp:positionH>
                <wp:positionV relativeFrom="paragraph">
                  <wp:posOffset>140970</wp:posOffset>
                </wp:positionV>
                <wp:extent cx="914400" cy="304800"/>
                <wp:effectExtent l="0" t="0" r="0" b="0"/>
                <wp:wrapNone/>
                <wp:docPr id="331" name="Text Box 331"/>
                <wp:cNvGraphicFramePr/>
                <a:graphic xmlns:a="http://schemas.openxmlformats.org/drawingml/2006/main">
                  <a:graphicData uri="http://schemas.microsoft.com/office/word/2010/wordprocessingShape">
                    <wps:wsp>
                      <wps:cNvSpPr txBox="1"/>
                      <wps:spPr>
                        <a:xfrm>
                          <a:off x="0" y="0"/>
                          <a:ext cx="914400" cy="304800"/>
                        </a:xfrm>
                        <a:prstGeom prst="rect">
                          <a:avLst/>
                        </a:prstGeom>
                        <a:solidFill>
                          <a:schemeClr val="lt1"/>
                        </a:solidFill>
                        <a:ln w="6350">
                          <a:noFill/>
                        </a:ln>
                      </wps:spPr>
                      <wps:txbx>
                        <w:txbxContent>
                          <w:p w14:paraId="593AA916" w14:textId="77777777" w:rsidR="0017613A" w:rsidRPr="00071656" w:rsidRDefault="0017613A" w:rsidP="00013B72">
                            <w:pPr>
                              <w:rPr>
                                <w:rFonts w:ascii="Arial" w:hAnsi="Arial" w:cs="Arial"/>
                                <w:lang w:val="en-GB"/>
                              </w:rPr>
                            </w:pPr>
                            <w:r>
                              <w:rPr>
                                <w:rFonts w:ascii="Arial" w:hAnsi="Arial" w:cs="Arial"/>
                                <w:lang w:val="en-GB"/>
                              </w:rPr>
                              <w:t>Rigid wire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AC91A23" id="Text Box 331" o:spid="_x0000_s1049" type="#_x0000_t202" style="position:absolute;margin-left:129.6pt;margin-top:11.1pt;width:1in;height:24pt;z-index:251658543;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" fillcolor="white [3201]" stroked="f" strokeweight=".5pt">
                <v:textbox>
                  <w:txbxContent>
                    <w:p w14:paraId="593AA916" w14:textId="77777777" w:rsidR="0017613A" w:rsidRPr="00071656" w:rsidRDefault="0017613A" w:rsidP="00013B72">
                      <w:pPr>
                        <w:rPr>
                          <w:rFonts w:ascii="Arial" w:hAnsi="Arial" w:cs="Arial"/>
                          <w:lang w:val="en-GB"/>
                        </w:rPr>
                      </w:pPr>
                      <w:r>
                        <w:rPr>
                          <w:rFonts w:ascii="Arial" w:hAnsi="Arial" w:cs="Arial"/>
                          <w:lang w:val="en-GB"/>
                        </w:rPr>
                        <w:t>Rigid wire</w:t>
                      </w:r>
                    </w:p>
                  </w:txbxContent>
                </v:textbox>
              </v:shape>
            </w:pict>
          </mc:Fallback>
        </mc:AlternateContent>
      </w:r>
    </w:p>
    <w:p w14:paraId="65A018A6" w14:textId="224166FD" w:rsidR="00013B72" w:rsidRPr="00013B72" w:rsidRDefault="00013B72" w:rsidP="00013B72">
      <w:pPr>
        <w:rPr>
          <w:rFonts w:ascii="Arial" w:hAnsi="Arial" w:cs="Arial"/>
          <w:sz w:val="22"/>
          <w:szCs w:val="22"/>
          <w:lang w:val="en-GB"/>
        </w:rPr>
      </w:pPr>
    </w:p>
    <w:p w14:paraId="7B00AB3B" w14:textId="4B9B0F23" w:rsidR="00013B72" w:rsidRPr="00013B72" w:rsidRDefault="00013B72" w:rsidP="00013B72">
      <w:pPr>
        <w:rPr>
          <w:rFonts w:ascii="Arial" w:hAnsi="Arial" w:cs="Arial"/>
          <w:sz w:val="22"/>
          <w:szCs w:val="22"/>
          <w:lang w:val="en-GB"/>
        </w:rPr>
      </w:pPr>
    </w:p>
    <w:p w14:paraId="58366C34" w14:textId="77777777" w:rsidR="00013B72" w:rsidRPr="00013B72" w:rsidRDefault="00013B72" w:rsidP="00013B72">
      <w:pPr>
        <w:rPr>
          <w:rFonts w:ascii="Arial" w:hAnsi="Arial" w:cs="Arial"/>
          <w:sz w:val="22"/>
          <w:szCs w:val="22"/>
          <w:lang w:val="en-GB"/>
        </w:rPr>
      </w:pPr>
    </w:p>
    <w:p w14:paraId="0737CEF2" w14:textId="77777777" w:rsidR="00013B72" w:rsidRPr="00013B72" w:rsidRDefault="00013B72" w:rsidP="00013B72">
      <w:pPr>
        <w:rPr>
          <w:rFonts w:ascii="Arial" w:hAnsi="Arial" w:cs="Arial"/>
          <w:sz w:val="22"/>
          <w:szCs w:val="22"/>
          <w:lang w:val="en-GB"/>
        </w:rPr>
      </w:pPr>
    </w:p>
    <w:p w14:paraId="37627AF4" w14:textId="63A18506" w:rsidR="00013B72" w:rsidRPr="00013B72" w:rsidRDefault="00013B72" w:rsidP="00013B72">
      <w:pPr>
        <w:rPr>
          <w:rFonts w:ascii="Arial" w:hAnsi="Arial" w:cs="Arial"/>
          <w:sz w:val="22"/>
          <w:szCs w:val="22"/>
          <w:lang w:val="en-GB"/>
        </w:rPr>
      </w:pPr>
      <w:r w:rsidRPr="00013B72">
        <w:rPr>
          <w:rFonts w:ascii="Arial" w:hAnsi="Arial" w:cs="Arial"/>
          <w:sz w:val="22"/>
          <w:szCs w:val="22"/>
          <w:lang w:val="en-GB"/>
        </w:rPr>
        <w:t xml:space="preserve">A current is produced in the conductor </w:t>
      </w:r>
      <w:r w:rsidR="00816A67">
        <w:rPr>
          <w:rFonts w:ascii="Arial" w:hAnsi="Arial" w:cs="Arial"/>
          <w:sz w:val="22"/>
          <w:szCs w:val="22"/>
          <w:lang w:val="en-GB"/>
        </w:rPr>
        <w:t xml:space="preserve">which is exposed to an external magnetic field. </w:t>
      </w:r>
      <w:r w:rsidRPr="00013B72">
        <w:rPr>
          <w:rFonts w:ascii="Arial" w:hAnsi="Arial" w:cs="Arial"/>
          <w:sz w:val="22"/>
          <w:szCs w:val="22"/>
          <w:lang w:val="en-GB"/>
        </w:rPr>
        <w:t xml:space="preserve">The resulting magnetic force creates an </w:t>
      </w:r>
      <w:r w:rsidR="005139ED">
        <w:rPr>
          <w:rFonts w:ascii="Arial" w:hAnsi="Arial" w:cs="Arial"/>
          <w:sz w:val="22"/>
          <w:szCs w:val="22"/>
          <w:lang w:val="en-GB"/>
        </w:rPr>
        <w:t>clockwise</w:t>
      </w:r>
      <w:r w:rsidRPr="00013B72">
        <w:rPr>
          <w:rFonts w:ascii="Arial" w:hAnsi="Arial" w:cs="Arial"/>
          <w:sz w:val="22"/>
          <w:szCs w:val="22"/>
          <w:lang w:val="en-GB"/>
        </w:rPr>
        <w:t xml:space="preserve"> torque on the conductor. More details are shown below:</w:t>
      </w:r>
    </w:p>
    <w:p w14:paraId="5813A2A1" w14:textId="77777777" w:rsidR="00013B72" w:rsidRPr="00013B72" w:rsidRDefault="00013B72" w:rsidP="00013B72">
      <w:pPr>
        <w:rPr>
          <w:rFonts w:ascii="Arial" w:hAnsi="Arial" w:cs="Arial"/>
          <w:sz w:val="22"/>
          <w:szCs w:val="22"/>
          <w:lang w:val="en-GB"/>
        </w:rPr>
      </w:pPr>
      <w:r w:rsidRPr="00013B72">
        <w:rPr>
          <w:rFonts w:ascii="Arial" w:hAnsi="Arial" w:cs="Arial"/>
          <w:noProof/>
          <w:sz w:val="22"/>
          <w:szCs w:val="22"/>
          <w:lang w:val="en-GB"/>
        </w:rPr>
        <mc:AlternateContent>
          <mc:Choice Requires="wps">
            <w:drawing>
              <wp:anchor distT="0" distB="0" distL="114300" distR="114300" simplePos="0" relativeHeight="251658301" behindDoc="1" locked="0" layoutInCell="1" allowOverlap="1" wp14:anchorId="1418275E" wp14:editId="004976BC">
                <wp:simplePos x="0" y="0"/>
                <wp:positionH relativeFrom="column">
                  <wp:posOffset>1240155</wp:posOffset>
                </wp:positionH>
                <wp:positionV relativeFrom="paragraph">
                  <wp:posOffset>122555</wp:posOffset>
                </wp:positionV>
                <wp:extent cx="914400" cy="228600"/>
                <wp:effectExtent l="0" t="0" r="0" b="0"/>
                <wp:wrapNone/>
                <wp:docPr id="52" name="Text Box 52"/>
                <wp:cNvGraphicFramePr/>
                <a:graphic xmlns:a="http://schemas.openxmlformats.org/drawingml/2006/main">
                  <a:graphicData uri="http://schemas.microsoft.com/office/word/2010/wordprocessingShape">
                    <wps:wsp>
                      <wps:cNvSpPr txBox="1"/>
                      <wps:spPr>
                        <a:xfrm>
                          <a:off x="0" y="0"/>
                          <a:ext cx="914400" cy="228600"/>
                        </a:xfrm>
                        <a:prstGeom prst="rect">
                          <a:avLst/>
                        </a:prstGeom>
                        <a:solidFill>
                          <a:schemeClr val="lt1"/>
                        </a:solidFill>
                        <a:ln w="6350">
                          <a:noFill/>
                        </a:ln>
                      </wps:spPr>
                      <wps:txbx>
                        <w:txbxContent>
                          <w:p w14:paraId="1933319B" w14:textId="77777777" w:rsidR="00013B72" w:rsidRPr="00071656" w:rsidRDefault="00013B72" w:rsidP="00013B72">
                            <w:pPr>
                              <w:rPr>
                                <w:rFonts w:ascii="Arial" w:hAnsi="Arial" w:cs="Arial"/>
                                <w:lang w:val="en-GB"/>
                              </w:rPr>
                            </w:pPr>
                            <w:r>
                              <w:rPr>
                                <w:rFonts w:ascii="Arial" w:hAnsi="Arial" w:cs="Arial"/>
                                <w:lang w:val="en-GB"/>
                              </w:rPr>
                              <w:t>0.150 m</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418275E" id="Text Box 52" o:spid="_x0000_s1050" type="#_x0000_t202" style="position:absolute;margin-left:97.65pt;margin-top:9.65pt;width:1in;height:18pt;z-index:-251658179;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" fillcolor="white [3201]" stroked="f" strokeweight=".5pt">
                <v:textbox>
                  <w:txbxContent>
                    <w:p w14:paraId="1933319B" w14:textId="77777777" w:rsidR="00013B72" w:rsidRPr="00071656" w:rsidRDefault="00013B72" w:rsidP="00013B72">
                      <w:pPr>
                        <w:rPr>
                          <w:rFonts w:ascii="Arial" w:hAnsi="Arial" w:cs="Arial"/>
                          <w:lang w:val="en-GB"/>
                        </w:rPr>
                      </w:pPr>
                      <w:r>
                        <w:rPr>
                          <w:rFonts w:ascii="Arial" w:hAnsi="Arial" w:cs="Arial"/>
                          <w:lang w:val="en-GB"/>
                        </w:rPr>
                        <w:t>0.150 m</w:t>
                      </w:r>
                    </w:p>
                  </w:txbxContent>
                </v:textbox>
              </v:shape>
            </w:pict>
          </mc:Fallback>
        </mc:AlternateContent>
      </w:r>
    </w:p>
    <w:p w14:paraId="0452D8FA" w14:textId="44F915E5" w:rsidR="00013B72" w:rsidRPr="00013B72" w:rsidRDefault="00013B72" w:rsidP="00013B72">
      <w:pPr>
        <w:rPr>
          <w:rFonts w:ascii="Arial" w:hAnsi="Arial" w:cs="Arial"/>
          <w:sz w:val="22"/>
          <w:szCs w:val="22"/>
          <w:lang w:val="en-GB"/>
        </w:rPr>
      </w:pPr>
      <w:r w:rsidRPr="00013B72">
        <w:rPr>
          <w:rFonts w:ascii="Arial" w:hAnsi="Arial" w:cs="Arial"/>
          <w:noProof/>
          <w:sz w:val="22"/>
          <w:szCs w:val="22"/>
          <w:lang w:val="en-GB"/>
        </w:rPr>
        <mc:AlternateContent>
          <mc:Choice Requires="wps">
            <w:drawing>
              <wp:anchor distT="0" distB="0" distL="114300" distR="114300" simplePos="0" relativeHeight="251658300" behindDoc="0" locked="0" layoutInCell="1" allowOverlap="1" wp14:anchorId="1B915BE8" wp14:editId="0DBEEB5D">
                <wp:simplePos x="0" y="0"/>
                <wp:positionH relativeFrom="column">
                  <wp:posOffset>565150</wp:posOffset>
                </wp:positionH>
                <wp:positionV relativeFrom="paragraph">
                  <wp:posOffset>1900555</wp:posOffset>
                </wp:positionV>
                <wp:extent cx="1828800" cy="0"/>
                <wp:effectExtent l="38100" t="76200" r="19050" b="95250"/>
                <wp:wrapNone/>
                <wp:docPr id="54" name="Straight Arrow Connector 54"/>
                <wp:cNvGraphicFramePr/>
                <a:graphic xmlns:a="http://schemas.openxmlformats.org/drawingml/2006/main">
                  <a:graphicData uri="http://schemas.microsoft.com/office/word/2010/wordprocessingShape">
                    <wps:wsp>
                      <wps:cNvCnPr/>
                      <wps:spPr>
                        <a:xfrm>
                          <a:off x="0" y="0"/>
                          <a:ext cx="1828800" cy="0"/>
                        </a:xfrm>
                        <a:prstGeom prst="straightConnector1">
                          <a:avLst/>
                        </a:prstGeom>
                        <a:ln>
                          <a:solidFill>
                            <a:schemeClr val="tx1"/>
                          </a:solidFill>
                          <a:prstDash val="dash"/>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w:pict>
              <v:shape w14:anchorId="51653378" id="Straight Arrow Connector 54" o:spid="_x0000_s1026" type="#_x0000_t32" style="position:absolute;margin-left:44.5pt;margin-top:149.65pt;width:2in;height:0;z-index:2522613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" strokecolor="black [3213]" strokeweight=".5pt">
                <v:stroke dashstyle="dash" startarrow="block" endarrow="block" joinstyle="miter"/>
              </v:shape>
            </w:pict>
          </mc:Fallback>
        </mc:AlternateContent>
      </w:r>
      <w:r w:rsidRPr="00013B72">
        <w:rPr>
          <w:rFonts w:ascii="Arial" w:hAnsi="Arial" w:cs="Arial"/>
          <w:noProof/>
          <w:sz w:val="22"/>
          <w:szCs w:val="22"/>
          <w:lang w:val="en-GB"/>
        </w:rPr>
        <mc:AlternateContent>
          <mc:Choice Requires="wps">
            <w:drawing>
              <wp:anchor distT="0" distB="0" distL="114300" distR="114300" simplePos="0" relativeHeight="251658299" behindDoc="1" locked="0" layoutInCell="1" allowOverlap="1" wp14:anchorId="65ABA0BE" wp14:editId="0442976E">
                <wp:simplePos x="0" y="0"/>
                <wp:positionH relativeFrom="column">
                  <wp:posOffset>1232535</wp:posOffset>
                </wp:positionH>
                <wp:positionV relativeFrom="paragraph">
                  <wp:posOffset>1900555</wp:posOffset>
                </wp:positionV>
                <wp:extent cx="914400" cy="228600"/>
                <wp:effectExtent l="0" t="0" r="0" b="0"/>
                <wp:wrapNone/>
                <wp:docPr id="55" name="Text Box 55"/>
                <wp:cNvGraphicFramePr/>
                <a:graphic xmlns:a="http://schemas.openxmlformats.org/drawingml/2006/main">
                  <a:graphicData uri="http://schemas.microsoft.com/office/word/2010/wordprocessingShape">
                    <wps:wsp>
                      <wps:cNvSpPr txBox="1"/>
                      <wps:spPr>
                        <a:xfrm>
                          <a:off x="0" y="0"/>
                          <a:ext cx="914400" cy="228600"/>
                        </a:xfrm>
                        <a:prstGeom prst="rect">
                          <a:avLst/>
                        </a:prstGeom>
                        <a:solidFill>
                          <a:schemeClr val="lt1"/>
                        </a:solidFill>
                        <a:ln w="6350">
                          <a:noFill/>
                        </a:ln>
                      </wps:spPr>
                      <wps:txbx>
                        <w:txbxContent>
                          <w:p w14:paraId="71D56AE5" w14:textId="77777777" w:rsidR="00013B72" w:rsidRPr="00071656" w:rsidRDefault="00013B72" w:rsidP="00013B72">
                            <w:pPr>
                              <w:rPr>
                                <w:rFonts w:ascii="Arial" w:hAnsi="Arial" w:cs="Arial"/>
                                <w:lang w:val="en-GB"/>
                              </w:rPr>
                            </w:pPr>
                            <w:r>
                              <w:rPr>
                                <w:rFonts w:ascii="Arial" w:hAnsi="Arial" w:cs="Arial"/>
                                <w:lang w:val="en-GB"/>
                              </w:rPr>
                              <w:t>0.150 m</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5ABA0BE" id="Text Box 55" o:spid="_x0000_s1051" type="#_x0000_t202" style="position:absolute;margin-left:97.05pt;margin-top:149.65pt;width:1in;height:18pt;z-index:-251658181;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" fillcolor="white [3201]" stroked="f" strokeweight=".5pt">
                <v:textbox>
                  <w:txbxContent>
                    <w:p w14:paraId="71D56AE5" w14:textId="77777777" w:rsidR="00013B72" w:rsidRPr="00071656" w:rsidRDefault="00013B72" w:rsidP="00013B72">
                      <w:pPr>
                        <w:rPr>
                          <w:rFonts w:ascii="Arial" w:hAnsi="Arial" w:cs="Arial"/>
                          <w:lang w:val="en-GB"/>
                        </w:rPr>
                      </w:pPr>
                      <w:r>
                        <w:rPr>
                          <w:rFonts w:ascii="Arial" w:hAnsi="Arial" w:cs="Arial"/>
                          <w:lang w:val="en-GB"/>
                        </w:rPr>
                        <w:t>0.150 m</w:t>
                      </w:r>
                    </w:p>
                  </w:txbxContent>
                </v:textbox>
              </v:shape>
            </w:pict>
          </mc:Fallback>
        </mc:AlternateContent>
      </w:r>
      <w:r w:rsidRPr="00013B72">
        <w:rPr>
          <w:rFonts w:ascii="Arial" w:hAnsi="Arial" w:cs="Arial"/>
          <w:noProof/>
          <w:sz w:val="22"/>
          <w:szCs w:val="22"/>
          <w:lang w:val="en-GB"/>
        </w:rPr>
        <mc:AlternateContent>
          <mc:Choice Requires="wps">
            <w:drawing>
              <wp:anchor distT="0" distB="0" distL="114300" distR="114300" simplePos="0" relativeHeight="251658298" behindDoc="1" locked="0" layoutInCell="1" allowOverlap="1" wp14:anchorId="09B81ADA" wp14:editId="76EAC009">
                <wp:simplePos x="0" y="0"/>
                <wp:positionH relativeFrom="column">
                  <wp:posOffset>-63500</wp:posOffset>
                </wp:positionH>
                <wp:positionV relativeFrom="paragraph">
                  <wp:posOffset>744855</wp:posOffset>
                </wp:positionV>
                <wp:extent cx="914400" cy="228600"/>
                <wp:effectExtent l="0" t="0" r="0" b="0"/>
                <wp:wrapNone/>
                <wp:docPr id="56" name="Text Box 56"/>
                <wp:cNvGraphicFramePr/>
                <a:graphic xmlns:a="http://schemas.openxmlformats.org/drawingml/2006/main">
                  <a:graphicData uri="http://schemas.microsoft.com/office/word/2010/wordprocessingShape">
                    <wps:wsp>
                      <wps:cNvSpPr txBox="1"/>
                      <wps:spPr>
                        <a:xfrm>
                          <a:off x="0" y="0"/>
                          <a:ext cx="914400" cy="228600"/>
                        </a:xfrm>
                        <a:prstGeom prst="rect">
                          <a:avLst/>
                        </a:prstGeom>
                        <a:solidFill>
                          <a:schemeClr val="lt1"/>
                        </a:solidFill>
                        <a:ln w="6350">
                          <a:noFill/>
                        </a:ln>
                      </wps:spPr>
                      <wps:txbx>
                        <w:txbxContent>
                          <w:p w14:paraId="02AC8EEA" w14:textId="77777777" w:rsidR="00013B72" w:rsidRPr="00071656" w:rsidRDefault="00013B72" w:rsidP="00013B72">
                            <w:pPr>
                              <w:rPr>
                                <w:rFonts w:ascii="Arial" w:hAnsi="Arial" w:cs="Arial"/>
                                <w:lang w:val="en-GB"/>
                              </w:rPr>
                            </w:pPr>
                            <w:r>
                              <w:rPr>
                                <w:rFonts w:ascii="Arial" w:hAnsi="Arial" w:cs="Arial"/>
                                <w:lang w:val="en-GB"/>
                              </w:rPr>
                              <w:t>0.200 m</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9B81ADA" id="Text Box 56" o:spid="_x0000_s1052" type="#_x0000_t202" style="position:absolute;margin-left:-5pt;margin-top:58.65pt;width:1in;height:18pt;z-index:-25165818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" fillcolor="white [3201]" stroked="f" strokeweight=".5pt">
                <v:textbox>
                  <w:txbxContent>
                    <w:p w14:paraId="02AC8EEA" w14:textId="77777777" w:rsidR="00013B72" w:rsidRPr="00071656" w:rsidRDefault="00013B72" w:rsidP="00013B72">
                      <w:pPr>
                        <w:rPr>
                          <w:rFonts w:ascii="Arial" w:hAnsi="Arial" w:cs="Arial"/>
                          <w:lang w:val="en-GB"/>
                        </w:rPr>
                      </w:pPr>
                      <w:r>
                        <w:rPr>
                          <w:rFonts w:ascii="Arial" w:hAnsi="Arial" w:cs="Arial"/>
                          <w:lang w:val="en-GB"/>
                        </w:rPr>
                        <w:t>0.200 m</w:t>
                      </w:r>
                    </w:p>
                  </w:txbxContent>
                </v:textbox>
              </v:shape>
            </w:pict>
          </mc:Fallback>
        </mc:AlternateContent>
      </w:r>
      <w:r w:rsidRPr="00013B72">
        <w:rPr>
          <w:rFonts w:ascii="Arial" w:hAnsi="Arial" w:cs="Arial"/>
          <w:noProof/>
          <w:sz w:val="22"/>
          <w:szCs w:val="22"/>
          <w:lang w:val="en-GB"/>
        </w:rPr>
        <mc:AlternateContent>
          <mc:Choice Requires="wps">
            <w:drawing>
              <wp:anchor distT="0" distB="0" distL="114300" distR="114300" simplePos="0" relativeHeight="251658295" behindDoc="0" locked="0" layoutInCell="1" allowOverlap="1" wp14:anchorId="26D604DE" wp14:editId="7B858C31">
                <wp:simplePos x="0" y="0"/>
                <wp:positionH relativeFrom="column">
                  <wp:posOffset>571500</wp:posOffset>
                </wp:positionH>
                <wp:positionV relativeFrom="paragraph">
                  <wp:posOffset>1659255</wp:posOffset>
                </wp:positionV>
                <wp:extent cx="2171700" cy="6350"/>
                <wp:effectExtent l="0" t="0" r="19050" b="31750"/>
                <wp:wrapNone/>
                <wp:docPr id="57" name="Straight Connector 57"/>
                <wp:cNvGraphicFramePr/>
                <a:graphic xmlns:a="http://schemas.openxmlformats.org/drawingml/2006/main">
                  <a:graphicData uri="http://schemas.microsoft.com/office/word/2010/wordprocessingShape">
                    <wps:wsp>
                      <wps:cNvCnPr/>
                      <wps:spPr>
                        <a:xfrm flipV="1">
                          <a:off x="0" y="0"/>
                          <a:ext cx="2171700" cy="635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line w14:anchorId="57F9D809" id="Straight Connector 57" o:spid="_x0000_s1026" style="position:absolute;flip:y;z-index:25225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5pt,130.65pt" to="3in,13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" strokecolor="black [3213]" strokeweight="1pt">
                <v:stroke joinstyle="miter"/>
              </v:line>
            </w:pict>
          </mc:Fallback>
        </mc:AlternateContent>
      </w:r>
      <w:r w:rsidRPr="00013B72">
        <w:rPr>
          <w:rFonts w:ascii="Arial" w:hAnsi="Arial" w:cs="Arial"/>
          <w:noProof/>
          <w:sz w:val="22"/>
          <w:szCs w:val="22"/>
          <w:lang w:val="en-GB"/>
        </w:rPr>
        <mc:AlternateContent>
          <mc:Choice Requires="wps">
            <w:drawing>
              <wp:anchor distT="0" distB="0" distL="114300" distR="114300" simplePos="0" relativeHeight="251658297" behindDoc="0" locked="0" layoutInCell="1" allowOverlap="1" wp14:anchorId="4D6021F2" wp14:editId="7C031B59">
                <wp:simplePos x="0" y="0"/>
                <wp:positionH relativeFrom="column">
                  <wp:posOffset>2298700</wp:posOffset>
                </wp:positionH>
                <wp:positionV relativeFrom="paragraph">
                  <wp:posOffset>1680210</wp:posOffset>
                </wp:positionV>
                <wp:extent cx="114300" cy="114300"/>
                <wp:effectExtent l="19050" t="19050" r="38100" b="19050"/>
                <wp:wrapNone/>
                <wp:docPr id="58" name="Isosceles Triangle 58"/>
                <wp:cNvGraphicFramePr/>
                <a:graphic xmlns:a="http://schemas.openxmlformats.org/drawingml/2006/main">
                  <a:graphicData uri="http://schemas.microsoft.com/office/word/2010/wordprocessingShape">
                    <wps:wsp>
                      <wps:cNvSpPr/>
                      <wps:spPr>
                        <a:xfrm>
                          <a:off x="0" y="0"/>
                          <a:ext cx="114300" cy="114300"/>
                        </a:xfrm>
                        <a:prstGeom prst="triangl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428B445B" id="Isosceles Triangle 58" o:spid="_x0000_s1026" type="#_x0000_t5" style="position:absolute;margin-left:181pt;margin-top:132.3pt;width:9pt;height:9pt;z-index:25225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" fillcolor="white [3212]" strokecolor="black [3213]" strokeweight="1pt"/>
            </w:pict>
          </mc:Fallback>
        </mc:AlternateContent>
      </w:r>
      <w:r w:rsidRPr="00013B72">
        <w:rPr>
          <w:rFonts w:ascii="Arial" w:hAnsi="Arial" w:cs="Arial"/>
          <w:noProof/>
          <w:sz w:val="22"/>
          <w:szCs w:val="22"/>
          <w:lang w:val="en-GB"/>
        </w:rPr>
        <mc:AlternateContent>
          <mc:Choice Requires="wps">
            <w:drawing>
              <wp:anchor distT="0" distB="0" distL="114300" distR="114300" simplePos="0" relativeHeight="251658296" behindDoc="0" locked="0" layoutInCell="1" allowOverlap="1" wp14:anchorId="1E3D2EC1" wp14:editId="2C375AB0">
                <wp:simplePos x="0" y="0"/>
                <wp:positionH relativeFrom="column">
                  <wp:posOffset>2298700</wp:posOffset>
                </wp:positionH>
                <wp:positionV relativeFrom="paragraph">
                  <wp:posOffset>308610</wp:posOffset>
                </wp:positionV>
                <wp:extent cx="114300" cy="114300"/>
                <wp:effectExtent l="19050" t="19050" r="38100" b="19050"/>
                <wp:wrapNone/>
                <wp:docPr id="59" name="Isosceles Triangle 59"/>
                <wp:cNvGraphicFramePr/>
                <a:graphic xmlns:a="http://schemas.openxmlformats.org/drawingml/2006/main">
                  <a:graphicData uri="http://schemas.microsoft.com/office/word/2010/wordprocessingShape">
                    <wps:wsp>
                      <wps:cNvSpPr/>
                      <wps:spPr>
                        <a:xfrm>
                          <a:off x="0" y="0"/>
                          <a:ext cx="114300" cy="114300"/>
                        </a:xfrm>
                        <a:prstGeom prst="triangl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78C81EEC" id="Isosceles Triangle 59" o:spid="_x0000_s1026" type="#_x0000_t5" style="position:absolute;margin-left:181pt;margin-top:24.3pt;width:9pt;height:9pt;z-index:25225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" fillcolor="white [3212]" strokecolor="black [3213]" strokeweight="1pt"/>
            </w:pict>
          </mc:Fallback>
        </mc:AlternateContent>
      </w:r>
      <w:r w:rsidRPr="00013B72">
        <w:rPr>
          <w:rFonts w:ascii="Arial" w:hAnsi="Arial" w:cs="Arial"/>
          <w:noProof/>
          <w:sz w:val="22"/>
          <w:szCs w:val="22"/>
          <w:lang w:val="en-GB"/>
        </w:rPr>
        <mc:AlternateContent>
          <mc:Choice Requires="wps">
            <w:drawing>
              <wp:anchor distT="0" distB="0" distL="114300" distR="114300" simplePos="0" relativeHeight="251658294" behindDoc="0" locked="0" layoutInCell="1" allowOverlap="1" wp14:anchorId="629ECABB" wp14:editId="00D45C00">
                <wp:simplePos x="0" y="0"/>
                <wp:positionH relativeFrom="column">
                  <wp:posOffset>571500</wp:posOffset>
                </wp:positionH>
                <wp:positionV relativeFrom="paragraph">
                  <wp:posOffset>287655</wp:posOffset>
                </wp:positionV>
                <wp:extent cx="12700" cy="1371600"/>
                <wp:effectExtent l="19050" t="0" r="44450" b="38100"/>
                <wp:wrapNone/>
                <wp:docPr id="60" name="Straight Connector 60"/>
                <wp:cNvGraphicFramePr/>
                <a:graphic xmlns:a="http://schemas.openxmlformats.org/drawingml/2006/main">
                  <a:graphicData uri="http://schemas.microsoft.com/office/word/2010/wordprocessingShape">
                    <wps:wsp>
                      <wps:cNvCnPr/>
                      <wps:spPr>
                        <a:xfrm flipH="1">
                          <a:off x="0" y="0"/>
                          <a:ext cx="12700" cy="1371600"/>
                        </a:xfrm>
                        <a:prstGeom prst="line">
                          <a:avLst/>
                        </a:prstGeom>
                        <a:ln w="571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line w14:anchorId="41CDFEC6" id="Straight Connector 60" o:spid="_x0000_s1026" style="position:absolute;flip:x;z-index:252255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5pt,22.65pt" to="46pt,13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" strokecolor="black [3213]" strokeweight="4.5pt">
                <v:stroke joinstyle="miter"/>
              </v:line>
            </w:pict>
          </mc:Fallback>
        </mc:AlternateContent>
      </w:r>
      <w:r w:rsidRPr="00013B72">
        <w:rPr>
          <w:rFonts w:ascii="Arial" w:hAnsi="Arial" w:cs="Arial"/>
          <w:noProof/>
          <w:sz w:val="22"/>
          <w:szCs w:val="22"/>
          <w:lang w:val="en-GB"/>
        </w:rPr>
        <mc:AlternateContent>
          <mc:Choice Requires="wps">
            <w:drawing>
              <wp:anchor distT="0" distB="0" distL="114300" distR="114300" simplePos="0" relativeHeight="251658293" behindDoc="0" locked="0" layoutInCell="1" allowOverlap="1" wp14:anchorId="6DDA2D56" wp14:editId="660A2511">
                <wp:simplePos x="0" y="0"/>
                <wp:positionH relativeFrom="column">
                  <wp:posOffset>571500</wp:posOffset>
                </wp:positionH>
                <wp:positionV relativeFrom="paragraph">
                  <wp:posOffset>289560</wp:posOffset>
                </wp:positionV>
                <wp:extent cx="2171700" cy="12700"/>
                <wp:effectExtent l="0" t="0" r="19050" b="25400"/>
                <wp:wrapNone/>
                <wp:docPr id="61" name="Straight Connector 61"/>
                <wp:cNvGraphicFramePr/>
                <a:graphic xmlns:a="http://schemas.openxmlformats.org/drawingml/2006/main">
                  <a:graphicData uri="http://schemas.microsoft.com/office/word/2010/wordprocessingShape">
                    <wps:wsp>
                      <wps:cNvCnPr/>
                      <wps:spPr>
                        <a:xfrm>
                          <a:off x="0" y="0"/>
                          <a:ext cx="2171700" cy="1270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line w14:anchorId="6278A55C" id="Straight Connector 61" o:spid="_x0000_s1026" style="position:absolute;z-index:252254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5pt,22.8pt" to="3in,2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" strokecolor="black [3213]" strokeweight="1pt">
                <v:stroke joinstyle="miter"/>
              </v:line>
            </w:pict>
          </mc:Fallback>
        </mc:AlternateContent>
      </w:r>
    </w:p>
    <w:p w14:paraId="795AA42B" w14:textId="6F016976" w:rsidR="00013B72" w:rsidRPr="00013B72" w:rsidRDefault="00013B72" w:rsidP="00013B72">
      <w:pPr>
        <w:rPr>
          <w:rFonts w:ascii="Arial" w:hAnsi="Arial" w:cs="Arial"/>
          <w:sz w:val="22"/>
          <w:szCs w:val="22"/>
          <w:lang w:val="en-GB"/>
        </w:rPr>
      </w:pPr>
      <w:r w:rsidRPr="00013B72">
        <w:rPr>
          <w:rFonts w:ascii="Arial" w:hAnsi="Arial" w:cs="Arial"/>
          <w:noProof/>
          <w:sz w:val="22"/>
          <w:szCs w:val="22"/>
          <w:lang w:val="en-GB"/>
        </w:rPr>
        <mc:AlternateContent>
          <mc:Choice Requires="wps">
            <w:drawing>
              <wp:anchor distT="0" distB="0" distL="114300" distR="114300" simplePos="0" relativeHeight="251658302" behindDoc="0" locked="0" layoutInCell="1" allowOverlap="1" wp14:anchorId="25A20B54" wp14:editId="0388A7B9">
                <wp:simplePos x="0" y="0"/>
                <wp:positionH relativeFrom="column">
                  <wp:posOffset>584200</wp:posOffset>
                </wp:positionH>
                <wp:positionV relativeFrom="paragraph">
                  <wp:posOffset>31750</wp:posOffset>
                </wp:positionV>
                <wp:extent cx="1828800" cy="0"/>
                <wp:effectExtent l="38100" t="76200" r="19050" b="95250"/>
                <wp:wrapNone/>
                <wp:docPr id="53" name="Straight Arrow Connector 53"/>
                <wp:cNvGraphicFramePr/>
                <a:graphic xmlns:a="http://schemas.openxmlformats.org/drawingml/2006/main">
                  <a:graphicData uri="http://schemas.microsoft.com/office/word/2010/wordprocessingShape">
                    <wps:wsp>
                      <wps:cNvCnPr/>
                      <wps:spPr>
                        <a:xfrm>
                          <a:off x="0" y="0"/>
                          <a:ext cx="1828800" cy="0"/>
                        </a:xfrm>
                        <a:prstGeom prst="straightConnector1">
                          <a:avLst/>
                        </a:prstGeom>
                        <a:ln>
                          <a:solidFill>
                            <a:schemeClr val="tx1"/>
                          </a:solidFill>
                          <a:prstDash val="dash"/>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w:pict>
              <v:shape w14:anchorId="5CE0BC06" id="Straight Arrow Connector 53" o:spid="_x0000_s1026" type="#_x0000_t32" style="position:absolute;margin-left:46pt;margin-top:2.5pt;width:2in;height:0;z-index:252263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" strokecolor="black [3213]" strokeweight=".5pt">
                <v:stroke dashstyle="dash" startarrow="block" endarrow="block" joinstyle="miter"/>
              </v:shape>
            </w:pict>
          </mc:Fallback>
        </mc:AlternateContent>
      </w:r>
    </w:p>
    <w:p w14:paraId="2558EC0D" w14:textId="0F25EE3B" w:rsidR="00013B72" w:rsidRPr="00013B72" w:rsidRDefault="00013B72" w:rsidP="00013B72">
      <w:pPr>
        <w:rPr>
          <w:rFonts w:ascii="Arial" w:hAnsi="Arial" w:cs="Arial"/>
          <w:sz w:val="22"/>
          <w:szCs w:val="22"/>
          <w:lang w:val="en-GB"/>
        </w:rPr>
      </w:pPr>
    </w:p>
    <w:p w14:paraId="5F646DE3" w14:textId="59FCEB61" w:rsidR="00013B72" w:rsidRPr="00013B72" w:rsidRDefault="00013B72" w:rsidP="00013B72">
      <w:pPr>
        <w:rPr>
          <w:rFonts w:ascii="Arial" w:hAnsi="Arial" w:cs="Arial"/>
          <w:sz w:val="22"/>
          <w:szCs w:val="22"/>
          <w:lang w:val="en-GB"/>
        </w:rPr>
      </w:pPr>
    </w:p>
    <w:p w14:paraId="2AD87C07" w14:textId="78D23A6C" w:rsidR="00013B72" w:rsidRPr="00013B72" w:rsidRDefault="00DE361D" w:rsidP="00013B72">
      <w:pPr>
        <w:rPr>
          <w:rFonts w:ascii="Arial" w:hAnsi="Arial" w:cs="Arial"/>
          <w:sz w:val="22"/>
          <w:szCs w:val="22"/>
          <w:lang w:val="en-GB"/>
        </w:rPr>
      </w:pPr>
      <w:r w:rsidRPr="00013B72">
        <w:rPr>
          <w:rFonts w:ascii="Arial" w:hAnsi="Arial" w:cs="Arial"/>
          <w:noProof/>
          <w:sz w:val="22"/>
          <w:szCs w:val="22"/>
          <w:lang w:val="en-GB"/>
        </w:rPr>
        <mc:AlternateContent>
          <mc:Choice Requires="wps">
            <w:drawing>
              <wp:anchor distT="0" distB="0" distL="114300" distR="114300" simplePos="0" relativeHeight="251658306" behindDoc="0" locked="0" layoutInCell="1" allowOverlap="1" wp14:anchorId="417181EF" wp14:editId="5D2CDAB1">
                <wp:simplePos x="0" y="0"/>
                <wp:positionH relativeFrom="column">
                  <wp:posOffset>3505200</wp:posOffset>
                </wp:positionH>
                <wp:positionV relativeFrom="paragraph">
                  <wp:posOffset>470535</wp:posOffset>
                </wp:positionV>
                <wp:extent cx="1828800" cy="0"/>
                <wp:effectExtent l="38100" t="76200" r="19050" b="95250"/>
                <wp:wrapNone/>
                <wp:docPr id="131" name="Straight Arrow Connector 131"/>
                <wp:cNvGraphicFramePr/>
                <a:graphic xmlns:a="http://schemas.openxmlformats.org/drawingml/2006/main">
                  <a:graphicData uri="http://schemas.microsoft.com/office/word/2010/wordprocessingShape">
                    <wps:wsp>
                      <wps:cNvCnPr/>
                      <wps:spPr>
                        <a:xfrm>
                          <a:off x="0" y="0"/>
                          <a:ext cx="1828800" cy="0"/>
                        </a:xfrm>
                        <a:prstGeom prst="straightConnector1">
                          <a:avLst/>
                        </a:prstGeom>
                        <a:ln>
                          <a:solidFill>
                            <a:schemeClr val="tx1"/>
                          </a:solidFill>
                          <a:prstDash val="dash"/>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w:pict>
              <v:shapetype w14:anchorId="2E4E1034" id="_x0000_t32" coordsize="21600,21600" o:spt="32" o:oned="t" path="m,l21600,21600e" filled="f">
                <v:path arrowok="t" fillok="f" o:connecttype="none"/>
                <o:lock v:ext="edit" shapetype="t"/>
              </v:shapetype>
              <v:shape id="Straight Arrow Connector 131" o:spid="_x0000_s1026" type="#_x0000_t32" style="position:absolute;margin-left:276pt;margin-top:37.05pt;width:2in;height:0;z-index:2522675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" strokecolor="black [3213]" strokeweight=".5pt">
                <v:stroke dashstyle="dash" startarrow="block" endarrow="block" joinstyle="miter"/>
              </v:shape>
            </w:pict>
          </mc:Fallback>
        </mc:AlternateContent>
      </w:r>
      <w:r w:rsidRPr="00013B72">
        <w:rPr>
          <w:rFonts w:ascii="Arial" w:hAnsi="Arial" w:cs="Arial"/>
          <w:noProof/>
          <w:sz w:val="22"/>
          <w:szCs w:val="22"/>
          <w:lang w:val="en-GB"/>
        </w:rPr>
        <mc:AlternateContent>
          <mc:Choice Requires="wps">
            <w:drawing>
              <wp:anchor distT="0" distB="0" distL="114300" distR="114300" simplePos="0" relativeHeight="251658305" behindDoc="0" locked="0" layoutInCell="1" allowOverlap="1" wp14:anchorId="3D2FD79E" wp14:editId="64E26AEC">
                <wp:simplePos x="0" y="0"/>
                <wp:positionH relativeFrom="column">
                  <wp:posOffset>5264150</wp:posOffset>
                </wp:positionH>
                <wp:positionV relativeFrom="paragraph">
                  <wp:posOffset>294640</wp:posOffset>
                </wp:positionV>
                <wp:extent cx="114300" cy="114300"/>
                <wp:effectExtent l="19050" t="19050" r="38100" b="19050"/>
                <wp:wrapNone/>
                <wp:docPr id="63" name="Isosceles Triangle 63"/>
                <wp:cNvGraphicFramePr/>
                <a:graphic xmlns:a="http://schemas.openxmlformats.org/drawingml/2006/main">
                  <a:graphicData uri="http://schemas.microsoft.com/office/word/2010/wordprocessingShape">
                    <wps:wsp>
                      <wps:cNvSpPr/>
                      <wps:spPr>
                        <a:xfrm>
                          <a:off x="0" y="0"/>
                          <a:ext cx="114300" cy="114300"/>
                        </a:xfrm>
                        <a:prstGeom prst="triangl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type w14:anchorId="55BA061B"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63" o:spid="_x0000_s1026" type="#_x0000_t5" style="position:absolute;margin-left:414.5pt;margin-top:23.2pt;width:9pt;height:9pt;z-index:25226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" fillcolor="white [3212]" strokecolor="black [3213]" strokeweight="1pt"/>
            </w:pict>
          </mc:Fallback>
        </mc:AlternateContent>
      </w:r>
      <w:r w:rsidRPr="00013B72">
        <w:rPr>
          <w:rFonts w:ascii="Arial" w:hAnsi="Arial" w:cs="Arial"/>
          <w:noProof/>
          <w:sz w:val="22"/>
          <w:szCs w:val="22"/>
          <w:lang w:val="en-GB"/>
        </w:rPr>
        <mc:AlternateContent>
          <mc:Choice Requires="wps">
            <w:drawing>
              <wp:anchor distT="0" distB="0" distL="114300" distR="114300" simplePos="0" relativeHeight="251658304" behindDoc="0" locked="0" layoutInCell="1" allowOverlap="1" wp14:anchorId="27795DCD" wp14:editId="095D8C77">
                <wp:simplePos x="0" y="0"/>
                <wp:positionH relativeFrom="column">
                  <wp:posOffset>3613150</wp:posOffset>
                </wp:positionH>
                <wp:positionV relativeFrom="paragraph">
                  <wp:posOffset>269240</wp:posOffset>
                </wp:positionV>
                <wp:extent cx="2171700" cy="12700"/>
                <wp:effectExtent l="0" t="0" r="19050" b="25400"/>
                <wp:wrapNone/>
                <wp:docPr id="128" name="Straight Connector 128"/>
                <wp:cNvGraphicFramePr/>
                <a:graphic xmlns:a="http://schemas.openxmlformats.org/drawingml/2006/main">
                  <a:graphicData uri="http://schemas.microsoft.com/office/word/2010/wordprocessingShape">
                    <wps:wsp>
                      <wps:cNvCnPr/>
                      <wps:spPr>
                        <a:xfrm>
                          <a:off x="0" y="0"/>
                          <a:ext cx="2171700" cy="1270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line w14:anchorId="4BB63AEF" id="Straight Connector 128" o:spid="_x0000_s1026" style="position:absolute;z-index:25226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4.5pt,21.2pt" to="455.5pt,2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" strokecolor="black [3213]" strokeweight="1pt">
                <v:stroke joinstyle="miter"/>
              </v:line>
            </w:pict>
          </mc:Fallback>
        </mc:AlternateContent>
      </w:r>
      <w:r w:rsidRPr="00013B72">
        <w:rPr>
          <w:rFonts w:ascii="Arial" w:hAnsi="Arial" w:cs="Arial"/>
          <w:noProof/>
          <w:sz w:val="22"/>
          <w:szCs w:val="22"/>
          <w:lang w:val="en-GB"/>
        </w:rPr>
        <mc:AlternateContent>
          <mc:Choice Requires="wps">
            <w:drawing>
              <wp:anchor distT="0" distB="0" distL="114300" distR="114300" simplePos="0" relativeHeight="251658308" behindDoc="0" locked="0" layoutInCell="1" allowOverlap="1" wp14:anchorId="2E3CE70D" wp14:editId="27A1E867">
                <wp:simplePos x="0" y="0"/>
                <wp:positionH relativeFrom="column">
                  <wp:posOffset>3473450</wp:posOffset>
                </wp:positionH>
                <wp:positionV relativeFrom="paragraph">
                  <wp:posOffset>252730</wp:posOffset>
                </wp:positionV>
                <wp:extent cx="50800" cy="50800"/>
                <wp:effectExtent l="0" t="0" r="25400" b="25400"/>
                <wp:wrapNone/>
                <wp:docPr id="62" name="Oval 62"/>
                <wp:cNvGraphicFramePr/>
                <a:graphic xmlns:a="http://schemas.openxmlformats.org/drawingml/2006/main">
                  <a:graphicData uri="http://schemas.microsoft.com/office/word/2010/wordprocessingShape">
                    <wps:wsp>
                      <wps:cNvSpPr/>
                      <wps:spPr>
                        <a:xfrm>
                          <a:off x="0" y="0"/>
                          <a:ext cx="50800" cy="50800"/>
                        </a:xfrm>
                        <a:prstGeom prst="ellipse">
                          <a:avLst/>
                        </a:prstGeom>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oval w14:anchorId="7118BE79" id="Oval 62" o:spid="_x0000_s1026" style="position:absolute;margin-left:273.5pt;margin-top:19.9pt;width:4pt;height:4pt;z-index:2522695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" fillcolor="#5b9bd5 [3204]" strokecolor="black [3213]" strokeweight="1pt">
                <v:stroke joinstyle="miter"/>
              </v:oval>
            </w:pict>
          </mc:Fallback>
        </mc:AlternateContent>
      </w:r>
      <w:r w:rsidRPr="00013B72">
        <w:rPr>
          <w:rFonts w:ascii="Arial" w:hAnsi="Arial" w:cs="Arial"/>
          <w:noProof/>
          <w:sz w:val="22"/>
          <w:szCs w:val="22"/>
          <w:lang w:val="en-GB"/>
        </w:rPr>
        <mc:AlternateContent>
          <mc:Choice Requires="wps">
            <w:drawing>
              <wp:anchor distT="0" distB="0" distL="114300" distR="114300" simplePos="0" relativeHeight="251658303" behindDoc="0" locked="0" layoutInCell="1" allowOverlap="1" wp14:anchorId="6A35F8A2" wp14:editId="632899D2">
                <wp:simplePos x="0" y="0"/>
                <wp:positionH relativeFrom="column">
                  <wp:posOffset>3378200</wp:posOffset>
                </wp:positionH>
                <wp:positionV relativeFrom="paragraph">
                  <wp:posOffset>163830</wp:posOffset>
                </wp:positionV>
                <wp:extent cx="234950" cy="228600"/>
                <wp:effectExtent l="0" t="0" r="12700" b="19050"/>
                <wp:wrapNone/>
                <wp:docPr id="129" name="Oval 129"/>
                <wp:cNvGraphicFramePr/>
                <a:graphic xmlns:a="http://schemas.openxmlformats.org/drawingml/2006/main">
                  <a:graphicData uri="http://schemas.microsoft.com/office/word/2010/wordprocessingShape">
                    <wps:wsp>
                      <wps:cNvSpPr/>
                      <wps:spPr>
                        <a:xfrm>
                          <a:off x="0" y="0"/>
                          <a:ext cx="234950" cy="22860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oval w14:anchorId="2476FE2F" id="Oval 129" o:spid="_x0000_s1026" style="position:absolute;margin-left:266pt;margin-top:12.9pt;width:18.5pt;height:18pt;z-index:2522644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" fillcolor="white [3212]" strokecolor="black [3213]" strokeweight="1pt">
                <v:stroke joinstyle="miter"/>
              </v:oval>
            </w:pict>
          </mc:Fallback>
        </mc:AlternateContent>
      </w:r>
      <w:r w:rsidRPr="00013B72">
        <w:rPr>
          <w:rFonts w:ascii="Arial" w:hAnsi="Arial" w:cs="Arial"/>
          <w:noProof/>
          <w:sz w:val="22"/>
          <w:szCs w:val="22"/>
          <w:lang w:val="en-GB"/>
        </w:rPr>
        <mc:AlternateContent>
          <mc:Choice Requires="wps">
            <w:drawing>
              <wp:anchor distT="0" distB="0" distL="114300" distR="114300" simplePos="0" relativeHeight="251658307" behindDoc="1" locked="0" layoutInCell="1" allowOverlap="1" wp14:anchorId="40CA19BB" wp14:editId="6289FFD6">
                <wp:simplePos x="0" y="0"/>
                <wp:positionH relativeFrom="column">
                  <wp:posOffset>4077335</wp:posOffset>
                </wp:positionH>
                <wp:positionV relativeFrom="paragraph">
                  <wp:posOffset>514985</wp:posOffset>
                </wp:positionV>
                <wp:extent cx="914400" cy="228600"/>
                <wp:effectExtent l="0" t="0" r="0" b="0"/>
                <wp:wrapNone/>
                <wp:docPr id="130" name="Text Box 130"/>
                <wp:cNvGraphicFramePr/>
                <a:graphic xmlns:a="http://schemas.openxmlformats.org/drawingml/2006/main">
                  <a:graphicData uri="http://schemas.microsoft.com/office/word/2010/wordprocessingShape">
                    <wps:wsp>
                      <wps:cNvSpPr txBox="1"/>
                      <wps:spPr>
                        <a:xfrm>
                          <a:off x="0" y="0"/>
                          <a:ext cx="914400" cy="228600"/>
                        </a:xfrm>
                        <a:prstGeom prst="rect">
                          <a:avLst/>
                        </a:prstGeom>
                        <a:solidFill>
                          <a:schemeClr val="lt1"/>
                        </a:solidFill>
                        <a:ln w="6350">
                          <a:noFill/>
                        </a:ln>
                      </wps:spPr>
                      <wps:txbx>
                        <w:txbxContent>
                          <w:p w14:paraId="0272FDC5" w14:textId="77777777" w:rsidR="00013B72" w:rsidRPr="00071656" w:rsidRDefault="00013B72" w:rsidP="00013B72">
                            <w:pPr>
                              <w:rPr>
                                <w:rFonts w:ascii="Arial" w:hAnsi="Arial" w:cs="Arial"/>
                                <w:lang w:val="en-GB"/>
                              </w:rPr>
                            </w:pPr>
                            <w:r>
                              <w:rPr>
                                <w:rFonts w:ascii="Arial" w:hAnsi="Arial" w:cs="Arial"/>
                                <w:lang w:val="en-GB"/>
                              </w:rPr>
                              <w:t>0.150 m</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0CA19BB" id="Text Box 130" o:spid="_x0000_s1053" type="#_x0000_t202" style="position:absolute;margin-left:321.05pt;margin-top:40.55pt;width:1in;height:18pt;z-index:-251658173;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" fillcolor="white [3201]" stroked="f" strokeweight=".5pt">
                <v:textbox>
                  <w:txbxContent>
                    <w:p w14:paraId="0272FDC5" w14:textId="77777777" w:rsidR="00013B72" w:rsidRPr="00071656" w:rsidRDefault="00013B72" w:rsidP="00013B72">
                      <w:pPr>
                        <w:rPr>
                          <w:rFonts w:ascii="Arial" w:hAnsi="Arial" w:cs="Arial"/>
                          <w:lang w:val="en-GB"/>
                        </w:rPr>
                      </w:pPr>
                      <w:r>
                        <w:rPr>
                          <w:rFonts w:ascii="Arial" w:hAnsi="Arial" w:cs="Arial"/>
                          <w:lang w:val="en-GB"/>
                        </w:rPr>
                        <w:t>0.150 m</w:t>
                      </w:r>
                    </w:p>
                  </w:txbxContent>
                </v:textbox>
              </v:shape>
            </w:pict>
          </mc:Fallback>
        </mc:AlternateContent>
      </w:r>
    </w:p>
    <w:p w14:paraId="4E1AD4DC" w14:textId="309347FE" w:rsidR="00013B72" w:rsidRPr="00013B72" w:rsidRDefault="00013B72" w:rsidP="00013B72">
      <w:pPr>
        <w:rPr>
          <w:rFonts w:ascii="Arial" w:hAnsi="Arial" w:cs="Arial"/>
          <w:sz w:val="22"/>
          <w:szCs w:val="22"/>
          <w:lang w:val="en-GB"/>
        </w:rPr>
      </w:pPr>
    </w:p>
    <w:p w14:paraId="7664DE3A" w14:textId="02BF3F0D" w:rsidR="00013B72" w:rsidRPr="00013B72" w:rsidRDefault="00013B72" w:rsidP="00013B72">
      <w:pPr>
        <w:ind w:firstLine="720"/>
        <w:rPr>
          <w:rFonts w:ascii="Arial" w:hAnsi="Arial" w:cs="Arial"/>
          <w:sz w:val="22"/>
          <w:szCs w:val="22"/>
          <w:lang w:val="en-GB"/>
        </w:rPr>
      </w:pPr>
      <w:r w:rsidRPr="00013B72">
        <w:rPr>
          <w:rFonts w:ascii="Arial" w:hAnsi="Arial" w:cs="Arial"/>
          <w:sz w:val="22"/>
          <w:szCs w:val="22"/>
          <w:lang w:val="en-GB"/>
        </w:rPr>
        <w:tab/>
      </w:r>
      <w:r w:rsidRPr="00013B72">
        <w:rPr>
          <w:rFonts w:ascii="Arial" w:hAnsi="Arial" w:cs="Arial"/>
          <w:sz w:val="22"/>
          <w:szCs w:val="22"/>
          <w:lang w:val="en-GB"/>
        </w:rPr>
        <w:tab/>
      </w:r>
      <w:r w:rsidRPr="00013B72">
        <w:rPr>
          <w:rFonts w:ascii="Arial" w:hAnsi="Arial" w:cs="Arial"/>
          <w:sz w:val="22"/>
          <w:szCs w:val="22"/>
          <w:lang w:val="en-GB"/>
        </w:rPr>
        <w:tab/>
      </w:r>
      <w:r w:rsidRPr="00013B72">
        <w:rPr>
          <w:rFonts w:ascii="Arial" w:hAnsi="Arial" w:cs="Arial"/>
          <w:sz w:val="22"/>
          <w:szCs w:val="22"/>
          <w:lang w:val="en-GB"/>
        </w:rPr>
        <w:tab/>
      </w:r>
      <w:r w:rsidRPr="00013B72">
        <w:rPr>
          <w:rFonts w:ascii="Arial" w:hAnsi="Arial" w:cs="Arial"/>
          <w:sz w:val="22"/>
          <w:szCs w:val="22"/>
          <w:lang w:val="en-GB"/>
        </w:rPr>
        <w:tab/>
      </w:r>
      <w:r w:rsidRPr="00013B72">
        <w:rPr>
          <w:rFonts w:ascii="Arial" w:hAnsi="Arial" w:cs="Arial"/>
          <w:sz w:val="22"/>
          <w:szCs w:val="22"/>
          <w:lang w:val="en-GB"/>
        </w:rPr>
        <w:tab/>
      </w:r>
      <w:r w:rsidRPr="00013B72">
        <w:rPr>
          <w:rFonts w:ascii="Arial" w:hAnsi="Arial" w:cs="Arial"/>
          <w:sz w:val="22"/>
          <w:szCs w:val="22"/>
          <w:lang w:val="en-GB"/>
        </w:rPr>
        <w:tab/>
        <w:t xml:space="preserve">    </w:t>
      </w:r>
    </w:p>
    <w:p w14:paraId="16AE3CE7" w14:textId="77777777" w:rsidR="00013B72" w:rsidRPr="00013B72" w:rsidRDefault="00013B72" w:rsidP="00013B72">
      <w:pPr>
        <w:tabs>
          <w:tab w:val="left" w:pos="6110"/>
        </w:tabs>
        <w:rPr>
          <w:rFonts w:ascii="Arial" w:hAnsi="Arial" w:cs="Arial"/>
          <w:sz w:val="22"/>
          <w:szCs w:val="22"/>
          <w:lang w:val="en-GB"/>
        </w:rPr>
      </w:pPr>
    </w:p>
    <w:p w14:paraId="154EB5D9" w14:textId="77777777" w:rsidR="00B715BD" w:rsidRDefault="00013B72" w:rsidP="00013B72">
      <w:pPr>
        <w:ind w:left="720" w:firstLine="720"/>
        <w:rPr>
          <w:rFonts w:ascii="Arial" w:hAnsi="Arial" w:cs="Arial"/>
          <w:sz w:val="22"/>
          <w:szCs w:val="22"/>
          <w:lang w:val="en-GB"/>
        </w:rPr>
      </w:pPr>
      <w:r w:rsidRPr="00013B72">
        <w:rPr>
          <w:rFonts w:ascii="Arial" w:hAnsi="Arial" w:cs="Arial"/>
          <w:sz w:val="22"/>
          <w:szCs w:val="22"/>
          <w:lang w:val="en-GB"/>
        </w:rPr>
        <w:t xml:space="preserve"> </w:t>
      </w:r>
    </w:p>
    <w:p w14:paraId="120F5FB4" w14:textId="77777777" w:rsidR="00B715BD" w:rsidRDefault="00B715BD" w:rsidP="00013B72">
      <w:pPr>
        <w:ind w:left="720" w:firstLine="720"/>
        <w:rPr>
          <w:rFonts w:ascii="Arial" w:hAnsi="Arial" w:cs="Arial"/>
          <w:sz w:val="22"/>
          <w:szCs w:val="22"/>
          <w:lang w:val="en-GB"/>
        </w:rPr>
      </w:pPr>
    </w:p>
    <w:p w14:paraId="43E12E7E" w14:textId="77777777" w:rsidR="00B715BD" w:rsidRDefault="00B715BD" w:rsidP="00013B72">
      <w:pPr>
        <w:ind w:left="720" w:firstLine="720"/>
        <w:rPr>
          <w:rFonts w:ascii="Arial" w:hAnsi="Arial" w:cs="Arial"/>
          <w:sz w:val="22"/>
          <w:szCs w:val="22"/>
          <w:lang w:val="en-GB"/>
        </w:rPr>
      </w:pPr>
    </w:p>
    <w:p w14:paraId="09D9D292" w14:textId="77777777" w:rsidR="00B715BD" w:rsidRDefault="00B715BD" w:rsidP="00013B72">
      <w:pPr>
        <w:ind w:left="720" w:firstLine="720"/>
        <w:rPr>
          <w:rFonts w:ascii="Arial" w:hAnsi="Arial" w:cs="Arial"/>
          <w:sz w:val="22"/>
          <w:szCs w:val="22"/>
          <w:lang w:val="en-GB"/>
        </w:rPr>
      </w:pPr>
    </w:p>
    <w:p w14:paraId="533C79AD" w14:textId="77777777" w:rsidR="00B715BD" w:rsidRDefault="00B715BD" w:rsidP="00013B72">
      <w:pPr>
        <w:ind w:left="720" w:firstLine="720"/>
        <w:rPr>
          <w:rFonts w:ascii="Arial" w:hAnsi="Arial" w:cs="Arial"/>
          <w:sz w:val="22"/>
          <w:szCs w:val="22"/>
          <w:lang w:val="en-GB"/>
        </w:rPr>
      </w:pPr>
    </w:p>
    <w:p w14:paraId="00B61D82" w14:textId="77777777" w:rsidR="00B715BD" w:rsidRDefault="00B715BD" w:rsidP="00013B72">
      <w:pPr>
        <w:ind w:left="720" w:firstLine="720"/>
        <w:rPr>
          <w:rFonts w:ascii="Arial" w:hAnsi="Arial" w:cs="Arial"/>
          <w:sz w:val="22"/>
          <w:szCs w:val="22"/>
          <w:lang w:val="en-GB"/>
        </w:rPr>
      </w:pPr>
    </w:p>
    <w:p w14:paraId="356317B3" w14:textId="7158936D" w:rsidR="00013B72" w:rsidRPr="00013B72" w:rsidRDefault="00013B72" w:rsidP="00DE361D">
      <w:pPr>
        <w:ind w:firstLine="720"/>
        <w:rPr>
          <w:rFonts w:ascii="Arial" w:hAnsi="Arial" w:cs="Arial"/>
          <w:sz w:val="22"/>
          <w:szCs w:val="22"/>
          <w:lang w:val="en-GB"/>
        </w:rPr>
      </w:pPr>
      <w:r w:rsidRPr="00013B72">
        <w:rPr>
          <w:rFonts w:ascii="Arial" w:hAnsi="Arial" w:cs="Arial"/>
          <w:sz w:val="22"/>
          <w:szCs w:val="22"/>
          <w:lang w:val="en-GB"/>
        </w:rPr>
        <w:t>Figure 1: TOP VIEW</w:t>
      </w:r>
      <w:r w:rsidR="00DE361D" w:rsidRPr="00DE361D">
        <w:rPr>
          <w:rFonts w:ascii="Arial" w:hAnsi="Arial" w:cs="Arial"/>
          <w:sz w:val="22"/>
          <w:szCs w:val="22"/>
          <w:lang w:val="en-GB"/>
        </w:rPr>
        <w:t xml:space="preserve"> </w:t>
      </w:r>
      <w:r w:rsidR="00DE361D">
        <w:rPr>
          <w:rFonts w:ascii="Arial" w:hAnsi="Arial" w:cs="Arial"/>
          <w:sz w:val="22"/>
          <w:szCs w:val="22"/>
          <w:lang w:val="en-GB"/>
        </w:rPr>
        <w:tab/>
      </w:r>
      <w:r w:rsidR="00DE361D">
        <w:rPr>
          <w:rFonts w:ascii="Arial" w:hAnsi="Arial" w:cs="Arial"/>
          <w:sz w:val="22"/>
          <w:szCs w:val="22"/>
          <w:lang w:val="en-GB"/>
        </w:rPr>
        <w:tab/>
      </w:r>
      <w:r w:rsidR="00DE361D">
        <w:rPr>
          <w:rFonts w:ascii="Arial" w:hAnsi="Arial" w:cs="Arial"/>
          <w:sz w:val="22"/>
          <w:szCs w:val="22"/>
          <w:lang w:val="en-GB"/>
        </w:rPr>
        <w:tab/>
      </w:r>
      <w:r w:rsidR="00DE361D">
        <w:rPr>
          <w:rFonts w:ascii="Arial" w:hAnsi="Arial" w:cs="Arial"/>
          <w:sz w:val="22"/>
          <w:szCs w:val="22"/>
          <w:lang w:val="en-GB"/>
        </w:rPr>
        <w:tab/>
      </w:r>
      <w:r w:rsidR="00DE361D">
        <w:rPr>
          <w:rFonts w:ascii="Arial" w:hAnsi="Arial" w:cs="Arial"/>
          <w:sz w:val="22"/>
          <w:szCs w:val="22"/>
          <w:lang w:val="en-GB"/>
        </w:rPr>
        <w:tab/>
        <w:t xml:space="preserve">    </w:t>
      </w:r>
      <w:r w:rsidR="00DE361D" w:rsidRPr="00013B72">
        <w:rPr>
          <w:rFonts w:ascii="Arial" w:hAnsi="Arial" w:cs="Arial"/>
          <w:sz w:val="22"/>
          <w:szCs w:val="22"/>
          <w:lang w:val="en-GB"/>
        </w:rPr>
        <w:t>Figure 2: SIDE VIEW</w:t>
      </w:r>
    </w:p>
    <w:p w14:paraId="4F42B4D6" w14:textId="77777777" w:rsidR="00013B72" w:rsidRPr="00013B72" w:rsidRDefault="00013B72" w:rsidP="00013B72">
      <w:pPr>
        <w:rPr>
          <w:rFonts w:ascii="Arial" w:hAnsi="Arial" w:cs="Arial"/>
          <w:sz w:val="22"/>
          <w:szCs w:val="22"/>
          <w:lang w:val="en-GB"/>
        </w:rPr>
      </w:pPr>
    </w:p>
    <w:p w14:paraId="6E5FEFDC" w14:textId="77777777" w:rsidR="00013B72" w:rsidRPr="00013B72" w:rsidRDefault="00013B72" w:rsidP="00013B72">
      <w:pPr>
        <w:rPr>
          <w:rFonts w:ascii="Arial" w:hAnsi="Arial" w:cs="Arial"/>
          <w:sz w:val="22"/>
          <w:szCs w:val="22"/>
          <w:lang w:val="en-GB"/>
        </w:rPr>
      </w:pPr>
    </w:p>
    <w:p w14:paraId="35910731" w14:textId="35E8A103" w:rsidR="00013B72" w:rsidRPr="00013B72" w:rsidRDefault="00013B72" w:rsidP="00013B72">
      <w:pPr>
        <w:rPr>
          <w:rFonts w:ascii="Arial" w:hAnsi="Arial" w:cs="Arial"/>
          <w:sz w:val="22"/>
          <w:szCs w:val="22"/>
          <w:lang w:val="en-GB"/>
        </w:rPr>
      </w:pPr>
      <w:r w:rsidRPr="00013B72">
        <w:rPr>
          <w:rFonts w:ascii="Arial" w:hAnsi="Arial" w:cs="Arial"/>
          <w:sz w:val="22"/>
          <w:szCs w:val="22"/>
          <w:lang w:val="en-GB"/>
        </w:rPr>
        <w:t xml:space="preserve">The mass of the conductor is 50.0 g; the mass of the </w:t>
      </w:r>
      <w:r w:rsidR="00A53B78">
        <w:rPr>
          <w:rFonts w:ascii="Arial" w:hAnsi="Arial" w:cs="Arial"/>
          <w:sz w:val="22"/>
          <w:szCs w:val="22"/>
          <w:lang w:val="en-GB"/>
        </w:rPr>
        <w:t xml:space="preserve">rigid </w:t>
      </w:r>
      <w:r w:rsidRPr="00013B72">
        <w:rPr>
          <w:rFonts w:ascii="Arial" w:hAnsi="Arial" w:cs="Arial"/>
          <w:sz w:val="22"/>
          <w:szCs w:val="22"/>
          <w:lang w:val="en-GB"/>
        </w:rPr>
        <w:t xml:space="preserve">wires is negligible; and friction can be ignored. When a current of 4.45 A is produced </w:t>
      </w:r>
      <w:r w:rsidR="009B1879">
        <w:rPr>
          <w:rFonts w:ascii="Arial" w:hAnsi="Arial" w:cs="Arial"/>
          <w:sz w:val="22"/>
          <w:szCs w:val="22"/>
          <w:lang w:val="en-GB"/>
        </w:rPr>
        <w:t>i</w:t>
      </w:r>
      <w:r w:rsidRPr="00013B72">
        <w:rPr>
          <w:rFonts w:ascii="Arial" w:hAnsi="Arial" w:cs="Arial"/>
          <w:sz w:val="22"/>
          <w:szCs w:val="22"/>
          <w:lang w:val="en-GB"/>
        </w:rPr>
        <w:t xml:space="preserve">n the conductor, </w:t>
      </w:r>
      <w:r w:rsidR="009B1879" w:rsidRPr="009B1879">
        <w:rPr>
          <w:rFonts w:ascii="Arial" w:hAnsi="Arial" w:cs="Arial"/>
          <w:sz w:val="22"/>
          <w:szCs w:val="22"/>
        </w:rPr>
        <w:t>the resulting magnetic interaction creates an upward force on the conductor</w:t>
      </w:r>
      <w:r w:rsidRPr="009B1879">
        <w:rPr>
          <w:rFonts w:ascii="Arial" w:hAnsi="Arial" w:cs="Arial"/>
          <w:sz w:val="22"/>
          <w:szCs w:val="22"/>
          <w:lang w:val="en-GB"/>
        </w:rPr>
        <w:t>.</w:t>
      </w:r>
      <w:r w:rsidRPr="00013B72">
        <w:rPr>
          <w:rFonts w:ascii="Arial" w:hAnsi="Arial" w:cs="Arial"/>
          <w:sz w:val="22"/>
          <w:szCs w:val="22"/>
          <w:lang w:val="en-GB"/>
        </w:rPr>
        <w:t xml:space="preserve"> The current’s direction </w:t>
      </w:r>
      <w:r w:rsidR="00B4791C">
        <w:rPr>
          <w:rFonts w:ascii="Arial" w:hAnsi="Arial" w:cs="Arial"/>
          <w:sz w:val="22"/>
          <w:szCs w:val="22"/>
          <w:lang w:val="en-GB"/>
        </w:rPr>
        <w:t>(</w:t>
      </w:r>
      <w:r w:rsidRPr="00013B72">
        <w:rPr>
          <w:rFonts w:ascii="Arial" w:hAnsi="Arial" w:cs="Arial"/>
          <w:sz w:val="22"/>
          <w:szCs w:val="22"/>
          <w:lang w:val="en-GB"/>
        </w:rPr>
        <w:t>as seen in Figure 2</w:t>
      </w:r>
      <w:r w:rsidR="00B4791C">
        <w:rPr>
          <w:rFonts w:ascii="Arial" w:hAnsi="Arial" w:cs="Arial"/>
          <w:sz w:val="22"/>
          <w:szCs w:val="22"/>
          <w:lang w:val="en-GB"/>
        </w:rPr>
        <w:t>)</w:t>
      </w:r>
      <w:r w:rsidRPr="00013B72">
        <w:rPr>
          <w:rFonts w:ascii="Arial" w:hAnsi="Arial" w:cs="Arial"/>
          <w:sz w:val="22"/>
          <w:szCs w:val="22"/>
          <w:lang w:val="en-GB"/>
        </w:rPr>
        <w:t xml:space="preserve"> is out of the page. </w:t>
      </w:r>
    </w:p>
    <w:p w14:paraId="397697DC" w14:textId="77777777" w:rsidR="00013B72" w:rsidRPr="00013B72" w:rsidRDefault="00013B72" w:rsidP="00013B72">
      <w:pPr>
        <w:rPr>
          <w:rFonts w:ascii="Arial" w:hAnsi="Arial" w:cs="Arial"/>
          <w:sz w:val="22"/>
          <w:szCs w:val="22"/>
          <w:lang w:val="en-GB"/>
        </w:rPr>
      </w:pPr>
    </w:p>
    <w:p w14:paraId="17CDC27D" w14:textId="2CF28FE3" w:rsidR="00013B72" w:rsidRPr="00013B72" w:rsidRDefault="00013B72" w:rsidP="00013B72">
      <w:pPr>
        <w:pStyle w:val="ListParagraph"/>
        <w:numPr>
          <w:ilvl w:val="0"/>
          <w:numId w:val="32"/>
        </w:numPr>
        <w:spacing w:after="160" w:line="259" w:lineRule="auto"/>
        <w:ind w:hanging="720"/>
        <w:rPr>
          <w:rFonts w:ascii="Arial" w:hAnsi="Arial" w:cs="Arial"/>
          <w:sz w:val="22"/>
          <w:szCs w:val="22"/>
          <w:lang w:val="en-GB"/>
        </w:rPr>
      </w:pPr>
      <w:r w:rsidRPr="00013B72">
        <w:rPr>
          <w:rFonts w:ascii="Arial" w:hAnsi="Arial" w:cs="Arial"/>
          <w:sz w:val="22"/>
          <w:szCs w:val="22"/>
          <w:lang w:val="en-GB"/>
        </w:rPr>
        <w:t xml:space="preserve">On Figure 2, draw </w:t>
      </w:r>
      <w:r w:rsidR="00A7336F">
        <w:rPr>
          <w:rFonts w:ascii="Arial" w:hAnsi="Arial" w:cs="Arial"/>
          <w:sz w:val="22"/>
          <w:szCs w:val="22"/>
          <w:lang w:val="en-GB"/>
        </w:rPr>
        <w:t xml:space="preserve">five (5) </w:t>
      </w:r>
      <w:r w:rsidRPr="00013B72">
        <w:rPr>
          <w:rFonts w:ascii="Arial" w:hAnsi="Arial" w:cs="Arial"/>
          <w:sz w:val="22"/>
          <w:szCs w:val="22"/>
          <w:lang w:val="en-GB"/>
        </w:rPr>
        <w:t xml:space="preserve">arrows to indicate the direction of the </w:t>
      </w:r>
      <w:r w:rsidR="002F0F3E">
        <w:rPr>
          <w:rFonts w:ascii="Arial" w:hAnsi="Arial" w:cs="Arial"/>
          <w:sz w:val="22"/>
          <w:szCs w:val="22"/>
          <w:lang w:val="en-GB"/>
        </w:rPr>
        <w:t xml:space="preserve">external </w:t>
      </w:r>
      <w:r w:rsidRPr="00013B72">
        <w:rPr>
          <w:rFonts w:ascii="Arial" w:hAnsi="Arial" w:cs="Arial"/>
          <w:sz w:val="22"/>
          <w:szCs w:val="22"/>
          <w:lang w:val="en-GB"/>
        </w:rPr>
        <w:t xml:space="preserve">magnetic field in the region of the conductor. </w:t>
      </w:r>
    </w:p>
    <w:p w14:paraId="4BAAE72A" w14:textId="5A17DEFD" w:rsidR="00013B72" w:rsidRDefault="00013B72" w:rsidP="00013B72">
      <w:pPr>
        <w:pStyle w:val="ListParagraph"/>
        <w:jc w:val="right"/>
        <w:rPr>
          <w:rFonts w:ascii="Arial" w:hAnsi="Arial" w:cs="Arial"/>
          <w:sz w:val="22"/>
          <w:szCs w:val="22"/>
          <w:lang w:val="en-GB"/>
        </w:rPr>
      </w:pPr>
      <w:r w:rsidRPr="00013B72">
        <w:rPr>
          <w:rFonts w:ascii="Arial" w:hAnsi="Arial" w:cs="Arial"/>
          <w:sz w:val="22"/>
          <w:szCs w:val="22"/>
          <w:lang w:val="en-GB"/>
        </w:rPr>
        <w:t>(1)</w:t>
      </w:r>
    </w:p>
    <w:p w14:paraId="60D2791C" w14:textId="057D01EA" w:rsidR="009D261E" w:rsidRDefault="009D261E" w:rsidP="00013B72">
      <w:pPr>
        <w:pStyle w:val="ListParagraph"/>
        <w:jc w:val="right"/>
        <w:rPr>
          <w:rFonts w:ascii="Arial" w:hAnsi="Arial" w:cs="Arial"/>
          <w:sz w:val="22"/>
          <w:szCs w:val="22"/>
          <w:lang w:val="en-GB"/>
        </w:rPr>
      </w:pPr>
    </w:p>
    <w:p w14:paraId="27BF2036" w14:textId="6A4385EA" w:rsidR="009D261E" w:rsidRDefault="009D261E" w:rsidP="00013B72">
      <w:pPr>
        <w:pStyle w:val="ListParagraph"/>
        <w:jc w:val="right"/>
        <w:rPr>
          <w:rFonts w:ascii="Arial" w:hAnsi="Arial" w:cs="Arial"/>
          <w:sz w:val="22"/>
          <w:szCs w:val="22"/>
          <w:lang w:val="en-GB"/>
        </w:rPr>
      </w:pPr>
    </w:p>
    <w:p w14:paraId="3B755B18" w14:textId="20346F94" w:rsidR="009D261E" w:rsidRDefault="009D261E" w:rsidP="00013B72">
      <w:pPr>
        <w:pStyle w:val="ListParagraph"/>
        <w:jc w:val="right"/>
        <w:rPr>
          <w:rFonts w:ascii="Arial" w:hAnsi="Arial" w:cs="Arial"/>
          <w:sz w:val="22"/>
          <w:szCs w:val="22"/>
          <w:lang w:val="en-GB"/>
        </w:rPr>
      </w:pPr>
    </w:p>
    <w:p w14:paraId="16A93BAA" w14:textId="2DBEB0FA" w:rsidR="009D261E" w:rsidRPr="009D261E" w:rsidRDefault="00861F18" w:rsidP="00A11458">
      <w:pPr>
        <w:pStyle w:val="ListParagraph"/>
        <w:ind w:left="0"/>
        <w:jc w:val="center"/>
        <w:rPr>
          <w:rFonts w:ascii="Arial" w:hAnsi="Arial" w:cs="Arial"/>
          <w:b/>
          <w:bCs/>
          <w:sz w:val="22"/>
          <w:szCs w:val="22"/>
          <w:lang w:val="en-GB"/>
        </w:rPr>
      </w:pPr>
      <w:r>
        <w:rPr>
          <w:rFonts w:ascii="Arial" w:hAnsi="Arial" w:cs="Arial"/>
          <w:b/>
          <w:bCs/>
          <w:sz w:val="22"/>
          <w:szCs w:val="22"/>
        </w:rPr>
        <w:t xml:space="preserve">Question </w:t>
      </w:r>
      <w:r w:rsidR="009D261E" w:rsidRPr="009D261E">
        <w:rPr>
          <w:rFonts w:ascii="Arial" w:hAnsi="Arial" w:cs="Arial"/>
          <w:b/>
          <w:bCs/>
          <w:sz w:val="22"/>
          <w:szCs w:val="22"/>
          <w:lang w:val="en-GB"/>
        </w:rPr>
        <w:t>6 continued on next page</w:t>
      </w:r>
    </w:p>
    <w:p w14:paraId="7673011C" w14:textId="77777777" w:rsidR="00013B72" w:rsidRPr="00013B72" w:rsidRDefault="00013B72" w:rsidP="00013B72">
      <w:pPr>
        <w:pStyle w:val="ListParagraph"/>
        <w:jc w:val="right"/>
        <w:rPr>
          <w:rFonts w:ascii="Arial" w:hAnsi="Arial" w:cs="Arial"/>
          <w:sz w:val="22"/>
          <w:szCs w:val="22"/>
          <w:lang w:val="en-GB"/>
        </w:rPr>
      </w:pPr>
    </w:p>
    <w:p w14:paraId="09EB3A80" w14:textId="77777777" w:rsidR="008547C1" w:rsidRDefault="008547C1">
      <w:pPr>
        <w:spacing w:after="160" w:line="259" w:lineRule="auto"/>
        <w:rPr>
          <w:rFonts w:ascii="Arial" w:hAnsi="Arial" w:cs="Arial"/>
          <w:sz w:val="22"/>
          <w:szCs w:val="22"/>
          <w:lang w:val="en-GB"/>
        </w:rPr>
      </w:pPr>
      <w:r>
        <w:rPr>
          <w:rFonts w:ascii="Arial" w:hAnsi="Arial" w:cs="Arial"/>
          <w:sz w:val="22"/>
          <w:szCs w:val="22"/>
          <w:lang w:val="en-GB"/>
        </w:rPr>
        <w:br w:type="page"/>
      </w:r>
    </w:p>
    <w:p w14:paraId="34FE7A9F" w14:textId="58A0877D" w:rsidR="00013B72" w:rsidRPr="00013B72" w:rsidRDefault="00013B72" w:rsidP="00013B72">
      <w:pPr>
        <w:pStyle w:val="ListParagraph"/>
        <w:numPr>
          <w:ilvl w:val="0"/>
          <w:numId w:val="32"/>
        </w:numPr>
        <w:spacing w:after="160" w:line="259" w:lineRule="auto"/>
        <w:ind w:hanging="720"/>
        <w:rPr>
          <w:rFonts w:ascii="Arial" w:hAnsi="Arial" w:cs="Arial"/>
          <w:sz w:val="22"/>
          <w:szCs w:val="22"/>
          <w:lang w:val="en-GB"/>
        </w:rPr>
      </w:pPr>
      <w:r w:rsidRPr="00013B72">
        <w:rPr>
          <w:rFonts w:ascii="Arial" w:hAnsi="Arial" w:cs="Arial"/>
          <w:sz w:val="22"/>
          <w:szCs w:val="22"/>
          <w:lang w:val="en-GB"/>
        </w:rPr>
        <w:lastRenderedPageBreak/>
        <w:t xml:space="preserve">Using the information provided, calculate the magnitude of the </w:t>
      </w:r>
      <w:r w:rsidR="002F0F3E">
        <w:rPr>
          <w:rFonts w:ascii="Arial" w:hAnsi="Arial" w:cs="Arial"/>
          <w:sz w:val="22"/>
          <w:szCs w:val="22"/>
          <w:lang w:val="en-GB"/>
        </w:rPr>
        <w:t xml:space="preserve">external </w:t>
      </w:r>
      <w:r w:rsidRPr="00013B72">
        <w:rPr>
          <w:rFonts w:ascii="Arial" w:hAnsi="Arial" w:cs="Arial"/>
          <w:sz w:val="22"/>
          <w:szCs w:val="22"/>
          <w:lang w:val="en-GB"/>
        </w:rPr>
        <w:t xml:space="preserve">magnetic field utilised in this experiment. </w:t>
      </w:r>
    </w:p>
    <w:p w14:paraId="21B2EB86" w14:textId="20300849" w:rsidR="00013B72" w:rsidRDefault="00013B72" w:rsidP="00013B72">
      <w:pPr>
        <w:pStyle w:val="ListParagraph"/>
        <w:jc w:val="right"/>
        <w:rPr>
          <w:rFonts w:ascii="Arial" w:hAnsi="Arial" w:cs="Arial"/>
          <w:sz w:val="22"/>
          <w:szCs w:val="22"/>
          <w:lang w:val="en-GB"/>
        </w:rPr>
      </w:pPr>
      <w:r w:rsidRPr="00013B72">
        <w:rPr>
          <w:rFonts w:ascii="Arial" w:hAnsi="Arial" w:cs="Arial"/>
          <w:sz w:val="22"/>
          <w:szCs w:val="22"/>
          <w:lang w:val="en-GB"/>
        </w:rPr>
        <w:t>(3)</w:t>
      </w:r>
    </w:p>
    <w:p w14:paraId="6DBA8C71" w14:textId="28AAC689" w:rsidR="008547C1" w:rsidRDefault="008547C1" w:rsidP="00013B72">
      <w:pPr>
        <w:pStyle w:val="ListParagraph"/>
        <w:jc w:val="right"/>
        <w:rPr>
          <w:rFonts w:ascii="Arial" w:hAnsi="Arial" w:cs="Arial"/>
          <w:sz w:val="22"/>
          <w:szCs w:val="22"/>
          <w:lang w:val="en-GB"/>
        </w:rPr>
      </w:pPr>
    </w:p>
    <w:p w14:paraId="3A8F366F" w14:textId="232810CD" w:rsidR="008547C1" w:rsidRDefault="008547C1" w:rsidP="00013B72">
      <w:pPr>
        <w:pStyle w:val="ListParagraph"/>
        <w:jc w:val="right"/>
        <w:rPr>
          <w:rFonts w:ascii="Arial" w:hAnsi="Arial" w:cs="Arial"/>
          <w:sz w:val="22"/>
          <w:szCs w:val="22"/>
          <w:lang w:val="en-GB"/>
        </w:rPr>
      </w:pPr>
    </w:p>
    <w:p w14:paraId="53193F18" w14:textId="0A966585" w:rsidR="008547C1" w:rsidRDefault="008547C1" w:rsidP="00013B72">
      <w:pPr>
        <w:pStyle w:val="ListParagraph"/>
        <w:jc w:val="right"/>
        <w:rPr>
          <w:rFonts w:ascii="Arial" w:hAnsi="Arial" w:cs="Arial"/>
          <w:sz w:val="22"/>
          <w:szCs w:val="22"/>
          <w:lang w:val="en-GB"/>
        </w:rPr>
      </w:pPr>
    </w:p>
    <w:p w14:paraId="46C16513" w14:textId="044F67DE" w:rsidR="008547C1" w:rsidRDefault="008547C1" w:rsidP="00013B72">
      <w:pPr>
        <w:pStyle w:val="ListParagraph"/>
        <w:jc w:val="right"/>
        <w:rPr>
          <w:rFonts w:ascii="Arial" w:hAnsi="Arial" w:cs="Arial"/>
          <w:sz w:val="22"/>
          <w:szCs w:val="22"/>
          <w:lang w:val="en-GB"/>
        </w:rPr>
      </w:pPr>
    </w:p>
    <w:p w14:paraId="75505A94" w14:textId="26AFE30B" w:rsidR="008547C1" w:rsidRDefault="008547C1" w:rsidP="00013B72">
      <w:pPr>
        <w:pStyle w:val="ListParagraph"/>
        <w:jc w:val="right"/>
        <w:rPr>
          <w:rFonts w:ascii="Arial" w:hAnsi="Arial" w:cs="Arial"/>
          <w:sz w:val="22"/>
          <w:szCs w:val="22"/>
          <w:lang w:val="en-GB"/>
        </w:rPr>
      </w:pPr>
    </w:p>
    <w:p w14:paraId="44A5D977" w14:textId="2994741D" w:rsidR="008547C1" w:rsidRDefault="008547C1" w:rsidP="00013B72">
      <w:pPr>
        <w:pStyle w:val="ListParagraph"/>
        <w:jc w:val="right"/>
        <w:rPr>
          <w:rFonts w:ascii="Arial" w:hAnsi="Arial" w:cs="Arial"/>
          <w:sz w:val="22"/>
          <w:szCs w:val="22"/>
          <w:lang w:val="en-GB"/>
        </w:rPr>
      </w:pPr>
    </w:p>
    <w:p w14:paraId="3F3733C2" w14:textId="43C96E4C" w:rsidR="008547C1" w:rsidRDefault="008547C1" w:rsidP="00013B72">
      <w:pPr>
        <w:pStyle w:val="ListParagraph"/>
        <w:jc w:val="right"/>
        <w:rPr>
          <w:rFonts w:ascii="Arial" w:hAnsi="Arial" w:cs="Arial"/>
          <w:sz w:val="22"/>
          <w:szCs w:val="22"/>
          <w:lang w:val="en-GB"/>
        </w:rPr>
      </w:pPr>
    </w:p>
    <w:p w14:paraId="219924C4" w14:textId="0B242DCD" w:rsidR="008547C1" w:rsidRDefault="008547C1" w:rsidP="00013B72">
      <w:pPr>
        <w:pStyle w:val="ListParagraph"/>
        <w:jc w:val="right"/>
        <w:rPr>
          <w:rFonts w:ascii="Arial" w:hAnsi="Arial" w:cs="Arial"/>
          <w:sz w:val="22"/>
          <w:szCs w:val="22"/>
          <w:lang w:val="en-GB"/>
        </w:rPr>
      </w:pPr>
    </w:p>
    <w:p w14:paraId="05FDC69A" w14:textId="73B8AD1A" w:rsidR="008547C1" w:rsidRDefault="008547C1" w:rsidP="00013B72">
      <w:pPr>
        <w:pStyle w:val="ListParagraph"/>
        <w:jc w:val="right"/>
        <w:rPr>
          <w:rFonts w:ascii="Arial" w:hAnsi="Arial" w:cs="Arial"/>
          <w:sz w:val="22"/>
          <w:szCs w:val="22"/>
          <w:lang w:val="en-GB"/>
        </w:rPr>
      </w:pPr>
    </w:p>
    <w:p w14:paraId="0ED5B044" w14:textId="36D7D0E2" w:rsidR="008547C1" w:rsidRDefault="008547C1" w:rsidP="00013B72">
      <w:pPr>
        <w:pStyle w:val="ListParagraph"/>
        <w:jc w:val="right"/>
        <w:rPr>
          <w:rFonts w:ascii="Arial" w:hAnsi="Arial" w:cs="Arial"/>
          <w:sz w:val="22"/>
          <w:szCs w:val="22"/>
          <w:lang w:val="en-GB"/>
        </w:rPr>
      </w:pPr>
    </w:p>
    <w:p w14:paraId="10754014" w14:textId="7D27E7CC" w:rsidR="008547C1" w:rsidRDefault="008547C1" w:rsidP="00013B72">
      <w:pPr>
        <w:pStyle w:val="ListParagraph"/>
        <w:jc w:val="right"/>
        <w:rPr>
          <w:rFonts w:ascii="Arial" w:hAnsi="Arial" w:cs="Arial"/>
          <w:sz w:val="22"/>
          <w:szCs w:val="22"/>
          <w:lang w:val="en-GB"/>
        </w:rPr>
      </w:pPr>
    </w:p>
    <w:p w14:paraId="7EF48793" w14:textId="06020605" w:rsidR="008547C1" w:rsidRDefault="008547C1" w:rsidP="00013B72">
      <w:pPr>
        <w:pStyle w:val="ListParagraph"/>
        <w:jc w:val="right"/>
        <w:rPr>
          <w:rFonts w:ascii="Arial" w:hAnsi="Arial" w:cs="Arial"/>
          <w:sz w:val="22"/>
          <w:szCs w:val="22"/>
          <w:lang w:val="en-GB"/>
        </w:rPr>
      </w:pPr>
    </w:p>
    <w:p w14:paraId="16ADABC9" w14:textId="1FA3F9D1" w:rsidR="008547C1" w:rsidRDefault="008547C1" w:rsidP="00013B72">
      <w:pPr>
        <w:pStyle w:val="ListParagraph"/>
        <w:jc w:val="right"/>
        <w:rPr>
          <w:rFonts w:ascii="Arial" w:hAnsi="Arial" w:cs="Arial"/>
          <w:sz w:val="22"/>
          <w:szCs w:val="22"/>
          <w:lang w:val="en-GB"/>
        </w:rPr>
      </w:pPr>
    </w:p>
    <w:p w14:paraId="70B37873" w14:textId="7E1C9152" w:rsidR="008547C1" w:rsidRDefault="00B27104" w:rsidP="00013B72">
      <w:pPr>
        <w:pStyle w:val="ListParagraph"/>
        <w:jc w:val="right"/>
        <w:rPr>
          <w:rFonts w:ascii="Arial" w:hAnsi="Arial" w:cs="Arial"/>
          <w:sz w:val="22"/>
          <w:szCs w:val="22"/>
          <w:lang w:val="en-GB"/>
        </w:rPr>
      </w:pPr>
      <w:r>
        <w:rPr>
          <w:rFonts w:ascii="Arial" w:hAnsi="Arial" w:cs="Arial"/>
          <w:sz w:val="22"/>
          <w:szCs w:val="22"/>
          <w:lang w:val="en-GB"/>
        </w:rPr>
        <w:t xml:space="preserve">Answer: </w:t>
      </w:r>
      <w:r w:rsidR="008547C1">
        <w:rPr>
          <w:rFonts w:ascii="Arial" w:hAnsi="Arial" w:cs="Arial"/>
          <w:sz w:val="22"/>
          <w:szCs w:val="22"/>
          <w:lang w:val="en-GB"/>
        </w:rPr>
        <w:t>________________ T</w:t>
      </w:r>
    </w:p>
    <w:p w14:paraId="654B1ED5" w14:textId="0DEAB20A" w:rsidR="00C4226B" w:rsidRDefault="00C4226B" w:rsidP="00013B72">
      <w:pPr>
        <w:pStyle w:val="ListParagraph"/>
        <w:jc w:val="right"/>
        <w:rPr>
          <w:rFonts w:ascii="Arial" w:hAnsi="Arial" w:cs="Arial"/>
          <w:sz w:val="22"/>
          <w:szCs w:val="22"/>
          <w:lang w:val="en-GB"/>
        </w:rPr>
      </w:pPr>
    </w:p>
    <w:p w14:paraId="7FBCE93E" w14:textId="0D4CF7E5" w:rsidR="00C4226B" w:rsidRDefault="00C4226B" w:rsidP="00013B72">
      <w:pPr>
        <w:pStyle w:val="ListParagraph"/>
        <w:jc w:val="right"/>
        <w:rPr>
          <w:rFonts w:ascii="Arial" w:hAnsi="Arial" w:cs="Arial"/>
          <w:sz w:val="22"/>
          <w:szCs w:val="22"/>
          <w:lang w:val="en-GB"/>
        </w:rPr>
      </w:pPr>
    </w:p>
    <w:p w14:paraId="05FA2E00" w14:textId="15D04D2C" w:rsidR="00C4226B" w:rsidRDefault="00861F18" w:rsidP="00C4226B">
      <w:pPr>
        <w:spacing w:after="160" w:line="259" w:lineRule="auto"/>
        <w:rPr>
          <w:rFonts w:ascii="Arial" w:hAnsi="Arial" w:cs="Arial"/>
          <w:b/>
          <w:bCs/>
          <w:sz w:val="22"/>
          <w:szCs w:val="22"/>
        </w:rPr>
      </w:pPr>
      <w:r>
        <w:rPr>
          <w:rFonts w:ascii="Arial" w:hAnsi="Arial" w:cs="Arial"/>
          <w:b/>
          <w:bCs/>
          <w:sz w:val="22"/>
          <w:szCs w:val="22"/>
        </w:rPr>
        <w:t xml:space="preserve">Question </w:t>
      </w:r>
      <w:r w:rsidR="00C4226B">
        <w:rPr>
          <w:rFonts w:ascii="Arial" w:hAnsi="Arial" w:cs="Arial"/>
          <w:b/>
          <w:bCs/>
          <w:sz w:val="22"/>
          <w:szCs w:val="22"/>
        </w:rPr>
        <w:t>7</w:t>
      </w:r>
      <w:r w:rsidR="00C4226B">
        <w:rPr>
          <w:rFonts w:ascii="Arial" w:hAnsi="Arial" w:cs="Arial"/>
          <w:b/>
          <w:bCs/>
          <w:sz w:val="22"/>
          <w:szCs w:val="22"/>
        </w:rPr>
        <w:tab/>
      </w:r>
      <w:r w:rsidR="00C4226B">
        <w:rPr>
          <w:rFonts w:ascii="Arial" w:hAnsi="Arial" w:cs="Arial"/>
          <w:b/>
          <w:bCs/>
          <w:sz w:val="22"/>
          <w:szCs w:val="22"/>
        </w:rPr>
        <w:tab/>
      </w:r>
      <w:r w:rsidR="00C4226B">
        <w:rPr>
          <w:rFonts w:ascii="Arial" w:hAnsi="Arial" w:cs="Arial"/>
          <w:b/>
          <w:bCs/>
          <w:sz w:val="22"/>
          <w:szCs w:val="22"/>
        </w:rPr>
        <w:tab/>
      </w:r>
      <w:r w:rsidR="00C4226B">
        <w:rPr>
          <w:rFonts w:ascii="Arial" w:hAnsi="Arial" w:cs="Arial"/>
          <w:b/>
          <w:bCs/>
          <w:sz w:val="22"/>
          <w:szCs w:val="22"/>
        </w:rPr>
        <w:tab/>
      </w:r>
      <w:r w:rsidR="00C4226B">
        <w:rPr>
          <w:rFonts w:ascii="Arial" w:hAnsi="Arial" w:cs="Arial"/>
          <w:b/>
          <w:bCs/>
          <w:sz w:val="22"/>
          <w:szCs w:val="22"/>
        </w:rPr>
        <w:tab/>
      </w:r>
      <w:r w:rsidR="00C4226B">
        <w:rPr>
          <w:rFonts w:ascii="Arial" w:hAnsi="Arial" w:cs="Arial"/>
          <w:b/>
          <w:bCs/>
          <w:sz w:val="22"/>
          <w:szCs w:val="22"/>
        </w:rPr>
        <w:tab/>
      </w:r>
      <w:r w:rsidR="00C4226B">
        <w:rPr>
          <w:rFonts w:ascii="Arial" w:hAnsi="Arial" w:cs="Arial"/>
          <w:b/>
          <w:bCs/>
          <w:sz w:val="22"/>
          <w:szCs w:val="22"/>
        </w:rPr>
        <w:tab/>
      </w:r>
      <w:r w:rsidR="00C4226B">
        <w:rPr>
          <w:rFonts w:ascii="Arial" w:hAnsi="Arial" w:cs="Arial"/>
          <w:b/>
          <w:bCs/>
          <w:sz w:val="22"/>
          <w:szCs w:val="22"/>
        </w:rPr>
        <w:tab/>
      </w:r>
      <w:r w:rsidR="00C4226B">
        <w:rPr>
          <w:rFonts w:ascii="Arial" w:hAnsi="Arial" w:cs="Arial"/>
          <w:b/>
          <w:bCs/>
          <w:sz w:val="22"/>
          <w:szCs w:val="22"/>
        </w:rPr>
        <w:tab/>
      </w:r>
      <w:r w:rsidR="00C4226B">
        <w:rPr>
          <w:rFonts w:ascii="Arial" w:hAnsi="Arial" w:cs="Arial"/>
          <w:b/>
          <w:bCs/>
          <w:sz w:val="22"/>
          <w:szCs w:val="22"/>
        </w:rPr>
        <w:tab/>
      </w:r>
      <w:r w:rsidR="00C4226B">
        <w:rPr>
          <w:rFonts w:ascii="Arial" w:hAnsi="Arial" w:cs="Arial"/>
          <w:b/>
          <w:bCs/>
          <w:sz w:val="22"/>
          <w:szCs w:val="22"/>
        </w:rPr>
        <w:tab/>
        <w:t>(4 marks)</w:t>
      </w:r>
    </w:p>
    <w:p w14:paraId="53C0E130" w14:textId="0392B18E" w:rsidR="00C4226B" w:rsidRDefault="00C4226B" w:rsidP="00C4226B">
      <w:pPr>
        <w:rPr>
          <w:rFonts w:ascii="Arial" w:hAnsi="Arial" w:cs="Arial"/>
          <w:sz w:val="22"/>
          <w:szCs w:val="22"/>
          <w:lang w:val="en-GB"/>
        </w:rPr>
      </w:pPr>
      <w:r w:rsidRPr="00C4226B">
        <w:rPr>
          <w:rFonts w:ascii="Arial" w:hAnsi="Arial" w:cs="Arial"/>
          <w:sz w:val="22"/>
          <w:szCs w:val="22"/>
          <w:lang w:val="en-GB"/>
        </w:rPr>
        <w:t xml:space="preserve">A coherent electron beam travels through two narrow slits. An interference pattern is formed on a photographic plate behind the screen. The experiment is then repeated with a coherent proton beam. </w:t>
      </w:r>
      <w:r w:rsidR="006763FC">
        <w:rPr>
          <w:rFonts w:ascii="Arial" w:hAnsi="Arial" w:cs="Arial"/>
          <w:sz w:val="22"/>
          <w:szCs w:val="22"/>
          <w:lang w:val="en-GB"/>
        </w:rPr>
        <w:t>The speed of the proton beam is such that it produces the same interference pattern as the electron beam.</w:t>
      </w:r>
    </w:p>
    <w:p w14:paraId="2D1B8D1F" w14:textId="77777777" w:rsidR="006763FC" w:rsidRPr="00C4226B" w:rsidRDefault="006763FC" w:rsidP="00C4226B">
      <w:pPr>
        <w:rPr>
          <w:rFonts w:ascii="Arial" w:hAnsi="Arial" w:cs="Arial"/>
          <w:sz w:val="22"/>
          <w:szCs w:val="22"/>
          <w:lang w:val="en-GB"/>
        </w:rPr>
      </w:pPr>
    </w:p>
    <w:p w14:paraId="298BD697" w14:textId="4BED889B" w:rsidR="00C4226B" w:rsidRPr="00C4226B" w:rsidRDefault="00C4226B" w:rsidP="00C4226B">
      <w:pPr>
        <w:rPr>
          <w:rFonts w:ascii="Arial" w:hAnsi="Arial" w:cs="Arial"/>
          <w:sz w:val="22"/>
          <w:szCs w:val="22"/>
          <w:lang w:val="en-GB"/>
        </w:rPr>
      </w:pPr>
      <w:r w:rsidRPr="00C4226B">
        <w:rPr>
          <w:rFonts w:ascii="Arial" w:hAnsi="Arial" w:cs="Arial"/>
          <w:sz w:val="22"/>
          <w:szCs w:val="22"/>
          <w:lang w:val="en-GB"/>
        </w:rPr>
        <w:t>How does the speed at which the protons travel as they pass through the two narrow slits compare to that of the electron</w:t>
      </w:r>
      <w:r w:rsidR="006763FC">
        <w:rPr>
          <w:rFonts w:ascii="Arial" w:hAnsi="Arial" w:cs="Arial"/>
          <w:sz w:val="22"/>
          <w:szCs w:val="22"/>
          <w:lang w:val="en-GB"/>
        </w:rPr>
        <w:t>s</w:t>
      </w:r>
      <w:r w:rsidRPr="00C4226B">
        <w:rPr>
          <w:rFonts w:ascii="Arial" w:hAnsi="Arial" w:cs="Arial"/>
          <w:sz w:val="22"/>
          <w:szCs w:val="22"/>
          <w:lang w:val="en-GB"/>
        </w:rPr>
        <w:t xml:space="preserve">? Explain your answer. Include any relevant formulae as part of your answer. </w:t>
      </w:r>
    </w:p>
    <w:p w14:paraId="74B424C3" w14:textId="0B0279A0" w:rsidR="00C4226B" w:rsidRPr="00C4226B" w:rsidRDefault="00C4226B" w:rsidP="00C4226B">
      <w:pPr>
        <w:pStyle w:val="ListParagraph"/>
        <w:jc w:val="right"/>
        <w:rPr>
          <w:rFonts w:ascii="Arial" w:hAnsi="Arial" w:cs="Arial"/>
          <w:sz w:val="22"/>
          <w:szCs w:val="22"/>
          <w:lang w:val="en-GB"/>
        </w:rPr>
      </w:pPr>
    </w:p>
    <w:p w14:paraId="3DF338BD" w14:textId="77777777" w:rsidR="00C4226B" w:rsidRPr="00C4226B" w:rsidRDefault="00C4226B" w:rsidP="00C4226B">
      <w:pPr>
        <w:pStyle w:val="ListParagraph"/>
        <w:jc w:val="right"/>
        <w:rPr>
          <w:rFonts w:ascii="Arial" w:hAnsi="Arial" w:cs="Arial"/>
          <w:sz w:val="22"/>
          <w:szCs w:val="22"/>
          <w:lang w:val="en-GB"/>
        </w:rPr>
      </w:pPr>
    </w:p>
    <w:p w14:paraId="36D473B7" w14:textId="7E7BD5AC" w:rsidR="00C4226B" w:rsidRDefault="00C4226B" w:rsidP="00C4226B">
      <w:pPr>
        <w:spacing w:line="480" w:lineRule="auto"/>
        <w:rPr>
          <w:rFonts w:ascii="Arial" w:hAnsi="Arial" w:cs="Arial"/>
          <w:sz w:val="22"/>
          <w:szCs w:val="22"/>
          <w:lang w:val="en-GB"/>
        </w:rPr>
      </w:pPr>
      <w:r w:rsidRPr="00C4226B">
        <w:rPr>
          <w:rFonts w:ascii="Arial" w:hAnsi="Arial" w:cs="Arial"/>
          <w:sz w:val="22"/>
          <w:szCs w:val="22"/>
          <w:lang w:val="en-GB"/>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r>
        <w:rPr>
          <w:rFonts w:ascii="Arial" w:hAnsi="Arial" w:cs="Arial"/>
          <w:sz w:val="22"/>
          <w:szCs w:val="22"/>
          <w:lang w:val="en-GB"/>
        </w:rPr>
        <w:t>________________________________________________________________________________________________________________________________________________________________________________________________________________________</w:t>
      </w:r>
      <w:r w:rsidR="00C03034">
        <w:rPr>
          <w:rFonts w:ascii="Arial" w:hAnsi="Arial" w:cs="Arial"/>
          <w:sz w:val="22"/>
          <w:szCs w:val="22"/>
          <w:lang w:val="en-GB"/>
        </w:rPr>
        <w:t>_________________________________________________________________________________________________________________________________________________________________________________________________________________________________________________________</w:t>
      </w:r>
    </w:p>
    <w:p w14:paraId="45FF4DE8" w14:textId="77777777" w:rsidR="00B70380" w:rsidRDefault="00B70380">
      <w:pPr>
        <w:spacing w:after="160" w:line="259" w:lineRule="auto"/>
        <w:rPr>
          <w:rFonts w:ascii="Arial" w:hAnsi="Arial" w:cs="Arial"/>
          <w:b/>
          <w:bCs/>
          <w:sz w:val="22"/>
          <w:szCs w:val="22"/>
        </w:rPr>
      </w:pPr>
      <w:r>
        <w:rPr>
          <w:rFonts w:ascii="Arial" w:hAnsi="Arial" w:cs="Arial"/>
          <w:b/>
          <w:bCs/>
          <w:sz w:val="22"/>
          <w:szCs w:val="22"/>
        </w:rPr>
        <w:br w:type="page"/>
      </w:r>
    </w:p>
    <w:p w14:paraId="7209BC22" w14:textId="17049924" w:rsidR="00B70380" w:rsidRDefault="00754A8A" w:rsidP="00B70380">
      <w:pPr>
        <w:spacing w:after="160" w:line="259" w:lineRule="auto"/>
        <w:rPr>
          <w:rFonts w:ascii="Arial" w:hAnsi="Arial" w:cs="Arial"/>
          <w:b/>
          <w:bCs/>
          <w:sz w:val="22"/>
          <w:szCs w:val="22"/>
        </w:rPr>
      </w:pPr>
      <w:r>
        <w:rPr>
          <w:rFonts w:ascii="Arial" w:hAnsi="Arial" w:cs="Arial"/>
          <w:b/>
          <w:bCs/>
          <w:sz w:val="22"/>
          <w:szCs w:val="22"/>
        </w:rPr>
        <w:lastRenderedPageBreak/>
        <w:t xml:space="preserve">Question </w:t>
      </w:r>
      <w:r w:rsidR="00B70380">
        <w:rPr>
          <w:rFonts w:ascii="Arial" w:hAnsi="Arial" w:cs="Arial"/>
          <w:b/>
          <w:bCs/>
          <w:sz w:val="22"/>
          <w:szCs w:val="22"/>
        </w:rPr>
        <w:t>8</w:t>
      </w:r>
      <w:r w:rsidR="00B70380">
        <w:rPr>
          <w:rFonts w:ascii="Arial" w:hAnsi="Arial" w:cs="Arial"/>
          <w:b/>
          <w:bCs/>
          <w:sz w:val="22"/>
          <w:szCs w:val="22"/>
        </w:rPr>
        <w:tab/>
      </w:r>
      <w:r w:rsidR="00B70380">
        <w:rPr>
          <w:rFonts w:ascii="Arial" w:hAnsi="Arial" w:cs="Arial"/>
          <w:b/>
          <w:bCs/>
          <w:sz w:val="22"/>
          <w:szCs w:val="22"/>
        </w:rPr>
        <w:tab/>
      </w:r>
      <w:r w:rsidR="00B70380">
        <w:rPr>
          <w:rFonts w:ascii="Arial" w:hAnsi="Arial" w:cs="Arial"/>
          <w:b/>
          <w:bCs/>
          <w:sz w:val="22"/>
          <w:szCs w:val="22"/>
        </w:rPr>
        <w:tab/>
      </w:r>
      <w:r w:rsidR="00B70380">
        <w:rPr>
          <w:rFonts w:ascii="Arial" w:hAnsi="Arial" w:cs="Arial"/>
          <w:b/>
          <w:bCs/>
          <w:sz w:val="22"/>
          <w:szCs w:val="22"/>
        </w:rPr>
        <w:tab/>
      </w:r>
      <w:r w:rsidR="00B70380">
        <w:rPr>
          <w:rFonts w:ascii="Arial" w:hAnsi="Arial" w:cs="Arial"/>
          <w:b/>
          <w:bCs/>
          <w:sz w:val="22"/>
          <w:szCs w:val="22"/>
        </w:rPr>
        <w:tab/>
      </w:r>
      <w:r w:rsidR="00B70380">
        <w:rPr>
          <w:rFonts w:ascii="Arial" w:hAnsi="Arial" w:cs="Arial"/>
          <w:b/>
          <w:bCs/>
          <w:sz w:val="22"/>
          <w:szCs w:val="22"/>
        </w:rPr>
        <w:tab/>
      </w:r>
      <w:r w:rsidR="00B70380">
        <w:rPr>
          <w:rFonts w:ascii="Arial" w:hAnsi="Arial" w:cs="Arial"/>
          <w:b/>
          <w:bCs/>
          <w:sz w:val="22"/>
          <w:szCs w:val="22"/>
        </w:rPr>
        <w:tab/>
      </w:r>
      <w:r w:rsidR="00B70380">
        <w:rPr>
          <w:rFonts w:ascii="Arial" w:hAnsi="Arial" w:cs="Arial"/>
          <w:b/>
          <w:bCs/>
          <w:sz w:val="22"/>
          <w:szCs w:val="22"/>
        </w:rPr>
        <w:tab/>
      </w:r>
      <w:r w:rsidR="00B70380">
        <w:rPr>
          <w:rFonts w:ascii="Arial" w:hAnsi="Arial" w:cs="Arial"/>
          <w:b/>
          <w:bCs/>
          <w:sz w:val="22"/>
          <w:szCs w:val="22"/>
        </w:rPr>
        <w:tab/>
      </w:r>
      <w:r w:rsidR="00B70380">
        <w:rPr>
          <w:rFonts w:ascii="Arial" w:hAnsi="Arial" w:cs="Arial"/>
          <w:b/>
          <w:bCs/>
          <w:sz w:val="22"/>
          <w:szCs w:val="22"/>
        </w:rPr>
        <w:tab/>
      </w:r>
      <w:r w:rsidR="00B70380">
        <w:rPr>
          <w:rFonts w:ascii="Arial" w:hAnsi="Arial" w:cs="Arial"/>
          <w:b/>
          <w:bCs/>
          <w:sz w:val="22"/>
          <w:szCs w:val="22"/>
        </w:rPr>
        <w:tab/>
        <w:t>(</w:t>
      </w:r>
      <w:r w:rsidR="00762A54">
        <w:rPr>
          <w:rFonts w:ascii="Arial" w:hAnsi="Arial" w:cs="Arial"/>
          <w:b/>
          <w:bCs/>
          <w:sz w:val="22"/>
          <w:szCs w:val="22"/>
        </w:rPr>
        <w:t>5</w:t>
      </w:r>
      <w:r w:rsidR="00B70380">
        <w:rPr>
          <w:rFonts w:ascii="Arial" w:hAnsi="Arial" w:cs="Arial"/>
          <w:b/>
          <w:bCs/>
          <w:sz w:val="22"/>
          <w:szCs w:val="22"/>
        </w:rPr>
        <w:t xml:space="preserve"> marks)</w:t>
      </w:r>
    </w:p>
    <w:p w14:paraId="0C80628B" w14:textId="0C7D4330" w:rsidR="00B70380" w:rsidRDefault="00B70380" w:rsidP="00B70380">
      <w:pPr>
        <w:rPr>
          <w:rFonts w:ascii="Arial" w:hAnsi="Arial" w:cs="Arial"/>
          <w:sz w:val="22"/>
          <w:szCs w:val="22"/>
          <w:lang w:val="en-GB"/>
        </w:rPr>
      </w:pPr>
      <w:r w:rsidRPr="00B70380">
        <w:rPr>
          <w:rFonts w:ascii="Arial" w:hAnsi="Arial" w:cs="Arial"/>
          <w:sz w:val="22"/>
          <w:szCs w:val="22"/>
          <w:lang w:val="en-GB"/>
        </w:rPr>
        <w:t xml:space="preserve">Jupiter is believed to have as many as 90 moons orbiting around it. One of those moons is called Ganymede which has an average orbital radius of 628 million kilometres around the planet. At a particular instant in time, a 2.00 </w:t>
      </w:r>
      <w:r w:rsidR="001B46E3">
        <w:rPr>
          <w:rFonts w:ascii="Arial" w:hAnsi="Arial" w:cs="Arial"/>
          <w:color w:val="1D2228"/>
          <w:sz w:val="22"/>
          <w:szCs w:val="22"/>
        </w:rPr>
        <w:t>×</w:t>
      </w:r>
      <w:r w:rsidR="008E36AC">
        <w:rPr>
          <w:rFonts w:ascii="Arial" w:hAnsi="Arial" w:cs="Arial"/>
          <w:color w:val="1D2228"/>
          <w:sz w:val="22"/>
          <w:szCs w:val="22"/>
        </w:rPr>
        <w:t xml:space="preserve"> </w:t>
      </w:r>
      <w:r w:rsidRPr="00B70380">
        <w:rPr>
          <w:rFonts w:ascii="Arial" w:hAnsi="Arial" w:cs="Arial"/>
          <w:sz w:val="22"/>
          <w:szCs w:val="22"/>
          <w:lang w:val="en-GB"/>
        </w:rPr>
        <w:t>10</w:t>
      </w:r>
      <w:r w:rsidRPr="00B70380">
        <w:rPr>
          <w:rFonts w:ascii="Arial" w:hAnsi="Arial" w:cs="Arial"/>
          <w:sz w:val="22"/>
          <w:szCs w:val="22"/>
          <w:vertAlign w:val="superscript"/>
          <w:lang w:val="en-GB"/>
        </w:rPr>
        <w:t>3</w:t>
      </w:r>
      <w:r w:rsidRPr="00B70380">
        <w:rPr>
          <w:rFonts w:ascii="Arial" w:hAnsi="Arial" w:cs="Arial"/>
          <w:sz w:val="22"/>
          <w:szCs w:val="22"/>
          <w:lang w:val="en-GB"/>
        </w:rPr>
        <w:t xml:space="preserve"> kg </w:t>
      </w:r>
      <w:r w:rsidR="00711D37">
        <w:rPr>
          <w:rFonts w:ascii="Arial" w:hAnsi="Arial" w:cs="Arial"/>
          <w:sz w:val="22"/>
          <w:szCs w:val="22"/>
          <w:lang w:val="en-GB"/>
        </w:rPr>
        <w:t>satellite</w:t>
      </w:r>
      <w:r w:rsidRPr="00B70380">
        <w:rPr>
          <w:rFonts w:ascii="Arial" w:hAnsi="Arial" w:cs="Arial"/>
          <w:sz w:val="22"/>
          <w:szCs w:val="22"/>
          <w:lang w:val="en-GB"/>
        </w:rPr>
        <w:t xml:space="preserve"> is </w:t>
      </w:r>
      <w:r w:rsidR="00711D37">
        <w:rPr>
          <w:rFonts w:ascii="Arial" w:hAnsi="Arial" w:cs="Arial"/>
          <w:sz w:val="22"/>
          <w:szCs w:val="22"/>
          <w:lang w:val="en-GB"/>
        </w:rPr>
        <w:t>located at</w:t>
      </w:r>
      <w:r w:rsidRPr="00B70380">
        <w:rPr>
          <w:rFonts w:ascii="Arial" w:hAnsi="Arial" w:cs="Arial"/>
          <w:sz w:val="22"/>
          <w:szCs w:val="22"/>
          <w:lang w:val="en-GB"/>
        </w:rPr>
        <w:t xml:space="preserve"> 75.0% of this orbital distance from Jupiter’s centre of mass (see the diagram below). Other relevant data is listed in the table below the diagram.</w:t>
      </w:r>
    </w:p>
    <w:p w14:paraId="6C423B10" w14:textId="7A82F358" w:rsidR="00B70380" w:rsidRDefault="00B70380" w:rsidP="00B70380">
      <w:pPr>
        <w:rPr>
          <w:rFonts w:ascii="Arial" w:hAnsi="Arial" w:cs="Arial"/>
          <w:sz w:val="22"/>
          <w:szCs w:val="22"/>
          <w:lang w:val="en-GB"/>
        </w:rPr>
      </w:pPr>
    </w:p>
    <w:p w14:paraId="1F341C00" w14:textId="076F521E" w:rsidR="00B70380" w:rsidRPr="00B70380" w:rsidRDefault="00B70380" w:rsidP="00B70380">
      <w:pPr>
        <w:rPr>
          <w:rFonts w:ascii="Arial" w:hAnsi="Arial" w:cs="Arial"/>
          <w:sz w:val="22"/>
          <w:szCs w:val="22"/>
          <w:lang w:val="en-GB"/>
        </w:rPr>
      </w:pPr>
      <w:r w:rsidRPr="00B70380">
        <w:rPr>
          <w:rFonts w:ascii="Arial" w:hAnsi="Arial" w:cs="Arial"/>
          <w:noProof/>
          <w:sz w:val="22"/>
          <w:szCs w:val="22"/>
          <w:lang w:val="en-GB"/>
        </w:rPr>
        <mc:AlternateContent>
          <mc:Choice Requires="wps">
            <w:drawing>
              <wp:anchor distT="0" distB="0" distL="114300" distR="114300" simplePos="0" relativeHeight="251658309" behindDoc="0" locked="0" layoutInCell="1" allowOverlap="1" wp14:anchorId="063690C2" wp14:editId="126F8070">
                <wp:simplePos x="0" y="0"/>
                <wp:positionH relativeFrom="column">
                  <wp:posOffset>565150</wp:posOffset>
                </wp:positionH>
                <wp:positionV relativeFrom="paragraph">
                  <wp:posOffset>47625</wp:posOffset>
                </wp:positionV>
                <wp:extent cx="1409700" cy="1358900"/>
                <wp:effectExtent l="0" t="0" r="19050" b="12700"/>
                <wp:wrapNone/>
                <wp:docPr id="132" name="Oval 132"/>
                <wp:cNvGraphicFramePr/>
                <a:graphic xmlns:a="http://schemas.openxmlformats.org/drawingml/2006/main">
                  <a:graphicData uri="http://schemas.microsoft.com/office/word/2010/wordprocessingShape">
                    <wps:wsp>
                      <wps:cNvSpPr/>
                      <wps:spPr>
                        <a:xfrm>
                          <a:off x="0" y="0"/>
                          <a:ext cx="1409700" cy="135890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oval w14:anchorId="120A87FD" id="Oval 132" o:spid="_x0000_s1026" style="position:absolute;margin-left:44.5pt;margin-top:3.75pt;width:111pt;height:107pt;z-index:25227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" fillcolor="white [3212]" strokecolor="black [3213]" strokeweight="1pt">
                <v:stroke joinstyle="miter"/>
              </v:oval>
            </w:pict>
          </mc:Fallback>
        </mc:AlternateContent>
      </w:r>
    </w:p>
    <w:p w14:paraId="3451317C" w14:textId="4D9FD305" w:rsidR="00B70380" w:rsidRPr="00B70380" w:rsidRDefault="00B70380" w:rsidP="00B70380">
      <w:pPr>
        <w:rPr>
          <w:rFonts w:ascii="Arial" w:hAnsi="Arial" w:cs="Arial"/>
          <w:sz w:val="22"/>
          <w:szCs w:val="22"/>
          <w:lang w:val="en-GB"/>
        </w:rPr>
      </w:pPr>
      <w:r w:rsidRPr="00B70380">
        <w:rPr>
          <w:rFonts w:ascii="Arial" w:hAnsi="Arial" w:cs="Arial"/>
          <w:sz w:val="22"/>
          <w:szCs w:val="22"/>
          <w:lang w:val="en-GB"/>
        </w:rPr>
        <w:t xml:space="preserve"> </w:t>
      </w:r>
    </w:p>
    <w:p w14:paraId="29E4245C" w14:textId="47D13359" w:rsidR="00B70380" w:rsidRPr="00B70380" w:rsidRDefault="00B70380" w:rsidP="00B70380">
      <w:pPr>
        <w:rPr>
          <w:rFonts w:ascii="Arial" w:hAnsi="Arial" w:cs="Arial"/>
          <w:sz w:val="22"/>
          <w:szCs w:val="22"/>
          <w:lang w:val="en-GB"/>
        </w:rPr>
      </w:pPr>
      <w:r w:rsidRPr="00B70380">
        <w:rPr>
          <w:rFonts w:ascii="Arial" w:hAnsi="Arial" w:cs="Arial"/>
          <w:noProof/>
          <w:sz w:val="22"/>
          <w:szCs w:val="22"/>
          <w:lang w:val="en-GB"/>
        </w:rPr>
        <mc:AlternateContent>
          <mc:Choice Requires="wps">
            <w:drawing>
              <wp:anchor distT="0" distB="0" distL="114300" distR="114300" simplePos="0" relativeHeight="251658315" behindDoc="0" locked="0" layoutInCell="1" allowOverlap="1" wp14:anchorId="485545B2" wp14:editId="3FDCD3B1">
                <wp:simplePos x="0" y="0"/>
                <wp:positionH relativeFrom="column">
                  <wp:posOffset>3825875</wp:posOffset>
                </wp:positionH>
                <wp:positionV relativeFrom="paragraph">
                  <wp:posOffset>50165</wp:posOffset>
                </wp:positionV>
                <wp:extent cx="914400" cy="273050"/>
                <wp:effectExtent l="0" t="0" r="635" b="0"/>
                <wp:wrapNone/>
                <wp:docPr id="133" name="Text Box 133"/>
                <wp:cNvGraphicFramePr/>
                <a:graphic xmlns:a="http://schemas.openxmlformats.org/drawingml/2006/main">
                  <a:graphicData uri="http://schemas.microsoft.com/office/word/2010/wordprocessingShape">
                    <wps:wsp>
                      <wps:cNvSpPr txBox="1"/>
                      <wps:spPr>
                        <a:xfrm>
                          <a:off x="0" y="0"/>
                          <a:ext cx="914400" cy="273050"/>
                        </a:xfrm>
                        <a:prstGeom prst="rect">
                          <a:avLst/>
                        </a:prstGeom>
                        <a:solidFill>
                          <a:schemeClr val="lt1"/>
                        </a:solidFill>
                        <a:ln w="6350">
                          <a:noFill/>
                        </a:ln>
                      </wps:spPr>
                      <wps:txbx>
                        <w:txbxContent>
                          <w:p w14:paraId="4531E79D" w14:textId="6B823F88" w:rsidR="00B70380" w:rsidRPr="007367D8" w:rsidRDefault="00711D37" w:rsidP="00B70380">
                            <w:pPr>
                              <w:rPr>
                                <w:rFonts w:ascii="Arial" w:hAnsi="Arial" w:cs="Arial"/>
                                <w:lang w:val="en-GB"/>
                              </w:rPr>
                            </w:pPr>
                            <w:r>
                              <w:rPr>
                                <w:rFonts w:ascii="Arial" w:hAnsi="Arial" w:cs="Arial"/>
                                <w:lang w:val="en-GB"/>
                              </w:rPr>
                              <w:t>Satellite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85545B2" id="Text Box 133" o:spid="_x0000_s1054" type="#_x0000_t202" style="position:absolute;margin-left:301.25pt;margin-top:3.95pt;width:1in;height:21.5pt;z-index:251658315;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" fillcolor="white [3201]" stroked="f" strokeweight=".5pt">
                <v:textbox>
                  <w:txbxContent>
                    <w:p w14:paraId="4531E79D" w14:textId="6B823F88" w:rsidR="00B70380" w:rsidRPr="007367D8" w:rsidRDefault="00711D37" w:rsidP="00B70380">
                      <w:pPr>
                        <w:rPr>
                          <w:rFonts w:ascii="Arial" w:hAnsi="Arial" w:cs="Arial"/>
                          <w:lang w:val="en-GB"/>
                        </w:rPr>
                      </w:pPr>
                      <w:r>
                        <w:rPr>
                          <w:rFonts w:ascii="Arial" w:hAnsi="Arial" w:cs="Arial"/>
                          <w:lang w:val="en-GB"/>
                        </w:rPr>
                        <w:t>Satellite</w:t>
                      </w:r>
                    </w:p>
                  </w:txbxContent>
                </v:textbox>
              </v:shape>
            </w:pict>
          </mc:Fallback>
        </mc:AlternateContent>
      </w:r>
    </w:p>
    <w:p w14:paraId="3053ADBF" w14:textId="68D231C9" w:rsidR="00B70380" w:rsidRPr="00B70380" w:rsidRDefault="00B70380" w:rsidP="00B70380">
      <w:pPr>
        <w:rPr>
          <w:rFonts w:ascii="Arial" w:hAnsi="Arial" w:cs="Arial"/>
          <w:sz w:val="22"/>
          <w:szCs w:val="22"/>
          <w:lang w:val="en-GB"/>
        </w:rPr>
      </w:pPr>
      <w:r w:rsidRPr="00B70380">
        <w:rPr>
          <w:rFonts w:ascii="Arial" w:hAnsi="Arial" w:cs="Arial"/>
          <w:noProof/>
          <w:sz w:val="22"/>
          <w:szCs w:val="22"/>
          <w:lang w:val="en-GB"/>
        </w:rPr>
        <mc:AlternateContent>
          <mc:Choice Requires="wps">
            <w:drawing>
              <wp:anchor distT="0" distB="0" distL="114300" distR="114300" simplePos="0" relativeHeight="251658312" behindDoc="0" locked="0" layoutInCell="1" allowOverlap="1" wp14:anchorId="1282E7AC" wp14:editId="06A4369D">
                <wp:simplePos x="0" y="0"/>
                <wp:positionH relativeFrom="column">
                  <wp:posOffset>4000500</wp:posOffset>
                </wp:positionH>
                <wp:positionV relativeFrom="paragraph">
                  <wp:posOffset>175260</wp:posOffset>
                </wp:positionV>
                <wp:extent cx="228600" cy="228600"/>
                <wp:effectExtent l="0" t="0" r="19050" b="19050"/>
                <wp:wrapNone/>
                <wp:docPr id="134" name="Oval 134"/>
                <wp:cNvGraphicFramePr/>
                <a:graphic xmlns:a="http://schemas.openxmlformats.org/drawingml/2006/main">
                  <a:graphicData uri="http://schemas.microsoft.com/office/word/2010/wordprocessingShape">
                    <wps:wsp>
                      <wps:cNvSpPr/>
                      <wps:spPr>
                        <a:xfrm>
                          <a:off x="0" y="0"/>
                          <a:ext cx="228600" cy="228600"/>
                        </a:xfrm>
                        <a:prstGeom prst="ellips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oval w14:anchorId="28E0242C" id="Oval 134" o:spid="_x0000_s1026" style="position:absolute;margin-left:315pt;margin-top:13.8pt;width:18pt;height:18pt;z-index:252274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" fillcolor="black [3213]" strokecolor="black [3213]" strokeweight="1pt">
                <v:stroke joinstyle="miter"/>
              </v:oval>
            </w:pict>
          </mc:Fallback>
        </mc:AlternateContent>
      </w:r>
      <w:r w:rsidRPr="00B70380">
        <w:rPr>
          <w:rFonts w:ascii="Arial" w:hAnsi="Arial" w:cs="Arial"/>
          <w:noProof/>
          <w:sz w:val="22"/>
          <w:szCs w:val="22"/>
          <w:lang w:val="en-GB"/>
        </w:rPr>
        <mc:AlternateContent>
          <mc:Choice Requires="wps">
            <w:drawing>
              <wp:anchor distT="0" distB="0" distL="114300" distR="114300" simplePos="0" relativeHeight="251658311" behindDoc="0" locked="0" layoutInCell="1" allowOverlap="1" wp14:anchorId="3759A1AC" wp14:editId="049C27D1">
                <wp:simplePos x="0" y="0"/>
                <wp:positionH relativeFrom="column">
                  <wp:posOffset>4616450</wp:posOffset>
                </wp:positionH>
                <wp:positionV relativeFrom="paragraph">
                  <wp:posOffset>35560</wp:posOffset>
                </wp:positionV>
                <wp:extent cx="457200" cy="457200"/>
                <wp:effectExtent l="0" t="0" r="19050" b="19050"/>
                <wp:wrapNone/>
                <wp:docPr id="135" name="Oval 135"/>
                <wp:cNvGraphicFramePr/>
                <a:graphic xmlns:a="http://schemas.openxmlformats.org/drawingml/2006/main">
                  <a:graphicData uri="http://schemas.microsoft.com/office/word/2010/wordprocessingShape">
                    <wps:wsp>
                      <wps:cNvSpPr/>
                      <wps:spPr>
                        <a:xfrm>
                          <a:off x="0" y="0"/>
                          <a:ext cx="457200" cy="45720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oval w14:anchorId="0411BB2A" id="Oval 135" o:spid="_x0000_s1026" style="position:absolute;margin-left:363.5pt;margin-top:2.8pt;width:36pt;height:36pt;z-index:2522736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" filled="f" strokecolor="black [3213]" strokeweight="1pt">
                <v:stroke joinstyle="miter"/>
              </v:oval>
            </w:pict>
          </mc:Fallback>
        </mc:AlternateContent>
      </w:r>
      <w:r w:rsidRPr="00B70380">
        <w:rPr>
          <w:rFonts w:ascii="Arial" w:hAnsi="Arial" w:cs="Arial"/>
          <w:noProof/>
          <w:sz w:val="22"/>
          <w:szCs w:val="22"/>
          <w:lang w:val="en-GB"/>
        </w:rPr>
        <mc:AlternateContent>
          <mc:Choice Requires="wps">
            <w:drawing>
              <wp:anchor distT="0" distB="0" distL="114300" distR="114300" simplePos="0" relativeHeight="251658310" behindDoc="0" locked="0" layoutInCell="1" allowOverlap="1" wp14:anchorId="75B038B7" wp14:editId="047CC2BD">
                <wp:simplePos x="0" y="0"/>
                <wp:positionH relativeFrom="column">
                  <wp:posOffset>1276350</wp:posOffset>
                </wp:positionH>
                <wp:positionV relativeFrom="paragraph">
                  <wp:posOffset>264160</wp:posOffset>
                </wp:positionV>
                <wp:extent cx="3543300" cy="0"/>
                <wp:effectExtent l="0" t="0" r="0" b="0"/>
                <wp:wrapNone/>
                <wp:docPr id="136" name="Straight Connector 136"/>
                <wp:cNvGraphicFramePr/>
                <a:graphic xmlns:a="http://schemas.openxmlformats.org/drawingml/2006/main">
                  <a:graphicData uri="http://schemas.microsoft.com/office/word/2010/wordprocessingShape">
                    <wps:wsp>
                      <wps:cNvCnPr/>
                      <wps:spPr>
                        <a:xfrm>
                          <a:off x="0" y="0"/>
                          <a:ext cx="35433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w:pict>
              <v:line w14:anchorId="119F4AFA" id="Straight Connector 136" o:spid="_x0000_s1026" style="position:absolute;z-index:252272640;visibility:visible;mso-wrap-style:square;mso-wrap-distance-left:9pt;mso-wrap-distance-top:0;mso-wrap-distance-right:9pt;mso-wrap-distance-bottom:0;mso-position-horizontal:absolute;mso-position-horizontal-relative:text;mso-position-vertical:absolute;mso-position-vertical-relative:text" from="100.5pt,20.8pt" to="379.5pt,2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" strokecolor="black [3213]" strokeweight=".5pt">
                <v:stroke joinstyle="miter"/>
              </v:line>
            </w:pict>
          </mc:Fallback>
        </mc:AlternateContent>
      </w:r>
    </w:p>
    <w:p w14:paraId="153D4770" w14:textId="5D5DAF49" w:rsidR="00B70380" w:rsidRPr="00B70380" w:rsidRDefault="00B70380" w:rsidP="00B70380">
      <w:pPr>
        <w:rPr>
          <w:rFonts w:ascii="Arial" w:hAnsi="Arial" w:cs="Arial"/>
          <w:sz w:val="22"/>
          <w:szCs w:val="22"/>
          <w:lang w:val="en-GB"/>
        </w:rPr>
      </w:pPr>
    </w:p>
    <w:p w14:paraId="6AEA5F5D" w14:textId="7B89FEE3" w:rsidR="00B70380" w:rsidRPr="00B70380" w:rsidRDefault="00B70380" w:rsidP="00B70380">
      <w:pPr>
        <w:rPr>
          <w:rFonts w:ascii="Arial" w:hAnsi="Arial" w:cs="Arial"/>
          <w:sz w:val="22"/>
          <w:szCs w:val="22"/>
          <w:lang w:val="en-GB"/>
        </w:rPr>
      </w:pPr>
    </w:p>
    <w:p w14:paraId="3C595E28" w14:textId="138D0EAE" w:rsidR="00B70380" w:rsidRPr="00B70380" w:rsidRDefault="00B70380" w:rsidP="00B70380">
      <w:pPr>
        <w:rPr>
          <w:rFonts w:ascii="Arial" w:hAnsi="Arial" w:cs="Arial"/>
          <w:sz w:val="22"/>
          <w:szCs w:val="22"/>
          <w:lang w:val="en-GB"/>
        </w:rPr>
      </w:pPr>
      <w:r w:rsidRPr="00B70380">
        <w:rPr>
          <w:rFonts w:ascii="Arial" w:hAnsi="Arial" w:cs="Arial"/>
          <w:noProof/>
          <w:sz w:val="22"/>
          <w:szCs w:val="22"/>
          <w:lang w:val="en-GB"/>
        </w:rPr>
        <mc:AlternateContent>
          <mc:Choice Requires="wps">
            <w:drawing>
              <wp:anchor distT="0" distB="0" distL="114300" distR="114300" simplePos="0" relativeHeight="251658314" behindDoc="0" locked="0" layoutInCell="1" allowOverlap="1" wp14:anchorId="414782AF" wp14:editId="50665CEC">
                <wp:simplePos x="0" y="0"/>
                <wp:positionH relativeFrom="column">
                  <wp:posOffset>4479290</wp:posOffset>
                </wp:positionH>
                <wp:positionV relativeFrom="paragraph">
                  <wp:posOffset>118745</wp:posOffset>
                </wp:positionV>
                <wp:extent cx="914400" cy="273050"/>
                <wp:effectExtent l="0" t="0" r="635" b="0"/>
                <wp:wrapNone/>
                <wp:docPr id="137" name="Text Box 137"/>
                <wp:cNvGraphicFramePr/>
                <a:graphic xmlns:a="http://schemas.openxmlformats.org/drawingml/2006/main">
                  <a:graphicData uri="http://schemas.microsoft.com/office/word/2010/wordprocessingShape">
                    <wps:wsp>
                      <wps:cNvSpPr txBox="1"/>
                      <wps:spPr>
                        <a:xfrm>
                          <a:off x="0" y="0"/>
                          <a:ext cx="914400" cy="273050"/>
                        </a:xfrm>
                        <a:prstGeom prst="rect">
                          <a:avLst/>
                        </a:prstGeom>
                        <a:solidFill>
                          <a:schemeClr val="lt1"/>
                        </a:solidFill>
                        <a:ln w="6350">
                          <a:noFill/>
                        </a:ln>
                      </wps:spPr>
                      <wps:txbx>
                        <w:txbxContent>
                          <w:p w14:paraId="60143C6D" w14:textId="77777777" w:rsidR="00B70380" w:rsidRPr="007367D8" w:rsidRDefault="00B70380" w:rsidP="00B70380">
                            <w:pPr>
                              <w:rPr>
                                <w:rFonts w:ascii="Arial" w:hAnsi="Arial" w:cs="Arial"/>
                                <w:lang w:val="en-GB"/>
                              </w:rPr>
                            </w:pPr>
                            <w:r>
                              <w:rPr>
                                <w:rFonts w:ascii="Arial" w:hAnsi="Arial" w:cs="Arial"/>
                                <w:lang w:val="en-GB"/>
                              </w:rPr>
                              <w:t>Ganymede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14782AF" id="Text Box 137" o:spid="_x0000_s1055" type="#_x0000_t202" style="position:absolute;margin-left:352.7pt;margin-top:9.35pt;width:1in;height:21.5pt;z-index:25165831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" fillcolor="white [3201]" stroked="f" strokeweight=".5pt">
                <v:textbox>
                  <w:txbxContent>
                    <w:p w14:paraId="60143C6D" w14:textId="77777777" w:rsidR="00B70380" w:rsidRPr="007367D8" w:rsidRDefault="00B70380" w:rsidP="00B70380">
                      <w:pPr>
                        <w:rPr>
                          <w:rFonts w:ascii="Arial" w:hAnsi="Arial" w:cs="Arial"/>
                          <w:lang w:val="en-GB"/>
                        </w:rPr>
                      </w:pPr>
                      <w:r>
                        <w:rPr>
                          <w:rFonts w:ascii="Arial" w:hAnsi="Arial" w:cs="Arial"/>
                          <w:lang w:val="en-GB"/>
                        </w:rPr>
                        <w:t>Ganymede</w:t>
                      </w:r>
                    </w:p>
                  </w:txbxContent>
                </v:textbox>
              </v:shape>
            </w:pict>
          </mc:Fallback>
        </mc:AlternateContent>
      </w:r>
    </w:p>
    <w:p w14:paraId="4B7E099C" w14:textId="5A09AD66" w:rsidR="00B70380" w:rsidRDefault="00B70380" w:rsidP="00B70380">
      <w:pPr>
        <w:tabs>
          <w:tab w:val="left" w:pos="2180"/>
        </w:tabs>
        <w:rPr>
          <w:rFonts w:ascii="Arial" w:hAnsi="Arial" w:cs="Arial"/>
          <w:sz w:val="22"/>
          <w:szCs w:val="22"/>
          <w:lang w:val="en-GB"/>
        </w:rPr>
      </w:pPr>
    </w:p>
    <w:p w14:paraId="48C116B9" w14:textId="0984856C" w:rsidR="00B70380" w:rsidRDefault="00B70380" w:rsidP="00B70380">
      <w:pPr>
        <w:tabs>
          <w:tab w:val="left" w:pos="2180"/>
        </w:tabs>
        <w:rPr>
          <w:rFonts w:ascii="Arial" w:hAnsi="Arial" w:cs="Arial"/>
          <w:sz w:val="22"/>
          <w:szCs w:val="22"/>
          <w:lang w:val="en-GB"/>
        </w:rPr>
      </w:pPr>
    </w:p>
    <w:p w14:paraId="14D83226" w14:textId="2578E78E" w:rsidR="00B70380" w:rsidRDefault="00B70380" w:rsidP="00B70380">
      <w:pPr>
        <w:tabs>
          <w:tab w:val="left" w:pos="2180"/>
        </w:tabs>
        <w:rPr>
          <w:rFonts w:ascii="Arial" w:hAnsi="Arial" w:cs="Arial"/>
          <w:sz w:val="22"/>
          <w:szCs w:val="22"/>
          <w:lang w:val="en-GB"/>
        </w:rPr>
      </w:pPr>
      <w:r w:rsidRPr="00B70380">
        <w:rPr>
          <w:rFonts w:ascii="Arial" w:hAnsi="Arial" w:cs="Arial"/>
          <w:noProof/>
          <w:sz w:val="22"/>
          <w:szCs w:val="22"/>
          <w:lang w:val="en-GB"/>
        </w:rPr>
        <mc:AlternateContent>
          <mc:Choice Requires="wps">
            <w:drawing>
              <wp:anchor distT="0" distB="0" distL="114300" distR="114300" simplePos="0" relativeHeight="251658313" behindDoc="0" locked="0" layoutInCell="1" allowOverlap="1" wp14:anchorId="4F090FA3" wp14:editId="1E1C3B65">
                <wp:simplePos x="0" y="0"/>
                <wp:positionH relativeFrom="column">
                  <wp:posOffset>971550</wp:posOffset>
                </wp:positionH>
                <wp:positionV relativeFrom="paragraph">
                  <wp:posOffset>30480</wp:posOffset>
                </wp:positionV>
                <wp:extent cx="914400" cy="273050"/>
                <wp:effectExtent l="0" t="0" r="635" b="0"/>
                <wp:wrapNone/>
                <wp:docPr id="138" name="Text Box 138"/>
                <wp:cNvGraphicFramePr/>
                <a:graphic xmlns:a="http://schemas.openxmlformats.org/drawingml/2006/main">
                  <a:graphicData uri="http://schemas.microsoft.com/office/word/2010/wordprocessingShape">
                    <wps:wsp>
                      <wps:cNvSpPr txBox="1"/>
                      <wps:spPr>
                        <a:xfrm>
                          <a:off x="0" y="0"/>
                          <a:ext cx="914400" cy="273050"/>
                        </a:xfrm>
                        <a:prstGeom prst="rect">
                          <a:avLst/>
                        </a:prstGeom>
                        <a:solidFill>
                          <a:schemeClr val="lt1"/>
                        </a:solidFill>
                        <a:ln w="6350">
                          <a:noFill/>
                        </a:ln>
                      </wps:spPr>
                      <wps:txbx>
                        <w:txbxContent>
                          <w:p w14:paraId="7310CD9C" w14:textId="77777777" w:rsidR="00B70380" w:rsidRPr="007367D8" w:rsidRDefault="00B70380" w:rsidP="00B70380">
                            <w:pPr>
                              <w:rPr>
                                <w:rFonts w:ascii="Arial" w:hAnsi="Arial" w:cs="Arial"/>
                                <w:lang w:val="en-GB"/>
                              </w:rPr>
                            </w:pPr>
                            <w:r w:rsidRPr="007367D8">
                              <w:rPr>
                                <w:rFonts w:ascii="Arial" w:hAnsi="Arial" w:cs="Arial"/>
                                <w:lang w:val="en-GB"/>
                              </w:rPr>
                              <w:t>Jupiter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F090FA3" id="Text Box 138" o:spid="_x0000_s1056" type="#_x0000_t202" style="position:absolute;margin-left:76.5pt;margin-top:2.4pt;width:1in;height:21.5pt;z-index:251658313;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" fillcolor="white [3201]" stroked="f" strokeweight=".5pt">
                <v:textbox>
                  <w:txbxContent>
                    <w:p w14:paraId="7310CD9C" w14:textId="77777777" w:rsidR="00B70380" w:rsidRPr="007367D8" w:rsidRDefault="00B70380" w:rsidP="00B70380">
                      <w:pPr>
                        <w:rPr>
                          <w:rFonts w:ascii="Arial" w:hAnsi="Arial" w:cs="Arial"/>
                          <w:lang w:val="en-GB"/>
                        </w:rPr>
                      </w:pPr>
                      <w:r w:rsidRPr="007367D8">
                        <w:rPr>
                          <w:rFonts w:ascii="Arial" w:hAnsi="Arial" w:cs="Arial"/>
                          <w:lang w:val="en-GB"/>
                        </w:rPr>
                        <w:t>Jupiter</w:t>
                      </w:r>
                    </w:p>
                  </w:txbxContent>
                </v:textbox>
              </v:shape>
            </w:pict>
          </mc:Fallback>
        </mc:AlternateContent>
      </w:r>
    </w:p>
    <w:p w14:paraId="73D535AE" w14:textId="77777777" w:rsidR="00B70380" w:rsidRPr="00B70380" w:rsidRDefault="00B70380" w:rsidP="00B70380">
      <w:pPr>
        <w:tabs>
          <w:tab w:val="left" w:pos="2180"/>
        </w:tabs>
        <w:rPr>
          <w:rFonts w:ascii="Arial" w:hAnsi="Arial" w:cs="Arial"/>
          <w:sz w:val="22"/>
          <w:szCs w:val="22"/>
          <w:lang w:val="en-GB"/>
        </w:rPr>
      </w:pPr>
    </w:p>
    <w:tbl>
      <w:tblPr>
        <w:tblStyle w:val="TableGrid"/>
        <w:tblW w:w="0" w:type="auto"/>
        <w:jc w:val="center"/>
        <w:tblLook w:val="04A0" w:firstRow="1" w:lastRow="0" w:firstColumn="1" w:lastColumn="0" w:noHBand="0" w:noVBand="1"/>
      </w:tblPr>
      <w:tblGrid>
        <w:gridCol w:w="2547"/>
        <w:gridCol w:w="2126"/>
      </w:tblGrid>
      <w:tr w:rsidR="00B70380" w:rsidRPr="00B70380" w14:paraId="496169DF" w14:textId="77777777" w:rsidTr="004A7144">
        <w:trPr>
          <w:trHeight w:val="567"/>
          <w:jc w:val="center"/>
        </w:trPr>
        <w:tc>
          <w:tcPr>
            <w:tcW w:w="2547" w:type="dxa"/>
            <w:vAlign w:val="center"/>
          </w:tcPr>
          <w:p w14:paraId="3D4380C9" w14:textId="77777777" w:rsidR="00B70380" w:rsidRPr="00B70380" w:rsidRDefault="00B70380" w:rsidP="004A7144">
            <w:pPr>
              <w:tabs>
                <w:tab w:val="left" w:pos="2180"/>
              </w:tabs>
              <w:rPr>
                <w:rFonts w:ascii="Arial" w:hAnsi="Arial" w:cs="Arial"/>
                <w:sz w:val="22"/>
                <w:szCs w:val="22"/>
                <w:lang w:val="en-GB"/>
              </w:rPr>
            </w:pPr>
            <w:r w:rsidRPr="00B70380">
              <w:rPr>
                <w:rFonts w:ascii="Arial" w:hAnsi="Arial" w:cs="Arial"/>
                <w:sz w:val="22"/>
                <w:szCs w:val="22"/>
                <w:lang w:val="en-GB"/>
              </w:rPr>
              <w:t>Radius of Jupiter</w:t>
            </w:r>
          </w:p>
        </w:tc>
        <w:tc>
          <w:tcPr>
            <w:tcW w:w="2126" w:type="dxa"/>
            <w:vAlign w:val="center"/>
          </w:tcPr>
          <w:p w14:paraId="61B07410" w14:textId="6ADBC764" w:rsidR="00B70380" w:rsidRPr="00B70380" w:rsidRDefault="00B70380" w:rsidP="004A7144">
            <w:pPr>
              <w:tabs>
                <w:tab w:val="left" w:pos="2180"/>
              </w:tabs>
              <w:jc w:val="center"/>
              <w:rPr>
                <w:rFonts w:ascii="Arial" w:hAnsi="Arial" w:cs="Arial"/>
                <w:sz w:val="22"/>
                <w:szCs w:val="22"/>
                <w:lang w:val="en-GB"/>
              </w:rPr>
            </w:pPr>
            <w:r w:rsidRPr="00B70380">
              <w:rPr>
                <w:rFonts w:ascii="Arial" w:hAnsi="Arial" w:cs="Arial"/>
                <w:sz w:val="22"/>
                <w:szCs w:val="22"/>
                <w:lang w:val="en-GB"/>
              </w:rPr>
              <w:t xml:space="preserve">6.99 </w:t>
            </w:r>
            <w:r w:rsidR="001B46E3">
              <w:rPr>
                <w:rFonts w:ascii="Arial" w:hAnsi="Arial" w:cs="Arial"/>
                <w:color w:val="1D2228"/>
                <w:sz w:val="22"/>
                <w:szCs w:val="22"/>
              </w:rPr>
              <w:t>×</w:t>
            </w:r>
            <w:r w:rsidR="008E36AC">
              <w:rPr>
                <w:rFonts w:ascii="Arial" w:hAnsi="Arial" w:cs="Arial"/>
                <w:color w:val="1D2228"/>
                <w:sz w:val="22"/>
                <w:szCs w:val="22"/>
              </w:rPr>
              <w:t xml:space="preserve"> </w:t>
            </w:r>
            <w:r w:rsidRPr="00B70380">
              <w:rPr>
                <w:rFonts w:ascii="Arial" w:hAnsi="Arial" w:cs="Arial"/>
                <w:sz w:val="22"/>
                <w:szCs w:val="22"/>
                <w:lang w:val="en-GB"/>
              </w:rPr>
              <w:t>10</w:t>
            </w:r>
            <w:r w:rsidRPr="00B70380">
              <w:rPr>
                <w:rFonts w:ascii="Arial" w:hAnsi="Arial" w:cs="Arial"/>
                <w:sz w:val="22"/>
                <w:szCs w:val="22"/>
                <w:vertAlign w:val="superscript"/>
                <w:lang w:val="en-GB"/>
              </w:rPr>
              <w:t>7</w:t>
            </w:r>
            <w:r w:rsidRPr="00B70380">
              <w:rPr>
                <w:rFonts w:ascii="Arial" w:hAnsi="Arial" w:cs="Arial"/>
                <w:sz w:val="22"/>
                <w:szCs w:val="22"/>
                <w:lang w:val="en-GB"/>
              </w:rPr>
              <w:t xml:space="preserve"> m</w:t>
            </w:r>
          </w:p>
        </w:tc>
      </w:tr>
      <w:tr w:rsidR="00B70380" w:rsidRPr="00B70380" w14:paraId="6351A6B1" w14:textId="77777777" w:rsidTr="004A7144">
        <w:trPr>
          <w:trHeight w:val="567"/>
          <w:jc w:val="center"/>
        </w:trPr>
        <w:tc>
          <w:tcPr>
            <w:tcW w:w="2547" w:type="dxa"/>
            <w:vAlign w:val="center"/>
          </w:tcPr>
          <w:p w14:paraId="3927649B" w14:textId="77777777" w:rsidR="00B70380" w:rsidRPr="00B70380" w:rsidRDefault="00B70380" w:rsidP="004A7144">
            <w:pPr>
              <w:tabs>
                <w:tab w:val="left" w:pos="2180"/>
              </w:tabs>
              <w:rPr>
                <w:rFonts w:ascii="Arial" w:hAnsi="Arial" w:cs="Arial"/>
                <w:sz w:val="22"/>
                <w:szCs w:val="22"/>
                <w:lang w:val="en-GB"/>
              </w:rPr>
            </w:pPr>
            <w:r w:rsidRPr="00B70380">
              <w:rPr>
                <w:rFonts w:ascii="Arial" w:hAnsi="Arial" w:cs="Arial"/>
                <w:sz w:val="22"/>
                <w:szCs w:val="22"/>
                <w:lang w:val="en-GB"/>
              </w:rPr>
              <w:t>Radius of Ganymede</w:t>
            </w:r>
          </w:p>
        </w:tc>
        <w:tc>
          <w:tcPr>
            <w:tcW w:w="2126" w:type="dxa"/>
            <w:vAlign w:val="center"/>
          </w:tcPr>
          <w:p w14:paraId="374B6AEC" w14:textId="5945EE82" w:rsidR="00B70380" w:rsidRPr="00B70380" w:rsidRDefault="00B70380" w:rsidP="004A7144">
            <w:pPr>
              <w:tabs>
                <w:tab w:val="left" w:pos="2180"/>
              </w:tabs>
              <w:jc w:val="center"/>
              <w:rPr>
                <w:rFonts w:ascii="Arial" w:hAnsi="Arial" w:cs="Arial"/>
                <w:sz w:val="22"/>
                <w:szCs w:val="22"/>
                <w:lang w:val="en-GB"/>
              </w:rPr>
            </w:pPr>
            <w:r w:rsidRPr="00B70380">
              <w:rPr>
                <w:rFonts w:ascii="Arial" w:hAnsi="Arial" w:cs="Arial"/>
                <w:sz w:val="22"/>
                <w:szCs w:val="22"/>
                <w:lang w:val="en-GB"/>
              </w:rPr>
              <w:t xml:space="preserve">2.63 </w:t>
            </w:r>
            <w:r w:rsidR="001B46E3">
              <w:rPr>
                <w:rFonts w:ascii="Arial" w:hAnsi="Arial" w:cs="Arial"/>
                <w:color w:val="1D2228"/>
                <w:sz w:val="22"/>
                <w:szCs w:val="22"/>
              </w:rPr>
              <w:t>×</w:t>
            </w:r>
            <w:r w:rsidR="008E36AC">
              <w:rPr>
                <w:rFonts w:ascii="Arial" w:hAnsi="Arial" w:cs="Arial"/>
                <w:color w:val="1D2228"/>
                <w:sz w:val="22"/>
                <w:szCs w:val="22"/>
              </w:rPr>
              <w:t xml:space="preserve"> </w:t>
            </w:r>
            <w:r w:rsidRPr="00B70380">
              <w:rPr>
                <w:rFonts w:ascii="Arial" w:hAnsi="Arial" w:cs="Arial"/>
                <w:sz w:val="22"/>
                <w:szCs w:val="22"/>
                <w:lang w:val="en-GB"/>
              </w:rPr>
              <w:t>10</w:t>
            </w:r>
            <w:r w:rsidRPr="00B70380">
              <w:rPr>
                <w:rFonts w:ascii="Arial" w:hAnsi="Arial" w:cs="Arial"/>
                <w:sz w:val="22"/>
                <w:szCs w:val="22"/>
                <w:vertAlign w:val="superscript"/>
                <w:lang w:val="en-GB"/>
              </w:rPr>
              <w:t>6</w:t>
            </w:r>
            <w:r w:rsidRPr="00B70380">
              <w:rPr>
                <w:rFonts w:ascii="Arial" w:hAnsi="Arial" w:cs="Arial"/>
                <w:sz w:val="22"/>
                <w:szCs w:val="22"/>
                <w:lang w:val="en-GB"/>
              </w:rPr>
              <w:t xml:space="preserve"> m</w:t>
            </w:r>
          </w:p>
        </w:tc>
      </w:tr>
      <w:tr w:rsidR="00B70380" w:rsidRPr="00B70380" w14:paraId="38CAC060" w14:textId="77777777" w:rsidTr="004A7144">
        <w:trPr>
          <w:trHeight w:val="567"/>
          <w:jc w:val="center"/>
        </w:trPr>
        <w:tc>
          <w:tcPr>
            <w:tcW w:w="2547" w:type="dxa"/>
            <w:vAlign w:val="center"/>
          </w:tcPr>
          <w:p w14:paraId="4E74AEAA" w14:textId="77777777" w:rsidR="00B70380" w:rsidRPr="00B70380" w:rsidRDefault="00B70380" w:rsidP="004A7144">
            <w:pPr>
              <w:tabs>
                <w:tab w:val="left" w:pos="2180"/>
              </w:tabs>
              <w:rPr>
                <w:rFonts w:ascii="Arial" w:hAnsi="Arial" w:cs="Arial"/>
                <w:sz w:val="22"/>
                <w:szCs w:val="22"/>
                <w:lang w:val="en-GB"/>
              </w:rPr>
            </w:pPr>
            <w:r w:rsidRPr="00B70380">
              <w:rPr>
                <w:rFonts w:ascii="Arial" w:hAnsi="Arial" w:cs="Arial"/>
                <w:sz w:val="22"/>
                <w:szCs w:val="22"/>
                <w:lang w:val="en-GB"/>
              </w:rPr>
              <w:t>Mass of Jupiter</w:t>
            </w:r>
          </w:p>
        </w:tc>
        <w:tc>
          <w:tcPr>
            <w:tcW w:w="2126" w:type="dxa"/>
            <w:vAlign w:val="center"/>
          </w:tcPr>
          <w:p w14:paraId="6D5D8BD8" w14:textId="2C97DEAA" w:rsidR="00B70380" w:rsidRPr="00B70380" w:rsidRDefault="00B70380" w:rsidP="004A7144">
            <w:pPr>
              <w:tabs>
                <w:tab w:val="left" w:pos="2180"/>
              </w:tabs>
              <w:jc w:val="center"/>
              <w:rPr>
                <w:rFonts w:ascii="Arial" w:hAnsi="Arial" w:cs="Arial"/>
                <w:sz w:val="22"/>
                <w:szCs w:val="22"/>
                <w:lang w:val="en-GB"/>
              </w:rPr>
            </w:pPr>
            <w:r w:rsidRPr="00B70380">
              <w:rPr>
                <w:rFonts w:ascii="Arial" w:hAnsi="Arial" w:cs="Arial"/>
                <w:sz w:val="22"/>
                <w:szCs w:val="22"/>
                <w:lang w:val="en-GB"/>
              </w:rPr>
              <w:t xml:space="preserve">1.90 </w:t>
            </w:r>
            <w:r w:rsidR="001B46E3">
              <w:rPr>
                <w:rFonts w:ascii="Arial" w:hAnsi="Arial" w:cs="Arial"/>
                <w:color w:val="1D2228"/>
                <w:sz w:val="22"/>
                <w:szCs w:val="22"/>
              </w:rPr>
              <w:t>×</w:t>
            </w:r>
            <w:r w:rsidR="008E36AC">
              <w:rPr>
                <w:rFonts w:ascii="Arial" w:hAnsi="Arial" w:cs="Arial"/>
                <w:color w:val="1D2228"/>
                <w:sz w:val="22"/>
                <w:szCs w:val="22"/>
              </w:rPr>
              <w:t xml:space="preserve"> </w:t>
            </w:r>
            <w:r w:rsidRPr="00B70380">
              <w:rPr>
                <w:rFonts w:ascii="Arial" w:hAnsi="Arial" w:cs="Arial"/>
                <w:sz w:val="22"/>
                <w:szCs w:val="22"/>
                <w:lang w:val="en-GB"/>
              </w:rPr>
              <w:t>10</w:t>
            </w:r>
            <w:r w:rsidRPr="00B70380">
              <w:rPr>
                <w:rFonts w:ascii="Arial" w:hAnsi="Arial" w:cs="Arial"/>
                <w:sz w:val="22"/>
                <w:szCs w:val="22"/>
                <w:vertAlign w:val="superscript"/>
                <w:lang w:val="en-GB"/>
              </w:rPr>
              <w:t>27</w:t>
            </w:r>
            <w:r w:rsidRPr="00B70380">
              <w:rPr>
                <w:rFonts w:ascii="Arial" w:hAnsi="Arial" w:cs="Arial"/>
                <w:sz w:val="22"/>
                <w:szCs w:val="22"/>
                <w:lang w:val="en-GB"/>
              </w:rPr>
              <w:t xml:space="preserve"> kg</w:t>
            </w:r>
          </w:p>
        </w:tc>
      </w:tr>
      <w:tr w:rsidR="00B70380" w:rsidRPr="00B70380" w14:paraId="2A8770AE" w14:textId="77777777" w:rsidTr="004A7144">
        <w:trPr>
          <w:trHeight w:val="567"/>
          <w:jc w:val="center"/>
        </w:trPr>
        <w:tc>
          <w:tcPr>
            <w:tcW w:w="2547" w:type="dxa"/>
            <w:vAlign w:val="center"/>
          </w:tcPr>
          <w:p w14:paraId="5542F3B9" w14:textId="77777777" w:rsidR="00B70380" w:rsidRPr="00B70380" w:rsidRDefault="00B70380" w:rsidP="004A7144">
            <w:pPr>
              <w:tabs>
                <w:tab w:val="left" w:pos="2180"/>
              </w:tabs>
              <w:rPr>
                <w:rFonts w:ascii="Arial" w:hAnsi="Arial" w:cs="Arial"/>
                <w:sz w:val="22"/>
                <w:szCs w:val="22"/>
                <w:lang w:val="en-GB"/>
              </w:rPr>
            </w:pPr>
            <w:r w:rsidRPr="00B70380">
              <w:rPr>
                <w:rFonts w:ascii="Arial" w:hAnsi="Arial" w:cs="Arial"/>
                <w:sz w:val="22"/>
                <w:szCs w:val="22"/>
                <w:lang w:val="en-GB"/>
              </w:rPr>
              <w:t>Mass of Ganymede</w:t>
            </w:r>
          </w:p>
        </w:tc>
        <w:tc>
          <w:tcPr>
            <w:tcW w:w="2126" w:type="dxa"/>
            <w:vAlign w:val="center"/>
          </w:tcPr>
          <w:p w14:paraId="048CD9AD" w14:textId="751B1F97" w:rsidR="00B70380" w:rsidRPr="00B70380" w:rsidRDefault="00B70380" w:rsidP="004A7144">
            <w:pPr>
              <w:tabs>
                <w:tab w:val="left" w:pos="2180"/>
              </w:tabs>
              <w:jc w:val="center"/>
              <w:rPr>
                <w:rFonts w:ascii="Arial" w:hAnsi="Arial" w:cs="Arial"/>
                <w:sz w:val="22"/>
                <w:szCs w:val="22"/>
                <w:lang w:val="en-GB"/>
              </w:rPr>
            </w:pPr>
            <w:r w:rsidRPr="00B70380">
              <w:rPr>
                <w:rFonts w:ascii="Arial" w:hAnsi="Arial" w:cs="Arial"/>
                <w:sz w:val="22"/>
                <w:szCs w:val="22"/>
                <w:lang w:val="en-GB"/>
              </w:rPr>
              <w:t xml:space="preserve">1.48 </w:t>
            </w:r>
            <w:r w:rsidR="008E36AC">
              <w:rPr>
                <w:rFonts w:ascii="Arial" w:hAnsi="Arial" w:cs="Arial"/>
                <w:color w:val="1D2228"/>
                <w:sz w:val="22"/>
                <w:szCs w:val="22"/>
              </w:rPr>
              <w:t xml:space="preserve">× </w:t>
            </w:r>
            <w:r w:rsidRPr="00B70380">
              <w:rPr>
                <w:rFonts w:ascii="Arial" w:hAnsi="Arial" w:cs="Arial"/>
                <w:sz w:val="22"/>
                <w:szCs w:val="22"/>
                <w:lang w:val="en-GB"/>
              </w:rPr>
              <w:t>10</w:t>
            </w:r>
            <w:r w:rsidRPr="00B70380">
              <w:rPr>
                <w:rFonts w:ascii="Arial" w:hAnsi="Arial" w:cs="Arial"/>
                <w:sz w:val="22"/>
                <w:szCs w:val="22"/>
                <w:vertAlign w:val="superscript"/>
                <w:lang w:val="en-GB"/>
              </w:rPr>
              <w:t>23</w:t>
            </w:r>
            <w:r w:rsidRPr="00B70380">
              <w:rPr>
                <w:rFonts w:ascii="Arial" w:hAnsi="Arial" w:cs="Arial"/>
                <w:sz w:val="22"/>
                <w:szCs w:val="22"/>
                <w:lang w:val="en-GB"/>
              </w:rPr>
              <w:t xml:space="preserve"> kg</w:t>
            </w:r>
          </w:p>
        </w:tc>
      </w:tr>
    </w:tbl>
    <w:p w14:paraId="28FA8AD8" w14:textId="77777777" w:rsidR="00B70380" w:rsidRPr="00B70380" w:rsidRDefault="00B70380" w:rsidP="00B70380">
      <w:pPr>
        <w:tabs>
          <w:tab w:val="left" w:pos="2180"/>
        </w:tabs>
        <w:rPr>
          <w:rFonts w:ascii="Arial" w:hAnsi="Arial" w:cs="Arial"/>
          <w:sz w:val="22"/>
          <w:szCs w:val="22"/>
          <w:lang w:val="en-GB"/>
        </w:rPr>
      </w:pPr>
    </w:p>
    <w:p w14:paraId="2EAD4CD2" w14:textId="33E8CF35" w:rsidR="00B70380" w:rsidRPr="00B70380" w:rsidRDefault="00B70380" w:rsidP="00B70380">
      <w:pPr>
        <w:tabs>
          <w:tab w:val="left" w:pos="2180"/>
        </w:tabs>
        <w:rPr>
          <w:rFonts w:ascii="Arial" w:hAnsi="Arial" w:cs="Arial"/>
          <w:sz w:val="22"/>
          <w:szCs w:val="22"/>
          <w:lang w:val="en-GB"/>
        </w:rPr>
      </w:pPr>
      <w:r w:rsidRPr="00B70380">
        <w:rPr>
          <w:rFonts w:ascii="Arial" w:hAnsi="Arial" w:cs="Arial"/>
          <w:sz w:val="22"/>
          <w:szCs w:val="22"/>
          <w:lang w:val="en-GB"/>
        </w:rPr>
        <w:t xml:space="preserve">In which direction will the </w:t>
      </w:r>
      <w:r w:rsidR="00464426">
        <w:rPr>
          <w:rFonts w:ascii="Arial" w:hAnsi="Arial" w:cs="Arial"/>
          <w:sz w:val="22"/>
          <w:szCs w:val="22"/>
          <w:lang w:val="en-GB"/>
        </w:rPr>
        <w:t>satellite</w:t>
      </w:r>
      <w:r w:rsidRPr="00B70380">
        <w:rPr>
          <w:rFonts w:ascii="Arial" w:hAnsi="Arial" w:cs="Arial"/>
          <w:sz w:val="22"/>
          <w:szCs w:val="22"/>
          <w:lang w:val="en-GB"/>
        </w:rPr>
        <w:t xml:space="preserve"> accelerate? Answer this by calculating the ratio between the gravitational forces acting on the </w:t>
      </w:r>
      <w:r w:rsidR="00464426">
        <w:rPr>
          <w:rFonts w:ascii="Arial" w:hAnsi="Arial" w:cs="Arial"/>
          <w:sz w:val="22"/>
          <w:szCs w:val="22"/>
          <w:lang w:val="en-GB"/>
        </w:rPr>
        <w:t>satellite</w:t>
      </w:r>
      <w:r w:rsidR="00464426" w:rsidRPr="00B70380">
        <w:rPr>
          <w:rFonts w:ascii="Arial" w:hAnsi="Arial" w:cs="Arial"/>
          <w:sz w:val="22"/>
          <w:szCs w:val="22"/>
          <w:lang w:val="en-GB"/>
        </w:rPr>
        <w:t xml:space="preserve"> </w:t>
      </w:r>
      <w:r w:rsidRPr="00B70380">
        <w:rPr>
          <w:rFonts w:ascii="Arial" w:hAnsi="Arial" w:cs="Arial"/>
          <w:sz w:val="22"/>
          <w:szCs w:val="22"/>
          <w:lang w:val="en-GB"/>
        </w:rPr>
        <w:t>due to Jupiter and Ganymede</w:t>
      </w:r>
      <w:r w:rsidR="008C5E8C">
        <w:rPr>
          <w:rFonts w:ascii="Arial" w:hAnsi="Arial" w:cs="Arial"/>
          <w:sz w:val="22"/>
          <w:szCs w:val="22"/>
          <w:lang w:val="en-GB"/>
        </w:rPr>
        <w:t xml:space="preserve"> respectively</w:t>
      </w:r>
      <w:r w:rsidRPr="00B70380">
        <w:rPr>
          <w:rFonts w:ascii="Arial" w:hAnsi="Arial" w:cs="Arial"/>
          <w:sz w:val="22"/>
          <w:szCs w:val="22"/>
          <w:lang w:val="en-GB"/>
        </w:rPr>
        <w:t xml:space="preserve">. </w:t>
      </w:r>
    </w:p>
    <w:p w14:paraId="4968F1A6" w14:textId="2C4F5034" w:rsidR="00B70380" w:rsidRPr="00B70380" w:rsidRDefault="00B70380" w:rsidP="00B70380">
      <w:pPr>
        <w:tabs>
          <w:tab w:val="left" w:pos="2180"/>
        </w:tabs>
        <w:jc w:val="right"/>
        <w:rPr>
          <w:rFonts w:ascii="Arial" w:hAnsi="Arial" w:cs="Arial"/>
          <w:sz w:val="22"/>
          <w:szCs w:val="22"/>
          <w:lang w:val="en-GB"/>
        </w:rPr>
      </w:pPr>
    </w:p>
    <w:p w14:paraId="5A0B5395" w14:textId="77777777" w:rsidR="00B70380" w:rsidRPr="00B70380" w:rsidRDefault="00B70380" w:rsidP="00B70380">
      <w:pPr>
        <w:tabs>
          <w:tab w:val="left" w:pos="2180"/>
        </w:tabs>
        <w:jc w:val="right"/>
        <w:rPr>
          <w:rFonts w:ascii="Arial" w:hAnsi="Arial" w:cs="Arial"/>
          <w:sz w:val="22"/>
          <w:szCs w:val="22"/>
          <w:lang w:val="en-GB"/>
        </w:rPr>
      </w:pPr>
    </w:p>
    <w:p w14:paraId="7F9252A4" w14:textId="77777777" w:rsidR="00B70380" w:rsidRPr="00B70380" w:rsidRDefault="00B70380" w:rsidP="00B70380">
      <w:pPr>
        <w:tabs>
          <w:tab w:val="left" w:pos="2180"/>
        </w:tabs>
        <w:jc w:val="right"/>
        <w:rPr>
          <w:rFonts w:ascii="Arial" w:hAnsi="Arial" w:cs="Arial"/>
          <w:sz w:val="22"/>
          <w:szCs w:val="22"/>
          <w:lang w:val="en-GB"/>
        </w:rPr>
      </w:pPr>
    </w:p>
    <w:p w14:paraId="2B7963C7" w14:textId="77777777" w:rsidR="00B70380" w:rsidRPr="00B70380" w:rsidRDefault="00B70380" w:rsidP="00B70380">
      <w:pPr>
        <w:tabs>
          <w:tab w:val="left" w:pos="2180"/>
        </w:tabs>
        <w:jc w:val="right"/>
        <w:rPr>
          <w:rFonts w:ascii="Arial" w:hAnsi="Arial" w:cs="Arial"/>
          <w:sz w:val="22"/>
          <w:szCs w:val="22"/>
          <w:lang w:val="en-GB"/>
        </w:rPr>
      </w:pPr>
    </w:p>
    <w:p w14:paraId="6AF5890E" w14:textId="77777777" w:rsidR="00B70380" w:rsidRPr="00B70380" w:rsidRDefault="00B70380" w:rsidP="00B70380">
      <w:pPr>
        <w:tabs>
          <w:tab w:val="left" w:pos="2180"/>
        </w:tabs>
        <w:jc w:val="right"/>
        <w:rPr>
          <w:rFonts w:ascii="Arial" w:hAnsi="Arial" w:cs="Arial"/>
          <w:sz w:val="22"/>
          <w:szCs w:val="22"/>
          <w:lang w:val="en-GB"/>
        </w:rPr>
      </w:pPr>
    </w:p>
    <w:p w14:paraId="6897CE07" w14:textId="77777777" w:rsidR="00B70380" w:rsidRPr="00B70380" w:rsidRDefault="00B70380" w:rsidP="00B70380">
      <w:pPr>
        <w:tabs>
          <w:tab w:val="left" w:pos="2180"/>
        </w:tabs>
        <w:jc w:val="right"/>
        <w:rPr>
          <w:rFonts w:ascii="Arial" w:hAnsi="Arial" w:cs="Arial"/>
          <w:sz w:val="22"/>
          <w:szCs w:val="22"/>
          <w:lang w:val="en-GB"/>
        </w:rPr>
      </w:pPr>
    </w:p>
    <w:p w14:paraId="22C7CAC5" w14:textId="77777777" w:rsidR="00B70380" w:rsidRPr="00B70380" w:rsidRDefault="00B70380" w:rsidP="00B70380">
      <w:pPr>
        <w:tabs>
          <w:tab w:val="left" w:pos="2180"/>
        </w:tabs>
        <w:jc w:val="right"/>
        <w:rPr>
          <w:rFonts w:ascii="Arial" w:hAnsi="Arial" w:cs="Arial"/>
          <w:sz w:val="22"/>
          <w:szCs w:val="22"/>
          <w:lang w:val="en-GB"/>
        </w:rPr>
      </w:pPr>
    </w:p>
    <w:p w14:paraId="65BAB471" w14:textId="77777777" w:rsidR="00B70380" w:rsidRPr="00B70380" w:rsidRDefault="00B70380" w:rsidP="00B70380">
      <w:pPr>
        <w:tabs>
          <w:tab w:val="left" w:pos="2180"/>
        </w:tabs>
        <w:rPr>
          <w:rFonts w:ascii="Arial" w:hAnsi="Arial" w:cs="Arial"/>
          <w:sz w:val="22"/>
          <w:szCs w:val="22"/>
          <w:lang w:val="en-GB"/>
        </w:rPr>
      </w:pPr>
    </w:p>
    <w:p w14:paraId="46A93AD4" w14:textId="77777777" w:rsidR="00B70380" w:rsidRPr="00B70380" w:rsidRDefault="00B70380" w:rsidP="00B70380">
      <w:pPr>
        <w:tabs>
          <w:tab w:val="left" w:pos="2180"/>
        </w:tabs>
        <w:rPr>
          <w:rFonts w:ascii="Arial" w:hAnsi="Arial" w:cs="Arial"/>
          <w:sz w:val="22"/>
          <w:szCs w:val="22"/>
          <w:lang w:val="en-GB"/>
        </w:rPr>
      </w:pPr>
    </w:p>
    <w:p w14:paraId="6542A072" w14:textId="77777777" w:rsidR="00B70380" w:rsidRPr="00B70380" w:rsidRDefault="00B70380" w:rsidP="00B70380">
      <w:pPr>
        <w:tabs>
          <w:tab w:val="left" w:pos="2180"/>
        </w:tabs>
        <w:rPr>
          <w:rFonts w:ascii="Arial" w:hAnsi="Arial" w:cs="Arial"/>
          <w:sz w:val="22"/>
          <w:szCs w:val="22"/>
          <w:lang w:val="en-GB"/>
        </w:rPr>
      </w:pPr>
    </w:p>
    <w:p w14:paraId="48120F8D" w14:textId="77777777" w:rsidR="00B70380" w:rsidRPr="00B70380" w:rsidRDefault="00B70380" w:rsidP="00B70380">
      <w:pPr>
        <w:tabs>
          <w:tab w:val="left" w:pos="2180"/>
        </w:tabs>
        <w:jc w:val="right"/>
        <w:rPr>
          <w:rFonts w:ascii="Arial" w:hAnsi="Arial" w:cs="Arial"/>
          <w:sz w:val="22"/>
          <w:szCs w:val="22"/>
          <w:lang w:val="en-GB"/>
        </w:rPr>
      </w:pPr>
    </w:p>
    <w:p w14:paraId="1F67FFF1" w14:textId="77777777" w:rsidR="00CD00F9" w:rsidRDefault="00CD00F9" w:rsidP="00B70380">
      <w:pPr>
        <w:tabs>
          <w:tab w:val="left" w:pos="2180"/>
        </w:tabs>
        <w:jc w:val="right"/>
        <w:rPr>
          <w:rFonts w:ascii="Arial" w:hAnsi="Arial" w:cs="Arial"/>
          <w:sz w:val="22"/>
          <w:szCs w:val="22"/>
          <w:lang w:val="en-GB"/>
        </w:rPr>
      </w:pPr>
    </w:p>
    <w:p w14:paraId="6E2CA605" w14:textId="77777777" w:rsidR="00CD00F9" w:rsidRDefault="00CD00F9" w:rsidP="00B70380">
      <w:pPr>
        <w:tabs>
          <w:tab w:val="left" w:pos="2180"/>
        </w:tabs>
        <w:jc w:val="right"/>
        <w:rPr>
          <w:rFonts w:ascii="Arial" w:hAnsi="Arial" w:cs="Arial"/>
          <w:sz w:val="22"/>
          <w:szCs w:val="22"/>
          <w:lang w:val="en-GB"/>
        </w:rPr>
      </w:pPr>
    </w:p>
    <w:p w14:paraId="48B04404" w14:textId="77777777" w:rsidR="00CD00F9" w:rsidRDefault="00CD00F9" w:rsidP="00B70380">
      <w:pPr>
        <w:tabs>
          <w:tab w:val="left" w:pos="2180"/>
        </w:tabs>
        <w:jc w:val="right"/>
        <w:rPr>
          <w:rFonts w:ascii="Arial" w:hAnsi="Arial" w:cs="Arial"/>
          <w:sz w:val="22"/>
          <w:szCs w:val="22"/>
          <w:lang w:val="en-GB"/>
        </w:rPr>
      </w:pPr>
    </w:p>
    <w:p w14:paraId="5D83E6FA" w14:textId="77777777" w:rsidR="00CD00F9" w:rsidRDefault="00CD00F9" w:rsidP="00B70380">
      <w:pPr>
        <w:tabs>
          <w:tab w:val="left" w:pos="2180"/>
        </w:tabs>
        <w:jc w:val="right"/>
        <w:rPr>
          <w:rFonts w:ascii="Arial" w:hAnsi="Arial" w:cs="Arial"/>
          <w:sz w:val="22"/>
          <w:szCs w:val="22"/>
          <w:lang w:val="en-GB"/>
        </w:rPr>
      </w:pPr>
    </w:p>
    <w:p w14:paraId="607BF395" w14:textId="77777777" w:rsidR="00CD00F9" w:rsidRDefault="00CD00F9" w:rsidP="00B70380">
      <w:pPr>
        <w:tabs>
          <w:tab w:val="left" w:pos="2180"/>
        </w:tabs>
        <w:jc w:val="right"/>
        <w:rPr>
          <w:rFonts w:ascii="Arial" w:hAnsi="Arial" w:cs="Arial"/>
          <w:sz w:val="22"/>
          <w:szCs w:val="22"/>
          <w:lang w:val="en-GB"/>
        </w:rPr>
      </w:pPr>
    </w:p>
    <w:p w14:paraId="459303E3" w14:textId="77777777" w:rsidR="00CD00F9" w:rsidRDefault="00CD00F9" w:rsidP="00B70380">
      <w:pPr>
        <w:tabs>
          <w:tab w:val="left" w:pos="2180"/>
        </w:tabs>
        <w:jc w:val="right"/>
        <w:rPr>
          <w:rFonts w:ascii="Arial" w:hAnsi="Arial" w:cs="Arial"/>
          <w:sz w:val="22"/>
          <w:szCs w:val="22"/>
          <w:lang w:val="en-GB"/>
        </w:rPr>
      </w:pPr>
    </w:p>
    <w:p w14:paraId="582A5253" w14:textId="77777777" w:rsidR="00CD00F9" w:rsidRDefault="00CD00F9" w:rsidP="00B70380">
      <w:pPr>
        <w:tabs>
          <w:tab w:val="left" w:pos="2180"/>
        </w:tabs>
        <w:jc w:val="right"/>
        <w:rPr>
          <w:rFonts w:ascii="Arial" w:hAnsi="Arial" w:cs="Arial"/>
          <w:sz w:val="22"/>
          <w:szCs w:val="22"/>
          <w:lang w:val="en-GB"/>
        </w:rPr>
      </w:pPr>
    </w:p>
    <w:p w14:paraId="5ABD6047" w14:textId="77777777" w:rsidR="00CD00F9" w:rsidRDefault="00CD00F9" w:rsidP="00B70380">
      <w:pPr>
        <w:tabs>
          <w:tab w:val="left" w:pos="2180"/>
        </w:tabs>
        <w:jc w:val="right"/>
        <w:rPr>
          <w:rFonts w:ascii="Arial" w:hAnsi="Arial" w:cs="Arial"/>
          <w:sz w:val="22"/>
          <w:szCs w:val="22"/>
          <w:lang w:val="en-GB"/>
        </w:rPr>
      </w:pPr>
    </w:p>
    <w:p w14:paraId="22580D26" w14:textId="77777777" w:rsidR="00CD00F9" w:rsidRDefault="00CD00F9" w:rsidP="00B70380">
      <w:pPr>
        <w:tabs>
          <w:tab w:val="left" w:pos="2180"/>
        </w:tabs>
        <w:jc w:val="right"/>
        <w:rPr>
          <w:rFonts w:ascii="Arial" w:hAnsi="Arial" w:cs="Arial"/>
          <w:sz w:val="22"/>
          <w:szCs w:val="22"/>
          <w:lang w:val="en-GB"/>
        </w:rPr>
      </w:pPr>
    </w:p>
    <w:p w14:paraId="5A4581E2" w14:textId="77777777" w:rsidR="00CD00F9" w:rsidRDefault="00CD00F9" w:rsidP="00B70380">
      <w:pPr>
        <w:tabs>
          <w:tab w:val="left" w:pos="2180"/>
        </w:tabs>
        <w:jc w:val="right"/>
        <w:rPr>
          <w:rFonts w:ascii="Arial" w:hAnsi="Arial" w:cs="Arial"/>
          <w:sz w:val="22"/>
          <w:szCs w:val="22"/>
          <w:lang w:val="en-GB"/>
        </w:rPr>
      </w:pPr>
    </w:p>
    <w:p w14:paraId="5CC07517" w14:textId="77777777" w:rsidR="00CD00F9" w:rsidRDefault="00CD00F9" w:rsidP="00B70380">
      <w:pPr>
        <w:tabs>
          <w:tab w:val="left" w:pos="2180"/>
        </w:tabs>
        <w:jc w:val="right"/>
        <w:rPr>
          <w:rFonts w:ascii="Arial" w:hAnsi="Arial" w:cs="Arial"/>
          <w:sz w:val="22"/>
          <w:szCs w:val="22"/>
          <w:lang w:val="en-GB"/>
        </w:rPr>
      </w:pPr>
    </w:p>
    <w:p w14:paraId="5D713FD6" w14:textId="77777777" w:rsidR="00CD00F9" w:rsidRDefault="00CD00F9" w:rsidP="00B70380">
      <w:pPr>
        <w:tabs>
          <w:tab w:val="left" w:pos="2180"/>
        </w:tabs>
        <w:jc w:val="right"/>
        <w:rPr>
          <w:rFonts w:ascii="Arial" w:hAnsi="Arial" w:cs="Arial"/>
          <w:sz w:val="22"/>
          <w:szCs w:val="22"/>
          <w:lang w:val="en-GB"/>
        </w:rPr>
      </w:pPr>
    </w:p>
    <w:p w14:paraId="2F4A14ED" w14:textId="77777777" w:rsidR="00D40839" w:rsidRDefault="00D40839" w:rsidP="00B70380">
      <w:pPr>
        <w:tabs>
          <w:tab w:val="left" w:pos="2180"/>
        </w:tabs>
        <w:jc w:val="right"/>
        <w:rPr>
          <w:rFonts w:ascii="Arial" w:hAnsi="Arial" w:cs="Arial"/>
          <w:sz w:val="22"/>
          <w:szCs w:val="22"/>
          <w:lang w:val="en-GB"/>
        </w:rPr>
      </w:pPr>
    </w:p>
    <w:p w14:paraId="63F5447D" w14:textId="77777777" w:rsidR="00D40839" w:rsidRDefault="00D40839" w:rsidP="00D40839">
      <w:pPr>
        <w:tabs>
          <w:tab w:val="left" w:pos="2180"/>
        </w:tabs>
        <w:jc w:val="right"/>
        <w:rPr>
          <w:rFonts w:ascii="Arial" w:hAnsi="Arial" w:cs="Arial"/>
          <w:sz w:val="22"/>
          <w:szCs w:val="22"/>
          <w:lang w:val="en-GB"/>
        </w:rPr>
      </w:pPr>
    </w:p>
    <w:p w14:paraId="20DE2B79" w14:textId="664487E8" w:rsidR="00F16C95" w:rsidRDefault="00D40839" w:rsidP="00D40839">
      <w:pPr>
        <w:tabs>
          <w:tab w:val="left" w:pos="2180"/>
        </w:tabs>
        <w:jc w:val="right"/>
        <w:rPr>
          <w:rFonts w:ascii="Arial" w:hAnsi="Arial" w:cs="Arial"/>
          <w:sz w:val="22"/>
          <w:szCs w:val="22"/>
          <w:lang w:val="en-GB"/>
        </w:rPr>
      </w:pPr>
      <w:r w:rsidRPr="00B70380">
        <w:rPr>
          <w:rFonts w:ascii="Arial" w:hAnsi="Arial" w:cs="Arial"/>
          <w:sz w:val="22"/>
          <w:szCs w:val="22"/>
          <w:lang w:val="en-GB"/>
        </w:rPr>
        <w:t>Ratio</w:t>
      </w:r>
      <w:r>
        <w:rPr>
          <w:rFonts w:ascii="Arial" w:hAnsi="Arial" w:cs="Arial"/>
          <w:sz w:val="22"/>
          <w:szCs w:val="22"/>
          <w:lang w:val="en-GB"/>
        </w:rPr>
        <w:t xml:space="preserve"> = </w:t>
      </w:r>
      <w:r w:rsidRPr="00B70380">
        <w:rPr>
          <w:rFonts w:ascii="Arial" w:hAnsi="Arial" w:cs="Arial"/>
          <w:sz w:val="22"/>
          <w:szCs w:val="22"/>
          <w:lang w:val="en-GB"/>
        </w:rPr>
        <w:t xml:space="preserve"> ________:1</w:t>
      </w:r>
      <w:r>
        <w:rPr>
          <w:rFonts w:ascii="Arial" w:hAnsi="Arial" w:cs="Arial"/>
          <w:sz w:val="22"/>
          <w:szCs w:val="22"/>
          <w:lang w:val="en-GB"/>
        </w:rPr>
        <w:t xml:space="preserve">  TOWARDS: </w:t>
      </w:r>
      <w:r w:rsidR="00B70380" w:rsidRPr="00B70380">
        <w:rPr>
          <w:rFonts w:ascii="Arial" w:hAnsi="Arial" w:cs="Arial"/>
          <w:sz w:val="22"/>
          <w:szCs w:val="22"/>
          <w:lang w:val="en-GB"/>
        </w:rPr>
        <w:t>____________</w:t>
      </w:r>
    </w:p>
    <w:p w14:paraId="0940FF66" w14:textId="73BA4DD1" w:rsidR="00F16C95" w:rsidRDefault="00754A8A" w:rsidP="00F16C95">
      <w:pPr>
        <w:spacing w:after="160" w:line="259" w:lineRule="auto"/>
        <w:rPr>
          <w:rFonts w:ascii="Arial" w:hAnsi="Arial" w:cs="Arial"/>
          <w:b/>
          <w:bCs/>
          <w:sz w:val="22"/>
          <w:szCs w:val="22"/>
        </w:rPr>
      </w:pPr>
      <w:r>
        <w:rPr>
          <w:rFonts w:ascii="Arial" w:hAnsi="Arial" w:cs="Arial"/>
          <w:b/>
          <w:bCs/>
          <w:sz w:val="22"/>
          <w:szCs w:val="22"/>
        </w:rPr>
        <w:lastRenderedPageBreak/>
        <w:t xml:space="preserve">Question </w:t>
      </w:r>
      <w:r w:rsidR="00F16C95">
        <w:rPr>
          <w:rFonts w:ascii="Arial" w:hAnsi="Arial" w:cs="Arial"/>
          <w:b/>
          <w:bCs/>
          <w:sz w:val="22"/>
          <w:szCs w:val="22"/>
        </w:rPr>
        <w:t>9</w:t>
      </w:r>
      <w:r w:rsidR="00F16C95">
        <w:rPr>
          <w:rFonts w:ascii="Arial" w:hAnsi="Arial" w:cs="Arial"/>
          <w:b/>
          <w:bCs/>
          <w:sz w:val="22"/>
          <w:szCs w:val="22"/>
        </w:rPr>
        <w:tab/>
      </w:r>
      <w:r w:rsidR="00F16C95">
        <w:rPr>
          <w:rFonts w:ascii="Arial" w:hAnsi="Arial" w:cs="Arial"/>
          <w:b/>
          <w:bCs/>
          <w:sz w:val="22"/>
          <w:szCs w:val="22"/>
        </w:rPr>
        <w:tab/>
      </w:r>
      <w:r w:rsidR="00F16C95">
        <w:rPr>
          <w:rFonts w:ascii="Arial" w:hAnsi="Arial" w:cs="Arial"/>
          <w:b/>
          <w:bCs/>
          <w:sz w:val="22"/>
          <w:szCs w:val="22"/>
        </w:rPr>
        <w:tab/>
      </w:r>
      <w:r w:rsidR="00F16C95">
        <w:rPr>
          <w:rFonts w:ascii="Arial" w:hAnsi="Arial" w:cs="Arial"/>
          <w:b/>
          <w:bCs/>
          <w:sz w:val="22"/>
          <w:szCs w:val="22"/>
        </w:rPr>
        <w:tab/>
      </w:r>
      <w:r w:rsidR="00F16C95">
        <w:rPr>
          <w:rFonts w:ascii="Arial" w:hAnsi="Arial" w:cs="Arial"/>
          <w:b/>
          <w:bCs/>
          <w:sz w:val="22"/>
          <w:szCs w:val="22"/>
        </w:rPr>
        <w:tab/>
      </w:r>
      <w:r w:rsidR="00F16C95">
        <w:rPr>
          <w:rFonts w:ascii="Arial" w:hAnsi="Arial" w:cs="Arial"/>
          <w:b/>
          <w:bCs/>
          <w:sz w:val="22"/>
          <w:szCs w:val="22"/>
        </w:rPr>
        <w:tab/>
      </w:r>
      <w:r w:rsidR="00F16C95">
        <w:rPr>
          <w:rFonts w:ascii="Arial" w:hAnsi="Arial" w:cs="Arial"/>
          <w:b/>
          <w:bCs/>
          <w:sz w:val="22"/>
          <w:szCs w:val="22"/>
        </w:rPr>
        <w:tab/>
      </w:r>
      <w:r w:rsidR="00F16C95">
        <w:rPr>
          <w:rFonts w:ascii="Arial" w:hAnsi="Arial" w:cs="Arial"/>
          <w:b/>
          <w:bCs/>
          <w:sz w:val="22"/>
          <w:szCs w:val="22"/>
        </w:rPr>
        <w:tab/>
      </w:r>
      <w:r w:rsidR="00F16C95">
        <w:rPr>
          <w:rFonts w:ascii="Arial" w:hAnsi="Arial" w:cs="Arial"/>
          <w:b/>
          <w:bCs/>
          <w:sz w:val="22"/>
          <w:szCs w:val="22"/>
        </w:rPr>
        <w:tab/>
      </w:r>
      <w:r w:rsidR="00F16C95">
        <w:rPr>
          <w:rFonts w:ascii="Arial" w:hAnsi="Arial" w:cs="Arial"/>
          <w:b/>
          <w:bCs/>
          <w:sz w:val="22"/>
          <w:szCs w:val="22"/>
        </w:rPr>
        <w:tab/>
      </w:r>
      <w:r w:rsidR="00F16C95">
        <w:rPr>
          <w:rFonts w:ascii="Arial" w:hAnsi="Arial" w:cs="Arial"/>
          <w:b/>
          <w:bCs/>
          <w:sz w:val="22"/>
          <w:szCs w:val="22"/>
        </w:rPr>
        <w:tab/>
        <w:t>(</w:t>
      </w:r>
      <w:r w:rsidR="00C736EE">
        <w:rPr>
          <w:rFonts w:ascii="Arial" w:hAnsi="Arial" w:cs="Arial"/>
          <w:b/>
          <w:bCs/>
          <w:sz w:val="22"/>
          <w:szCs w:val="22"/>
        </w:rPr>
        <w:t>4</w:t>
      </w:r>
      <w:r w:rsidR="00F16C95">
        <w:rPr>
          <w:rFonts w:ascii="Arial" w:hAnsi="Arial" w:cs="Arial"/>
          <w:b/>
          <w:bCs/>
          <w:sz w:val="22"/>
          <w:szCs w:val="22"/>
        </w:rPr>
        <w:t xml:space="preserve"> marks)</w:t>
      </w:r>
    </w:p>
    <w:p w14:paraId="758CA8E0" w14:textId="7290EE8D" w:rsidR="00424FB8" w:rsidRPr="0077522C" w:rsidRDefault="00424FB8" w:rsidP="00424FB8">
      <w:pPr>
        <w:rPr>
          <w:rFonts w:ascii="Arial" w:hAnsi="Arial" w:cs="Arial"/>
          <w:sz w:val="22"/>
          <w:szCs w:val="22"/>
        </w:rPr>
      </w:pPr>
      <w:r w:rsidRPr="0077522C">
        <w:rPr>
          <w:rFonts w:ascii="Arial" w:hAnsi="Arial" w:cs="Arial"/>
          <w:sz w:val="22"/>
          <w:szCs w:val="22"/>
        </w:rPr>
        <w:t xml:space="preserve">A straight current-carrying conductor is placed near an induction coil (see below). The polarity of the potential difference </w:t>
      </w:r>
      <w:r w:rsidR="007230C6">
        <w:rPr>
          <w:rFonts w:ascii="Arial" w:hAnsi="Arial" w:cs="Arial"/>
          <w:sz w:val="22"/>
          <w:szCs w:val="22"/>
        </w:rPr>
        <w:t>across</w:t>
      </w:r>
      <w:r w:rsidRPr="0077522C">
        <w:rPr>
          <w:rFonts w:ascii="Arial" w:hAnsi="Arial" w:cs="Arial"/>
          <w:sz w:val="22"/>
          <w:szCs w:val="22"/>
        </w:rPr>
        <w:t xml:space="preserve"> the conductor is indicated on the diagram. Any induced </w:t>
      </w:r>
      <w:r w:rsidR="00A46A90">
        <w:rPr>
          <w:rFonts w:ascii="Arial" w:hAnsi="Arial" w:cs="Arial"/>
          <w:sz w:val="22"/>
          <w:szCs w:val="22"/>
        </w:rPr>
        <w:t>current</w:t>
      </w:r>
      <w:r w:rsidRPr="0077522C">
        <w:rPr>
          <w:rFonts w:ascii="Arial" w:hAnsi="Arial" w:cs="Arial"/>
          <w:sz w:val="22"/>
          <w:szCs w:val="22"/>
        </w:rPr>
        <w:t xml:space="preserve"> in the coil is measured by a</w:t>
      </w:r>
      <w:r w:rsidR="00A46A90">
        <w:rPr>
          <w:rFonts w:ascii="Arial" w:hAnsi="Arial" w:cs="Arial"/>
          <w:sz w:val="22"/>
          <w:szCs w:val="22"/>
        </w:rPr>
        <w:t>n</w:t>
      </w:r>
      <w:r w:rsidRPr="0077522C">
        <w:rPr>
          <w:rFonts w:ascii="Arial" w:hAnsi="Arial" w:cs="Arial"/>
          <w:sz w:val="22"/>
          <w:szCs w:val="22"/>
        </w:rPr>
        <w:t xml:space="preserve"> </w:t>
      </w:r>
      <w:r w:rsidR="00A46A90">
        <w:rPr>
          <w:rFonts w:ascii="Arial" w:hAnsi="Arial" w:cs="Arial"/>
          <w:sz w:val="22"/>
          <w:szCs w:val="22"/>
        </w:rPr>
        <w:t>am</w:t>
      </w:r>
      <w:r w:rsidRPr="0077522C">
        <w:rPr>
          <w:rFonts w:ascii="Arial" w:hAnsi="Arial" w:cs="Arial"/>
          <w:sz w:val="22"/>
          <w:szCs w:val="22"/>
        </w:rPr>
        <w:t xml:space="preserve">meter. The following questions do not require any calculated answers.  </w:t>
      </w:r>
    </w:p>
    <w:p w14:paraId="30379D1A" w14:textId="77777777" w:rsidR="00424FB8" w:rsidRPr="0077522C" w:rsidRDefault="00424FB8" w:rsidP="00424FB8">
      <w:pPr>
        <w:rPr>
          <w:rFonts w:ascii="Arial" w:hAnsi="Arial" w:cs="Arial"/>
          <w:sz w:val="22"/>
          <w:szCs w:val="22"/>
        </w:rPr>
      </w:pPr>
      <w:r w:rsidRPr="0077522C">
        <w:rPr>
          <w:rFonts w:ascii="Arial" w:hAnsi="Arial" w:cs="Arial"/>
          <w:noProof/>
          <w:sz w:val="22"/>
          <w:szCs w:val="22"/>
        </w:rPr>
        <mc:AlternateContent>
          <mc:Choice Requires="wps">
            <w:drawing>
              <wp:anchor distT="0" distB="0" distL="114300" distR="114300" simplePos="0" relativeHeight="251658318" behindDoc="0" locked="0" layoutInCell="1" allowOverlap="1" wp14:anchorId="0FECC385" wp14:editId="09157C18">
                <wp:simplePos x="0" y="0"/>
                <wp:positionH relativeFrom="column">
                  <wp:posOffset>2159000</wp:posOffset>
                </wp:positionH>
                <wp:positionV relativeFrom="paragraph">
                  <wp:posOffset>5080</wp:posOffset>
                </wp:positionV>
                <wp:extent cx="914400" cy="342900"/>
                <wp:effectExtent l="0" t="0" r="7620" b="0"/>
                <wp:wrapNone/>
                <wp:docPr id="139" name="Text Box 139"/>
                <wp:cNvGraphicFramePr/>
                <a:graphic xmlns:a="http://schemas.openxmlformats.org/drawingml/2006/main">
                  <a:graphicData uri="http://schemas.microsoft.com/office/word/2010/wordprocessingShape">
                    <wps:wsp>
                      <wps:cNvSpPr txBox="1"/>
                      <wps:spPr>
                        <a:xfrm>
                          <a:off x="0" y="0"/>
                          <a:ext cx="914400" cy="342900"/>
                        </a:xfrm>
                        <a:prstGeom prst="rect">
                          <a:avLst/>
                        </a:prstGeom>
                        <a:solidFill>
                          <a:schemeClr val="lt1"/>
                        </a:solidFill>
                        <a:ln w="6350">
                          <a:noFill/>
                        </a:ln>
                      </wps:spPr>
                      <wps:txbx>
                        <w:txbxContent>
                          <w:p w14:paraId="31814AD4" w14:textId="77777777" w:rsidR="00424FB8" w:rsidRPr="00324C6E" w:rsidRDefault="00424FB8" w:rsidP="00424FB8">
                            <w:pPr>
                              <w:rPr>
                                <w:sz w:val="28"/>
                                <w:szCs w:val="28"/>
                              </w:rPr>
                            </w:pPr>
                            <w:r>
                              <w:rPr>
                                <w:sz w:val="28"/>
                                <w:szCs w:val="28"/>
                              </w:rP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FECC385" id="Text Box 139" o:spid="_x0000_s1057" type="#_x0000_t202" style="position:absolute;margin-left:170pt;margin-top:.4pt;width:1in;height:27pt;z-index:25165831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" fillcolor="white [3201]" stroked="f" strokeweight=".5pt">
                <v:textbox>
                  <w:txbxContent>
                    <w:p w14:paraId="31814AD4" w14:textId="77777777" w:rsidR="00424FB8" w:rsidRPr="00324C6E" w:rsidRDefault="00424FB8" w:rsidP="00424FB8">
                      <w:pPr>
                        <w:rPr>
                          <w:sz w:val="28"/>
                          <w:szCs w:val="28"/>
                        </w:rPr>
                      </w:pPr>
                      <w:r>
                        <w:rPr>
                          <w:sz w:val="28"/>
                          <w:szCs w:val="28"/>
                        </w:rPr>
                        <w:t>-</w:t>
                      </w:r>
                    </w:p>
                  </w:txbxContent>
                </v:textbox>
              </v:shape>
            </w:pict>
          </mc:Fallback>
        </mc:AlternateContent>
      </w:r>
    </w:p>
    <w:p w14:paraId="6092AE82" w14:textId="648B1101" w:rsidR="00424FB8" w:rsidRPr="0077522C" w:rsidRDefault="00EA270A" w:rsidP="00424FB8">
      <w:pPr>
        <w:rPr>
          <w:rFonts w:ascii="Arial" w:hAnsi="Arial" w:cs="Arial"/>
          <w:sz w:val="22"/>
          <w:szCs w:val="22"/>
        </w:rPr>
      </w:pPr>
      <w:r>
        <w:rPr>
          <w:rFonts w:ascii="Arial" w:hAnsi="Arial" w:cs="Arial"/>
          <w:noProof/>
          <w:sz w:val="22"/>
          <w:szCs w:val="22"/>
        </w:rPr>
        <mc:AlternateContent>
          <mc:Choice Requires="wps">
            <w:drawing>
              <wp:anchor distT="0" distB="0" distL="114300" distR="114300" simplePos="0" relativeHeight="251658570" behindDoc="0" locked="0" layoutInCell="1" allowOverlap="1" wp14:anchorId="461842A2" wp14:editId="47A88892">
                <wp:simplePos x="0" y="0"/>
                <wp:positionH relativeFrom="column">
                  <wp:posOffset>2744162</wp:posOffset>
                </wp:positionH>
                <wp:positionV relativeFrom="paragraph">
                  <wp:posOffset>15851</wp:posOffset>
                </wp:positionV>
                <wp:extent cx="671594" cy="787424"/>
                <wp:effectExtent l="0" t="0" r="14605" b="12700"/>
                <wp:wrapNone/>
                <wp:docPr id="344" name="Freeform: Shape 344"/>
                <wp:cNvGraphicFramePr/>
                <a:graphic xmlns:a="http://schemas.openxmlformats.org/drawingml/2006/main">
                  <a:graphicData uri="http://schemas.microsoft.com/office/word/2010/wordprocessingShape">
                    <wps:wsp>
                      <wps:cNvSpPr/>
                      <wps:spPr>
                        <a:xfrm>
                          <a:off x="0" y="0"/>
                          <a:ext cx="671594" cy="787424"/>
                        </a:xfrm>
                        <a:custGeom>
                          <a:avLst/>
                          <a:gdLst>
                            <a:gd name="connsiteX0" fmla="*/ 271453 w 671594"/>
                            <a:gd name="connsiteY0" fmla="*/ 768374 h 787424"/>
                            <a:gd name="connsiteX1" fmla="*/ 138103 w 671594"/>
                            <a:gd name="connsiteY1" fmla="*/ 723924 h 787424"/>
                            <a:gd name="connsiteX2" fmla="*/ 23803 w 671594"/>
                            <a:gd name="connsiteY2" fmla="*/ 584224 h 787424"/>
                            <a:gd name="connsiteX3" fmla="*/ 4753 w 671594"/>
                            <a:gd name="connsiteY3" fmla="*/ 317524 h 787424"/>
                            <a:gd name="connsiteX4" fmla="*/ 87303 w 671594"/>
                            <a:gd name="connsiteY4" fmla="*/ 101624 h 787424"/>
                            <a:gd name="connsiteX5" fmla="*/ 334953 w 671594"/>
                            <a:gd name="connsiteY5" fmla="*/ 24 h 787424"/>
                            <a:gd name="connsiteX6" fmla="*/ 582603 w 671594"/>
                            <a:gd name="connsiteY6" fmla="*/ 95274 h 787424"/>
                            <a:gd name="connsiteX7" fmla="*/ 671503 w 671594"/>
                            <a:gd name="connsiteY7" fmla="*/ 381024 h 787424"/>
                            <a:gd name="connsiteX8" fmla="*/ 569903 w 671594"/>
                            <a:gd name="connsiteY8" fmla="*/ 673124 h 787424"/>
                            <a:gd name="connsiteX9" fmla="*/ 404803 w 671594"/>
                            <a:gd name="connsiteY9" fmla="*/ 787424 h 78742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671594" h="787424">
                              <a:moveTo>
                                <a:pt x="271453" y="768374"/>
                              </a:moveTo>
                              <a:cubicBezTo>
                                <a:pt x="225415" y="761495"/>
                                <a:pt x="179378" y="754616"/>
                                <a:pt x="138103" y="723924"/>
                              </a:cubicBezTo>
                              <a:cubicBezTo>
                                <a:pt x="96828" y="693232"/>
                                <a:pt x="46028" y="651957"/>
                                <a:pt x="23803" y="584224"/>
                              </a:cubicBezTo>
                              <a:cubicBezTo>
                                <a:pt x="1578" y="516491"/>
                                <a:pt x="-5830" y="397957"/>
                                <a:pt x="4753" y="317524"/>
                              </a:cubicBezTo>
                              <a:cubicBezTo>
                                <a:pt x="15336" y="237091"/>
                                <a:pt x="32270" y="154541"/>
                                <a:pt x="87303" y="101624"/>
                              </a:cubicBezTo>
                              <a:cubicBezTo>
                                <a:pt x="142336" y="48707"/>
                                <a:pt x="252403" y="1082"/>
                                <a:pt x="334953" y="24"/>
                              </a:cubicBezTo>
                              <a:cubicBezTo>
                                <a:pt x="417503" y="-1034"/>
                                <a:pt x="526511" y="31774"/>
                                <a:pt x="582603" y="95274"/>
                              </a:cubicBezTo>
                              <a:cubicBezTo>
                                <a:pt x="638695" y="158774"/>
                                <a:pt x="673620" y="284716"/>
                                <a:pt x="671503" y="381024"/>
                              </a:cubicBezTo>
                              <a:cubicBezTo>
                                <a:pt x="669386" y="477332"/>
                                <a:pt x="614353" y="605391"/>
                                <a:pt x="569903" y="673124"/>
                              </a:cubicBezTo>
                              <a:cubicBezTo>
                                <a:pt x="525453" y="740857"/>
                                <a:pt x="465128" y="764140"/>
                                <a:pt x="404803" y="787424"/>
                              </a:cubicBezTo>
                            </a:path>
                          </a:pathLst>
                        </a:cu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shape w14:anchorId="2DCEC9BB" id="Freeform: Shape 344" o:spid="_x0000_s1026" style="position:absolute;margin-left:216.1pt;margin-top:1.25pt;width:52.9pt;height:62pt;z-index:252575744;visibility:visible;mso-wrap-style:square;mso-wrap-distance-left:9pt;mso-wrap-distance-top:0;mso-wrap-distance-right:9pt;mso-wrap-distance-bottom:0;mso-position-horizontal:absolute;mso-position-horizontal-relative:text;mso-position-vertical:absolute;mso-position-vertical-relative:text;v-text-anchor:middle" coordsize="671594,7874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" path="m271453,768374c225415,761495,179378,754616,138103,723924,96828,693232,46028,651957,23803,584224,1578,516491,-5830,397957,4753,317524,15336,237091,32270,154541,87303,101624,142336,48707,252403,1082,334953,24v82550,-1058,191558,31750,247650,95250c638695,158774,673620,284716,671503,381024v-2117,96308,-57150,224367,-101600,292100c525453,740857,465128,764140,404803,787424e" filled="f" strokecolor="black [3213]" strokeweight="1pt">
                <v:stroke joinstyle="miter"/>
                <v:path arrowok="t" o:connecttype="custom" o:connectlocs="271453,768374;138103,723924;23803,584224;4753,317524;87303,101624;334953,24;582603,95274;671503,381024;569903,673124;404803,787424" o:connectangles="0,0,0,0,0,0,0,0,0,0"/>
              </v:shape>
            </w:pict>
          </mc:Fallback>
        </mc:AlternateContent>
      </w:r>
      <w:r w:rsidR="007230C6" w:rsidRPr="0077522C">
        <w:rPr>
          <w:rFonts w:ascii="Arial" w:hAnsi="Arial" w:cs="Arial"/>
          <w:noProof/>
          <w:sz w:val="22"/>
          <w:szCs w:val="22"/>
        </w:rPr>
        <mc:AlternateContent>
          <mc:Choice Requires="wps">
            <w:drawing>
              <wp:anchor distT="0" distB="0" distL="114300" distR="114300" simplePos="0" relativeHeight="251658320" behindDoc="1" locked="0" layoutInCell="1" allowOverlap="1" wp14:anchorId="217F5CE6" wp14:editId="502E609C">
                <wp:simplePos x="0" y="0"/>
                <wp:positionH relativeFrom="column">
                  <wp:posOffset>3161665</wp:posOffset>
                </wp:positionH>
                <wp:positionV relativeFrom="paragraph">
                  <wp:posOffset>777875</wp:posOffset>
                </wp:positionV>
                <wp:extent cx="0" cy="311150"/>
                <wp:effectExtent l="0" t="0" r="38100" b="31750"/>
                <wp:wrapNone/>
                <wp:docPr id="142" name="Straight Connector 142"/>
                <wp:cNvGraphicFramePr/>
                <a:graphic xmlns:a="http://schemas.openxmlformats.org/drawingml/2006/main">
                  <a:graphicData uri="http://schemas.microsoft.com/office/word/2010/wordprocessingShape">
                    <wps:wsp>
                      <wps:cNvCnPr/>
                      <wps:spPr>
                        <a:xfrm>
                          <a:off x="0" y="0"/>
                          <a:ext cx="0" cy="31115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w:pict>
              <v:line w14:anchorId="6B53BF3B" id="Straight Connector 142" o:spid="_x0000_s1026" style="position:absolute;z-index:-251031552;visibility:visible;mso-wrap-style:square;mso-wrap-distance-left:9pt;mso-wrap-distance-top:0;mso-wrap-distance-right:9pt;mso-wrap-distance-bottom:0;mso-position-horizontal:absolute;mso-position-horizontal-relative:text;mso-position-vertical:absolute;mso-position-vertical-relative:text" from="248.95pt,61.25pt" to="248.95pt,8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" strokecolor="black [3213]" strokeweight="1pt">
                <v:stroke joinstyle="miter"/>
              </v:line>
            </w:pict>
          </mc:Fallback>
        </mc:AlternateContent>
      </w:r>
      <w:r w:rsidR="007230C6" w:rsidRPr="0077522C">
        <w:rPr>
          <w:rFonts w:ascii="Arial" w:hAnsi="Arial" w:cs="Arial"/>
          <w:noProof/>
          <w:sz w:val="22"/>
          <w:szCs w:val="22"/>
        </w:rPr>
        <mc:AlternateContent>
          <mc:Choice Requires="wps">
            <w:drawing>
              <wp:anchor distT="0" distB="0" distL="114300" distR="114300" simplePos="0" relativeHeight="251658319" behindDoc="0" locked="0" layoutInCell="1" allowOverlap="1" wp14:anchorId="6E65F87C" wp14:editId="087499ED">
                <wp:simplePos x="0" y="0"/>
                <wp:positionH relativeFrom="column">
                  <wp:posOffset>3016250</wp:posOffset>
                </wp:positionH>
                <wp:positionV relativeFrom="paragraph">
                  <wp:posOffset>777875</wp:posOffset>
                </wp:positionV>
                <wp:extent cx="0" cy="311150"/>
                <wp:effectExtent l="0" t="0" r="38100" b="31750"/>
                <wp:wrapNone/>
                <wp:docPr id="141" name="Straight Connector 141"/>
                <wp:cNvGraphicFramePr/>
                <a:graphic xmlns:a="http://schemas.openxmlformats.org/drawingml/2006/main">
                  <a:graphicData uri="http://schemas.microsoft.com/office/word/2010/wordprocessingShape">
                    <wps:wsp>
                      <wps:cNvCnPr/>
                      <wps:spPr>
                        <a:xfrm>
                          <a:off x="0" y="0"/>
                          <a:ext cx="0" cy="31115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w:pict>
              <v:line w14:anchorId="4106B6E1" id="Straight Connector 141" o:spid="_x0000_s1026" style="position:absolute;z-index:252283904;visibility:visible;mso-wrap-style:square;mso-wrap-distance-left:9pt;mso-wrap-distance-top:0;mso-wrap-distance-right:9pt;mso-wrap-distance-bottom:0;mso-position-horizontal:absolute;mso-position-horizontal-relative:text;mso-position-vertical:absolute;mso-position-vertical-relative:text" from="237.5pt,61.25pt" to="237.5pt,8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" strokecolor="black [3213]" strokeweight="1pt">
                <v:stroke joinstyle="miter"/>
              </v:line>
            </w:pict>
          </mc:Fallback>
        </mc:AlternateContent>
      </w:r>
      <w:r w:rsidR="00424FB8" w:rsidRPr="0077522C">
        <w:rPr>
          <w:rFonts w:ascii="Arial" w:hAnsi="Arial" w:cs="Arial"/>
          <w:noProof/>
          <w:sz w:val="22"/>
          <w:szCs w:val="22"/>
        </w:rPr>
        <mc:AlternateContent>
          <mc:Choice Requires="wps">
            <w:drawing>
              <wp:anchor distT="0" distB="0" distL="114300" distR="114300" simplePos="0" relativeHeight="251658316" behindDoc="0" locked="0" layoutInCell="1" allowOverlap="1" wp14:anchorId="09B3D416" wp14:editId="4C7331FC">
                <wp:simplePos x="0" y="0"/>
                <wp:positionH relativeFrom="column">
                  <wp:posOffset>2286000</wp:posOffset>
                </wp:positionH>
                <wp:positionV relativeFrom="paragraph">
                  <wp:posOffset>73025</wp:posOffset>
                </wp:positionV>
                <wp:extent cx="0" cy="1371600"/>
                <wp:effectExtent l="19050" t="19050" r="19050" b="0"/>
                <wp:wrapNone/>
                <wp:docPr id="144" name="Straight Connector 144"/>
                <wp:cNvGraphicFramePr/>
                <a:graphic xmlns:a="http://schemas.openxmlformats.org/drawingml/2006/main">
                  <a:graphicData uri="http://schemas.microsoft.com/office/word/2010/wordprocessingShape">
                    <wps:wsp>
                      <wps:cNvCnPr/>
                      <wps:spPr>
                        <a:xfrm flipV="1">
                          <a:off x="0" y="0"/>
                          <a:ext cx="0" cy="137160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xmlns:w16du="http://schemas.microsoft.com/office/word/2023/wordml/word16du">
            <w:pict>
              <v:line w14:anchorId="3C33A696" id="Straight Connector 144" o:spid="_x0000_s1026" style="position:absolute;flip:y;z-index:2522798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80pt,5.75pt" to="180pt,11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" strokecolor="black [3213]" strokeweight="2.25pt">
                <v:stroke joinstyle="miter"/>
              </v:line>
            </w:pict>
          </mc:Fallback>
        </mc:AlternateContent>
      </w:r>
      <w:r w:rsidR="00424FB8" w:rsidRPr="0077522C">
        <w:rPr>
          <w:rFonts w:ascii="Arial" w:hAnsi="Arial" w:cs="Arial"/>
          <w:noProof/>
          <w:sz w:val="22"/>
          <w:szCs w:val="22"/>
        </w:rPr>
        <mc:AlternateContent>
          <mc:Choice Requires="wps">
            <w:drawing>
              <wp:anchor distT="0" distB="0" distL="114300" distR="114300" simplePos="0" relativeHeight="251658317" behindDoc="0" locked="0" layoutInCell="1" allowOverlap="1" wp14:anchorId="604F63CE" wp14:editId="5E5426A0">
                <wp:simplePos x="0" y="0"/>
                <wp:positionH relativeFrom="column">
                  <wp:posOffset>2159000</wp:posOffset>
                </wp:positionH>
                <wp:positionV relativeFrom="paragraph">
                  <wp:posOffset>1444625</wp:posOffset>
                </wp:positionV>
                <wp:extent cx="914400" cy="342900"/>
                <wp:effectExtent l="0" t="0" r="7620" b="0"/>
                <wp:wrapNone/>
                <wp:docPr id="145" name="Text Box 145"/>
                <wp:cNvGraphicFramePr/>
                <a:graphic xmlns:a="http://schemas.openxmlformats.org/drawingml/2006/main">
                  <a:graphicData uri="http://schemas.microsoft.com/office/word/2010/wordprocessingShape">
                    <wps:wsp>
                      <wps:cNvSpPr txBox="1"/>
                      <wps:spPr>
                        <a:xfrm>
                          <a:off x="0" y="0"/>
                          <a:ext cx="914400" cy="342900"/>
                        </a:xfrm>
                        <a:prstGeom prst="rect">
                          <a:avLst/>
                        </a:prstGeom>
                        <a:solidFill>
                          <a:schemeClr val="lt1"/>
                        </a:solidFill>
                        <a:ln w="6350">
                          <a:noFill/>
                        </a:ln>
                      </wps:spPr>
                      <wps:txbx>
                        <w:txbxContent>
                          <w:p w14:paraId="66969CB9" w14:textId="77777777" w:rsidR="00424FB8" w:rsidRPr="00324C6E" w:rsidRDefault="00424FB8" w:rsidP="00424FB8">
                            <w:pPr>
                              <w:rPr>
                                <w:sz w:val="28"/>
                                <w:szCs w:val="28"/>
                              </w:rPr>
                            </w:pPr>
                            <w:r w:rsidRPr="00324C6E">
                              <w:rPr>
                                <w:sz w:val="28"/>
                                <w:szCs w:val="28"/>
                              </w:rP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04F63CE" id="Text Box 145" o:spid="_x0000_s1058" type="#_x0000_t202" style="position:absolute;margin-left:170pt;margin-top:113.75pt;width:1in;height:27pt;z-index:251658317;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" fillcolor="white [3201]" stroked="f" strokeweight=".5pt">
                <v:textbox>
                  <w:txbxContent>
                    <w:p w14:paraId="66969CB9" w14:textId="77777777" w:rsidR="00424FB8" w:rsidRPr="00324C6E" w:rsidRDefault="00424FB8" w:rsidP="00424FB8">
                      <w:pPr>
                        <w:rPr>
                          <w:sz w:val="28"/>
                          <w:szCs w:val="28"/>
                        </w:rPr>
                      </w:pPr>
                      <w:r w:rsidRPr="00324C6E">
                        <w:rPr>
                          <w:sz w:val="28"/>
                          <w:szCs w:val="28"/>
                        </w:rPr>
                        <w:t>+</w:t>
                      </w:r>
                    </w:p>
                  </w:txbxContent>
                </v:textbox>
              </v:shape>
            </w:pict>
          </mc:Fallback>
        </mc:AlternateContent>
      </w:r>
    </w:p>
    <w:p w14:paraId="763D96AD" w14:textId="6A78E629" w:rsidR="00424FB8" w:rsidRPr="0077522C" w:rsidRDefault="007230C6" w:rsidP="00424FB8">
      <w:pPr>
        <w:rPr>
          <w:rFonts w:ascii="Arial" w:hAnsi="Arial" w:cs="Arial"/>
          <w:sz w:val="22"/>
          <w:szCs w:val="22"/>
        </w:rPr>
      </w:pPr>
      <w:r w:rsidRPr="0077522C">
        <w:rPr>
          <w:rFonts w:ascii="Arial" w:hAnsi="Arial" w:cs="Arial"/>
          <w:noProof/>
          <w:sz w:val="22"/>
          <w:szCs w:val="22"/>
        </w:rPr>
        <mc:AlternateContent>
          <mc:Choice Requires="wps">
            <w:drawing>
              <wp:anchor distT="0" distB="0" distL="114300" distR="114300" simplePos="0" relativeHeight="251658323" behindDoc="1" locked="0" layoutInCell="1" allowOverlap="1" wp14:anchorId="0EE9AFD7" wp14:editId="3B22AE87">
                <wp:simplePos x="0" y="0"/>
                <wp:positionH relativeFrom="column">
                  <wp:posOffset>3415665</wp:posOffset>
                </wp:positionH>
                <wp:positionV relativeFrom="paragraph">
                  <wp:posOffset>147320</wp:posOffset>
                </wp:positionV>
                <wp:extent cx="990600" cy="279400"/>
                <wp:effectExtent l="0" t="0" r="0" b="6350"/>
                <wp:wrapNone/>
                <wp:docPr id="147" name="Text Box 147"/>
                <wp:cNvGraphicFramePr/>
                <a:graphic xmlns:a="http://schemas.openxmlformats.org/drawingml/2006/main">
                  <a:graphicData uri="http://schemas.microsoft.com/office/word/2010/wordprocessingShape">
                    <wps:wsp>
                      <wps:cNvSpPr txBox="1"/>
                      <wps:spPr>
                        <a:xfrm>
                          <a:off x="0" y="0"/>
                          <a:ext cx="990600" cy="279400"/>
                        </a:xfrm>
                        <a:prstGeom prst="rect">
                          <a:avLst/>
                        </a:prstGeom>
                        <a:solidFill>
                          <a:schemeClr val="lt1"/>
                        </a:solidFill>
                        <a:ln w="6350">
                          <a:noFill/>
                        </a:ln>
                      </wps:spPr>
                      <wps:txbx>
                        <w:txbxContent>
                          <w:p w14:paraId="23F5B3E6" w14:textId="77777777" w:rsidR="00424FB8" w:rsidRPr="00324C6E" w:rsidRDefault="00424FB8" w:rsidP="00424FB8">
                            <w:pPr>
                              <w:jc w:val="center"/>
                              <w:rPr>
                                <w:rFonts w:ascii="Arial" w:hAnsi="Arial" w:cs="Arial"/>
                                <w:sz w:val="18"/>
                                <w:szCs w:val="18"/>
                              </w:rPr>
                            </w:pPr>
                            <w:r>
                              <w:rPr>
                                <w:rFonts w:ascii="Arial" w:hAnsi="Arial" w:cs="Arial"/>
                                <w:sz w:val="18"/>
                                <w:szCs w:val="18"/>
                              </w:rPr>
                              <w:t>Induction coil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E9AFD7" id="Text Box 147" o:spid="_x0000_s1059" type="#_x0000_t202" style="position:absolute;margin-left:268.95pt;margin-top:11.6pt;width:78pt;height:22pt;z-index:-25165815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" fillcolor="white [3201]" stroked="f" strokeweight=".5pt">
                <v:textbox>
                  <w:txbxContent>
                    <w:p w14:paraId="23F5B3E6" w14:textId="77777777" w:rsidR="00424FB8" w:rsidRPr="00324C6E" w:rsidRDefault="00424FB8" w:rsidP="00424FB8">
                      <w:pPr>
                        <w:jc w:val="center"/>
                        <w:rPr>
                          <w:rFonts w:ascii="Arial" w:hAnsi="Arial" w:cs="Arial"/>
                          <w:sz w:val="18"/>
                          <w:szCs w:val="18"/>
                        </w:rPr>
                      </w:pPr>
                      <w:r>
                        <w:rPr>
                          <w:rFonts w:ascii="Arial" w:hAnsi="Arial" w:cs="Arial"/>
                          <w:sz w:val="18"/>
                          <w:szCs w:val="18"/>
                        </w:rPr>
                        <w:t>Induction coil</w:t>
                      </w:r>
                    </w:p>
                  </w:txbxContent>
                </v:textbox>
              </v:shape>
            </w:pict>
          </mc:Fallback>
        </mc:AlternateContent>
      </w:r>
    </w:p>
    <w:p w14:paraId="33CA68CE" w14:textId="03570D2E" w:rsidR="00424FB8" w:rsidRPr="0077522C" w:rsidRDefault="00424FB8" w:rsidP="00424FB8">
      <w:pPr>
        <w:rPr>
          <w:rFonts w:ascii="Arial" w:hAnsi="Arial" w:cs="Arial"/>
          <w:sz w:val="22"/>
          <w:szCs w:val="22"/>
        </w:rPr>
      </w:pPr>
    </w:p>
    <w:p w14:paraId="77236759" w14:textId="278C1C83" w:rsidR="00424FB8" w:rsidRPr="0077522C" w:rsidRDefault="00424FB8" w:rsidP="00EA270A">
      <w:pPr>
        <w:tabs>
          <w:tab w:val="right" w:pos="10205"/>
        </w:tabs>
        <w:rPr>
          <w:rFonts w:ascii="Arial" w:hAnsi="Arial" w:cs="Arial"/>
          <w:sz w:val="22"/>
          <w:szCs w:val="22"/>
        </w:rPr>
      </w:pPr>
      <w:r w:rsidRPr="0077522C">
        <w:rPr>
          <w:rFonts w:ascii="Arial" w:hAnsi="Arial" w:cs="Arial"/>
          <w:noProof/>
          <w:sz w:val="22"/>
          <w:szCs w:val="22"/>
        </w:rPr>
        <mc:AlternateContent>
          <mc:Choice Requires="wps">
            <w:drawing>
              <wp:anchor distT="0" distB="0" distL="114300" distR="114300" simplePos="0" relativeHeight="251658322" behindDoc="0" locked="0" layoutInCell="1" allowOverlap="1" wp14:anchorId="18464FBB" wp14:editId="382C652C">
                <wp:simplePos x="0" y="0"/>
                <wp:positionH relativeFrom="column">
                  <wp:posOffset>1057275</wp:posOffset>
                </wp:positionH>
                <wp:positionV relativeFrom="paragraph">
                  <wp:posOffset>66675</wp:posOffset>
                </wp:positionV>
                <wp:extent cx="990600" cy="527050"/>
                <wp:effectExtent l="0" t="0" r="0" b="6350"/>
                <wp:wrapNone/>
                <wp:docPr id="140" name="Text Box 140"/>
                <wp:cNvGraphicFramePr/>
                <a:graphic xmlns:a="http://schemas.openxmlformats.org/drawingml/2006/main">
                  <a:graphicData uri="http://schemas.microsoft.com/office/word/2010/wordprocessingShape">
                    <wps:wsp>
                      <wps:cNvSpPr txBox="1"/>
                      <wps:spPr>
                        <a:xfrm>
                          <a:off x="0" y="0"/>
                          <a:ext cx="990600" cy="527050"/>
                        </a:xfrm>
                        <a:prstGeom prst="rect">
                          <a:avLst/>
                        </a:prstGeom>
                        <a:solidFill>
                          <a:schemeClr val="lt1"/>
                        </a:solidFill>
                        <a:ln w="6350">
                          <a:noFill/>
                        </a:ln>
                      </wps:spPr>
                      <wps:txbx>
                        <w:txbxContent>
                          <w:p w14:paraId="215E0A58" w14:textId="77777777" w:rsidR="00424FB8" w:rsidRPr="00324C6E" w:rsidRDefault="00424FB8" w:rsidP="00424FB8">
                            <w:pPr>
                              <w:jc w:val="center"/>
                              <w:rPr>
                                <w:rFonts w:ascii="Arial" w:hAnsi="Arial" w:cs="Arial"/>
                                <w:sz w:val="18"/>
                                <w:szCs w:val="18"/>
                              </w:rPr>
                            </w:pPr>
                            <w:r w:rsidRPr="00324C6E">
                              <w:rPr>
                                <w:rFonts w:ascii="Arial" w:hAnsi="Arial" w:cs="Arial"/>
                                <w:sz w:val="18"/>
                                <w:szCs w:val="18"/>
                              </w:rPr>
                              <w:t>Straight current-carrying conductor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464FBB" id="Text Box 140" o:spid="_x0000_s1060" type="#_x0000_t202" style="position:absolute;margin-left:83.25pt;margin-top:5.25pt;width:78pt;height:41.5pt;z-index:25165832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" fillcolor="white [3201]" stroked="f" strokeweight=".5pt">
                <v:textbox>
                  <w:txbxContent>
                    <w:p w14:paraId="215E0A58" w14:textId="77777777" w:rsidR="00424FB8" w:rsidRPr="00324C6E" w:rsidRDefault="00424FB8" w:rsidP="00424FB8">
                      <w:pPr>
                        <w:jc w:val="center"/>
                        <w:rPr>
                          <w:rFonts w:ascii="Arial" w:hAnsi="Arial" w:cs="Arial"/>
                          <w:sz w:val="18"/>
                          <w:szCs w:val="18"/>
                        </w:rPr>
                      </w:pPr>
                      <w:r w:rsidRPr="00324C6E">
                        <w:rPr>
                          <w:rFonts w:ascii="Arial" w:hAnsi="Arial" w:cs="Arial"/>
                          <w:sz w:val="18"/>
                          <w:szCs w:val="18"/>
                        </w:rPr>
                        <w:t>Straight current-carrying conductor</w:t>
                      </w:r>
                    </w:p>
                  </w:txbxContent>
                </v:textbox>
              </v:shape>
            </w:pict>
          </mc:Fallback>
        </mc:AlternateContent>
      </w:r>
      <w:r w:rsidRPr="0077522C">
        <w:rPr>
          <w:rFonts w:ascii="Arial" w:hAnsi="Arial" w:cs="Arial"/>
          <w:noProof/>
          <w:sz w:val="22"/>
          <w:szCs w:val="22"/>
        </w:rPr>
        <mc:AlternateContent>
          <mc:Choice Requires="wps">
            <w:drawing>
              <wp:anchor distT="0" distB="0" distL="114300" distR="114300" simplePos="0" relativeHeight="251658321" behindDoc="0" locked="0" layoutInCell="1" allowOverlap="1" wp14:anchorId="756AE49D" wp14:editId="08557FBD">
                <wp:simplePos x="0" y="0"/>
                <wp:positionH relativeFrom="column">
                  <wp:posOffset>3048000</wp:posOffset>
                </wp:positionH>
                <wp:positionV relativeFrom="paragraph">
                  <wp:posOffset>229871</wp:posOffset>
                </wp:positionV>
                <wp:extent cx="83185" cy="45719"/>
                <wp:effectExtent l="0" t="0" r="12065" b="12065"/>
                <wp:wrapNone/>
                <wp:docPr id="148" name="Rectangle 148"/>
                <wp:cNvGraphicFramePr/>
                <a:graphic xmlns:a="http://schemas.openxmlformats.org/drawingml/2006/main">
                  <a:graphicData uri="http://schemas.microsoft.com/office/word/2010/wordprocessingShape">
                    <wps:wsp>
                      <wps:cNvSpPr/>
                      <wps:spPr>
                        <a:xfrm>
                          <a:off x="0" y="0"/>
                          <a:ext cx="83185" cy="45719"/>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ect w14:anchorId="1E02BEC9" id="Rectangle 148" o:spid="_x0000_s1026" style="position:absolute;margin-left:240pt;margin-top:18.1pt;width:6.55pt;height:3.6pt;z-index:25228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" fillcolor="white [3212]" strokecolor="white [3212]" strokeweight="1pt"/>
            </w:pict>
          </mc:Fallback>
        </mc:AlternateContent>
      </w:r>
      <w:r w:rsidR="00EA270A">
        <w:rPr>
          <w:rFonts w:ascii="Arial" w:hAnsi="Arial" w:cs="Arial"/>
          <w:sz w:val="22"/>
          <w:szCs w:val="22"/>
        </w:rPr>
        <w:tab/>
      </w:r>
    </w:p>
    <w:p w14:paraId="2440AA3C" w14:textId="2A742756" w:rsidR="00424FB8" w:rsidRPr="0077522C" w:rsidRDefault="00424FB8" w:rsidP="00424FB8">
      <w:pPr>
        <w:rPr>
          <w:rFonts w:ascii="Arial" w:hAnsi="Arial" w:cs="Arial"/>
          <w:sz w:val="22"/>
          <w:szCs w:val="22"/>
        </w:rPr>
      </w:pPr>
    </w:p>
    <w:p w14:paraId="5FCF7EA9" w14:textId="2EAF1B72" w:rsidR="00424FB8" w:rsidRPr="0077522C" w:rsidRDefault="00424FB8" w:rsidP="00424FB8">
      <w:pPr>
        <w:rPr>
          <w:rFonts w:ascii="Arial" w:hAnsi="Arial" w:cs="Arial"/>
          <w:sz w:val="22"/>
          <w:szCs w:val="22"/>
        </w:rPr>
      </w:pPr>
    </w:p>
    <w:p w14:paraId="363B0272" w14:textId="165B9EF2" w:rsidR="00424FB8" w:rsidRPr="0077522C" w:rsidRDefault="007230C6" w:rsidP="00424FB8">
      <w:pPr>
        <w:rPr>
          <w:rFonts w:ascii="Arial" w:hAnsi="Arial" w:cs="Arial"/>
          <w:sz w:val="22"/>
          <w:szCs w:val="22"/>
        </w:rPr>
      </w:pPr>
      <w:r w:rsidRPr="0077522C">
        <w:rPr>
          <w:rFonts w:ascii="Arial" w:hAnsi="Arial" w:cs="Arial"/>
          <w:noProof/>
          <w:sz w:val="22"/>
          <w:szCs w:val="22"/>
        </w:rPr>
        <mc:AlternateContent>
          <mc:Choice Requires="wps">
            <w:drawing>
              <wp:anchor distT="0" distB="0" distL="114300" distR="114300" simplePos="0" relativeHeight="251658548" behindDoc="1" locked="0" layoutInCell="1" allowOverlap="1" wp14:anchorId="61D1F180" wp14:editId="2A02AD28">
                <wp:simplePos x="0" y="0"/>
                <wp:positionH relativeFrom="column">
                  <wp:posOffset>2399665</wp:posOffset>
                </wp:positionH>
                <wp:positionV relativeFrom="paragraph">
                  <wp:posOffset>99695</wp:posOffset>
                </wp:positionV>
                <wp:extent cx="615950" cy="279400"/>
                <wp:effectExtent l="0" t="0" r="0" b="6350"/>
                <wp:wrapNone/>
                <wp:docPr id="337" name="Text Box 337"/>
                <wp:cNvGraphicFramePr/>
                <a:graphic xmlns:a="http://schemas.openxmlformats.org/drawingml/2006/main">
                  <a:graphicData uri="http://schemas.microsoft.com/office/word/2010/wordprocessingShape">
                    <wps:wsp>
                      <wps:cNvSpPr txBox="1"/>
                      <wps:spPr>
                        <a:xfrm>
                          <a:off x="0" y="0"/>
                          <a:ext cx="615950" cy="279400"/>
                        </a:xfrm>
                        <a:prstGeom prst="rect">
                          <a:avLst/>
                        </a:prstGeom>
                        <a:solidFill>
                          <a:schemeClr val="lt1"/>
                        </a:solidFill>
                        <a:ln w="6350">
                          <a:noFill/>
                        </a:ln>
                      </wps:spPr>
                      <wps:txbx>
                        <w:txbxContent>
                          <w:p w14:paraId="35384CDE" w14:textId="61C0B2EE" w:rsidR="007230C6" w:rsidRPr="007230C6" w:rsidRDefault="007230C6" w:rsidP="00424FB8">
                            <w:pPr>
                              <w:jc w:val="center"/>
                              <w:rPr>
                                <w:rFonts w:ascii="Arial" w:hAnsi="Arial" w:cs="Arial"/>
                                <w:sz w:val="18"/>
                                <w:szCs w:val="18"/>
                                <w:lang w:val="en-GB"/>
                              </w:rPr>
                            </w:pPr>
                            <w:r>
                              <w:rPr>
                                <w:rFonts w:ascii="Arial" w:hAnsi="Arial" w:cs="Arial"/>
                                <w:sz w:val="18"/>
                                <w:szCs w:val="18"/>
                                <w:lang w:val="en-GB"/>
                              </w:rPr>
                              <w:t>Resistor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D1F180" id="Text Box 337" o:spid="_x0000_s1061" type="#_x0000_t202" style="position:absolute;margin-left:188.95pt;margin-top:7.85pt;width:48.5pt;height:22pt;z-index:-2516579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" fillcolor="white [3201]" stroked="f" strokeweight=".5pt">
                <v:textbox>
                  <w:txbxContent>
                    <w:p w14:paraId="35384CDE" w14:textId="61C0B2EE" w:rsidR="007230C6" w:rsidRPr="007230C6" w:rsidRDefault="007230C6" w:rsidP="00424FB8">
                      <w:pPr>
                        <w:jc w:val="center"/>
                        <w:rPr>
                          <w:rFonts w:ascii="Arial" w:hAnsi="Arial" w:cs="Arial"/>
                          <w:sz w:val="18"/>
                          <w:szCs w:val="18"/>
                          <w:lang w:val="en-GB"/>
                        </w:rPr>
                      </w:pPr>
                      <w:r>
                        <w:rPr>
                          <w:rFonts w:ascii="Arial" w:hAnsi="Arial" w:cs="Arial"/>
                          <w:sz w:val="18"/>
                          <w:szCs w:val="18"/>
                          <w:lang w:val="en-GB"/>
                        </w:rPr>
                        <w:t>Resistor</w:t>
                      </w:r>
                    </w:p>
                  </w:txbxContent>
                </v:textbox>
              </v:shape>
            </w:pict>
          </mc:Fallback>
        </mc:AlternateContent>
      </w:r>
      <w:r>
        <w:rPr>
          <w:rFonts w:ascii="Arial" w:hAnsi="Arial" w:cs="Arial"/>
          <w:noProof/>
          <w:sz w:val="22"/>
          <w:szCs w:val="22"/>
        </w:rPr>
        <mc:AlternateContent>
          <mc:Choice Requires="wps">
            <w:drawing>
              <wp:anchor distT="0" distB="0" distL="114300" distR="114300" simplePos="0" relativeHeight="251658545" behindDoc="0" locked="0" layoutInCell="1" allowOverlap="1" wp14:anchorId="1824A76F" wp14:editId="71F318CB">
                <wp:simplePos x="0" y="0"/>
                <wp:positionH relativeFrom="column">
                  <wp:posOffset>3161665</wp:posOffset>
                </wp:positionH>
                <wp:positionV relativeFrom="paragraph">
                  <wp:posOffset>112395</wp:posOffset>
                </wp:positionV>
                <wp:extent cx="0" cy="514350"/>
                <wp:effectExtent l="0" t="0" r="38100" b="19050"/>
                <wp:wrapNone/>
                <wp:docPr id="333" name="Straight Connector 333"/>
                <wp:cNvGraphicFramePr/>
                <a:graphic xmlns:a="http://schemas.openxmlformats.org/drawingml/2006/main">
                  <a:graphicData uri="http://schemas.microsoft.com/office/word/2010/wordprocessingShape">
                    <wps:wsp>
                      <wps:cNvCnPr/>
                      <wps:spPr>
                        <a:xfrm>
                          <a:off x="0" y="0"/>
                          <a:ext cx="0" cy="51435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w:pict>
              <v:line w14:anchorId="3F855A12" id="Straight Connector 333" o:spid="_x0000_s1026" style="position:absolute;z-index:252540928;visibility:visible;mso-wrap-style:square;mso-wrap-distance-left:9pt;mso-wrap-distance-top:0;mso-wrap-distance-right:9pt;mso-wrap-distance-bottom:0;mso-position-horizontal:absolute;mso-position-horizontal-relative:text;mso-position-vertical:absolute;mso-position-vertical-relative:text" from="248.95pt,8.85pt" to="248.95pt,4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" strokecolor="black [3213]">
                <v:stroke joinstyle="miter"/>
              </v:line>
            </w:pict>
          </mc:Fallback>
        </mc:AlternateContent>
      </w:r>
      <w:r>
        <w:rPr>
          <w:rFonts w:ascii="Arial" w:hAnsi="Arial" w:cs="Arial"/>
          <w:noProof/>
          <w:sz w:val="22"/>
          <w:szCs w:val="22"/>
        </w:rPr>
        <mc:AlternateContent>
          <mc:Choice Requires="wps">
            <w:drawing>
              <wp:anchor distT="0" distB="0" distL="114300" distR="114300" simplePos="0" relativeHeight="251658544" behindDoc="0" locked="0" layoutInCell="1" allowOverlap="1" wp14:anchorId="6EE035A4" wp14:editId="382846B5">
                <wp:simplePos x="0" y="0"/>
                <wp:positionH relativeFrom="column">
                  <wp:posOffset>2964815</wp:posOffset>
                </wp:positionH>
                <wp:positionV relativeFrom="paragraph">
                  <wp:posOffset>112395</wp:posOffset>
                </wp:positionV>
                <wp:extent cx="82550" cy="241300"/>
                <wp:effectExtent l="0" t="0" r="12700" b="25400"/>
                <wp:wrapNone/>
                <wp:docPr id="332" name="Rectangle 332"/>
                <wp:cNvGraphicFramePr/>
                <a:graphic xmlns:a="http://schemas.openxmlformats.org/drawingml/2006/main">
                  <a:graphicData uri="http://schemas.microsoft.com/office/word/2010/wordprocessingShape">
                    <wps:wsp>
                      <wps:cNvSpPr/>
                      <wps:spPr>
                        <a:xfrm>
                          <a:off x="0" y="0"/>
                          <a:ext cx="82550" cy="2413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du="http://schemas.microsoft.com/office/word/2023/wordml/word16du">
            <w:pict>
              <v:rect w14:anchorId="424A40AD" id="Rectangle 332" o:spid="_x0000_s1026" style="position:absolute;margin-left:233.45pt;margin-top:8.85pt;width:6.5pt;height:19pt;z-index:2525399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" fillcolor="white [3212]" strokecolor="black [3213]" strokeweight="1pt"/>
            </w:pict>
          </mc:Fallback>
        </mc:AlternateContent>
      </w:r>
    </w:p>
    <w:p w14:paraId="4394438B" w14:textId="75C57144" w:rsidR="00424FB8" w:rsidRPr="0077522C" w:rsidRDefault="00424FB8" w:rsidP="00424FB8">
      <w:pPr>
        <w:rPr>
          <w:rFonts w:ascii="Arial" w:hAnsi="Arial" w:cs="Arial"/>
          <w:sz w:val="22"/>
          <w:szCs w:val="22"/>
        </w:rPr>
      </w:pPr>
    </w:p>
    <w:p w14:paraId="79347876" w14:textId="40642195" w:rsidR="00424FB8" w:rsidRPr="0077522C" w:rsidRDefault="007230C6" w:rsidP="00424FB8">
      <w:pPr>
        <w:rPr>
          <w:rFonts w:ascii="Arial" w:hAnsi="Arial" w:cs="Arial"/>
          <w:sz w:val="22"/>
          <w:szCs w:val="22"/>
        </w:rPr>
      </w:pPr>
      <w:r>
        <w:rPr>
          <w:rFonts w:ascii="Arial" w:hAnsi="Arial" w:cs="Arial"/>
          <w:noProof/>
          <w:sz w:val="22"/>
          <w:szCs w:val="22"/>
        </w:rPr>
        <mc:AlternateContent>
          <mc:Choice Requires="wps">
            <w:drawing>
              <wp:anchor distT="0" distB="0" distL="114300" distR="114300" simplePos="0" relativeHeight="251658546" behindDoc="0" locked="0" layoutInCell="1" allowOverlap="1" wp14:anchorId="5C6924E6" wp14:editId="218B6B2D">
                <wp:simplePos x="0" y="0"/>
                <wp:positionH relativeFrom="column">
                  <wp:posOffset>3015615</wp:posOffset>
                </wp:positionH>
                <wp:positionV relativeFrom="paragraph">
                  <wp:posOffset>32385</wp:posOffset>
                </wp:positionV>
                <wp:extent cx="0" cy="273050"/>
                <wp:effectExtent l="0" t="0" r="38100" b="31750"/>
                <wp:wrapNone/>
                <wp:docPr id="334" name="Straight Connector 334"/>
                <wp:cNvGraphicFramePr/>
                <a:graphic xmlns:a="http://schemas.openxmlformats.org/drawingml/2006/main">
                  <a:graphicData uri="http://schemas.microsoft.com/office/word/2010/wordprocessingShape">
                    <wps:wsp>
                      <wps:cNvCnPr/>
                      <wps:spPr>
                        <a:xfrm>
                          <a:off x="0" y="0"/>
                          <a:ext cx="0" cy="27305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w:pict>
              <v:line w14:anchorId="6D222BCB" id="Straight Connector 334" o:spid="_x0000_s1026" style="position:absolute;z-index:252541952;visibility:visible;mso-wrap-style:square;mso-wrap-distance-left:9pt;mso-wrap-distance-top:0;mso-wrap-distance-right:9pt;mso-wrap-distance-bottom:0;mso-position-horizontal:absolute;mso-position-horizontal-relative:text;mso-position-vertical:absolute;mso-position-vertical-relative:text" from="237.45pt,2.55pt" to="237.45pt,2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" strokecolor="black [3213]">
                <v:stroke joinstyle="miter"/>
              </v:line>
            </w:pict>
          </mc:Fallback>
        </mc:AlternateContent>
      </w:r>
    </w:p>
    <w:p w14:paraId="70EB1B71" w14:textId="4B096445" w:rsidR="00424FB8" w:rsidRPr="0077522C" w:rsidRDefault="007230C6" w:rsidP="00424FB8">
      <w:pPr>
        <w:rPr>
          <w:rFonts w:ascii="Arial" w:hAnsi="Arial" w:cs="Arial"/>
          <w:sz w:val="22"/>
          <w:szCs w:val="22"/>
        </w:rPr>
      </w:pPr>
      <w:r>
        <w:rPr>
          <w:rFonts w:ascii="Arial" w:hAnsi="Arial" w:cs="Arial"/>
          <w:noProof/>
          <w:sz w:val="22"/>
          <w:szCs w:val="22"/>
        </w:rPr>
        <mc:AlternateContent>
          <mc:Choice Requires="wps">
            <w:drawing>
              <wp:anchor distT="0" distB="0" distL="114300" distR="114300" simplePos="0" relativeHeight="251658547" behindDoc="0" locked="0" layoutInCell="1" allowOverlap="1" wp14:anchorId="42587BB0" wp14:editId="159712EF">
                <wp:simplePos x="0" y="0"/>
                <wp:positionH relativeFrom="column">
                  <wp:posOffset>3015615</wp:posOffset>
                </wp:positionH>
                <wp:positionV relativeFrom="paragraph">
                  <wp:posOffset>144780</wp:posOffset>
                </wp:positionV>
                <wp:extent cx="146050" cy="0"/>
                <wp:effectExtent l="0" t="0" r="0" b="0"/>
                <wp:wrapNone/>
                <wp:docPr id="336" name="Straight Connector 336"/>
                <wp:cNvGraphicFramePr/>
                <a:graphic xmlns:a="http://schemas.openxmlformats.org/drawingml/2006/main">
                  <a:graphicData uri="http://schemas.microsoft.com/office/word/2010/wordprocessingShape">
                    <wps:wsp>
                      <wps:cNvCnPr/>
                      <wps:spPr>
                        <a:xfrm>
                          <a:off x="0" y="0"/>
                          <a:ext cx="146050"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w:pict>
              <v:line w14:anchorId="5EBBD386" id="Straight Connector 336" o:spid="_x0000_s1026" style="position:absolute;z-index:252542976;visibility:visible;mso-wrap-style:square;mso-wrap-distance-left:9pt;mso-wrap-distance-top:0;mso-wrap-distance-right:9pt;mso-wrap-distance-bottom:0;mso-position-horizontal:absolute;mso-position-horizontal-relative:text;mso-position-vertical:absolute;mso-position-vertical-relative:text" from="237.45pt,11.4pt" to="248.95pt,1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" strokecolor="black [3213]">
                <v:stroke joinstyle="miter"/>
              </v:line>
            </w:pict>
          </mc:Fallback>
        </mc:AlternateContent>
      </w:r>
    </w:p>
    <w:p w14:paraId="42C485BA" w14:textId="77777777" w:rsidR="00424FB8" w:rsidRPr="0077522C" w:rsidRDefault="00424FB8" w:rsidP="00424FB8">
      <w:pPr>
        <w:rPr>
          <w:rFonts w:ascii="Arial" w:hAnsi="Arial" w:cs="Arial"/>
          <w:sz w:val="22"/>
          <w:szCs w:val="22"/>
        </w:rPr>
      </w:pPr>
    </w:p>
    <w:p w14:paraId="43D7F8ED" w14:textId="77777777" w:rsidR="00424FB8" w:rsidRPr="0077522C" w:rsidRDefault="00424FB8" w:rsidP="00424FB8">
      <w:pPr>
        <w:rPr>
          <w:rFonts w:ascii="Arial" w:hAnsi="Arial" w:cs="Arial"/>
          <w:sz w:val="22"/>
          <w:szCs w:val="22"/>
        </w:rPr>
      </w:pPr>
    </w:p>
    <w:p w14:paraId="10D99C38" w14:textId="24FF5D2B" w:rsidR="00424FB8" w:rsidRDefault="00424FB8" w:rsidP="00424FB8">
      <w:pPr>
        <w:rPr>
          <w:rFonts w:ascii="Arial" w:hAnsi="Arial" w:cs="Arial"/>
          <w:sz w:val="22"/>
          <w:szCs w:val="22"/>
        </w:rPr>
      </w:pPr>
      <w:r w:rsidRPr="0077522C">
        <w:rPr>
          <w:rFonts w:ascii="Arial" w:hAnsi="Arial" w:cs="Arial"/>
          <w:sz w:val="22"/>
          <w:szCs w:val="22"/>
        </w:rPr>
        <w:t>The current in the straight conductor is varied according to the graph below:</w:t>
      </w:r>
    </w:p>
    <w:p w14:paraId="45C5D219" w14:textId="1858AA17" w:rsidR="0077522C" w:rsidRPr="0077522C" w:rsidRDefault="0077522C" w:rsidP="00424FB8">
      <w:pPr>
        <w:rPr>
          <w:rFonts w:ascii="Arial" w:hAnsi="Arial" w:cs="Arial"/>
          <w:sz w:val="22"/>
          <w:szCs w:val="22"/>
        </w:rPr>
      </w:pPr>
      <w:r w:rsidRPr="0077522C">
        <w:rPr>
          <w:rFonts w:ascii="Arial" w:hAnsi="Arial" w:cs="Arial"/>
          <w:noProof/>
          <w:sz w:val="22"/>
          <w:szCs w:val="22"/>
        </w:rPr>
        <mc:AlternateContent>
          <mc:Choice Requires="wps">
            <w:drawing>
              <wp:anchor distT="0" distB="0" distL="114300" distR="114300" simplePos="0" relativeHeight="251658331" behindDoc="1" locked="0" layoutInCell="1" allowOverlap="1" wp14:anchorId="176D09F4" wp14:editId="51A0FBAC">
                <wp:simplePos x="0" y="0"/>
                <wp:positionH relativeFrom="column">
                  <wp:posOffset>565150</wp:posOffset>
                </wp:positionH>
                <wp:positionV relativeFrom="paragraph">
                  <wp:posOffset>66040</wp:posOffset>
                </wp:positionV>
                <wp:extent cx="914400" cy="228600"/>
                <wp:effectExtent l="0" t="0" r="0" b="0"/>
                <wp:wrapNone/>
                <wp:docPr id="149" name="Text Box 149"/>
                <wp:cNvGraphicFramePr/>
                <a:graphic xmlns:a="http://schemas.openxmlformats.org/drawingml/2006/main">
                  <a:graphicData uri="http://schemas.microsoft.com/office/word/2010/wordprocessingShape">
                    <wps:wsp>
                      <wps:cNvSpPr txBox="1"/>
                      <wps:spPr>
                        <a:xfrm>
                          <a:off x="0" y="0"/>
                          <a:ext cx="914400" cy="228600"/>
                        </a:xfrm>
                        <a:prstGeom prst="rect">
                          <a:avLst/>
                        </a:prstGeom>
                        <a:solidFill>
                          <a:schemeClr val="lt1"/>
                        </a:solidFill>
                        <a:ln w="6350">
                          <a:noFill/>
                        </a:ln>
                      </wps:spPr>
                      <wps:txbx>
                        <w:txbxContent>
                          <w:p w14:paraId="2C802D9A" w14:textId="77777777" w:rsidR="00424FB8" w:rsidRPr="00EA53DB" w:rsidRDefault="00424FB8" w:rsidP="00424FB8">
                            <w:pPr>
                              <w:rPr>
                                <w:rFonts w:ascii="Arial" w:hAnsi="Arial" w:cs="Arial"/>
                                <w:sz w:val="16"/>
                                <w:szCs w:val="16"/>
                              </w:rPr>
                            </w:pPr>
                            <w:r w:rsidRPr="00EA53DB">
                              <w:rPr>
                                <w:rFonts w:ascii="Arial" w:hAnsi="Arial" w:cs="Arial"/>
                                <w:sz w:val="16"/>
                                <w:szCs w:val="16"/>
                              </w:rPr>
                              <w:t>Current (A)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76D09F4" id="Text Box 149" o:spid="_x0000_s1062" type="#_x0000_t202" style="position:absolute;margin-left:44.5pt;margin-top:5.2pt;width:1in;height:18pt;z-index:-251658149;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" fillcolor="white [3201]" stroked="f" strokeweight=".5pt">
                <v:textbox>
                  <w:txbxContent>
                    <w:p w14:paraId="2C802D9A" w14:textId="77777777" w:rsidR="00424FB8" w:rsidRPr="00EA53DB" w:rsidRDefault="00424FB8" w:rsidP="00424FB8">
                      <w:pPr>
                        <w:rPr>
                          <w:rFonts w:ascii="Arial" w:hAnsi="Arial" w:cs="Arial"/>
                          <w:sz w:val="16"/>
                          <w:szCs w:val="16"/>
                        </w:rPr>
                      </w:pPr>
                      <w:r w:rsidRPr="00EA53DB">
                        <w:rPr>
                          <w:rFonts w:ascii="Arial" w:hAnsi="Arial" w:cs="Arial"/>
                          <w:sz w:val="16"/>
                          <w:szCs w:val="16"/>
                        </w:rPr>
                        <w:t>Current (A)</w:t>
                      </w:r>
                    </w:p>
                  </w:txbxContent>
                </v:textbox>
              </v:shape>
            </w:pict>
          </mc:Fallback>
        </mc:AlternateContent>
      </w:r>
    </w:p>
    <w:p w14:paraId="074ACACB" w14:textId="5A195181" w:rsidR="00424FB8" w:rsidRPr="0077522C" w:rsidRDefault="0077522C" w:rsidP="00424FB8">
      <w:pPr>
        <w:rPr>
          <w:rFonts w:ascii="Arial" w:hAnsi="Arial" w:cs="Arial"/>
          <w:sz w:val="22"/>
          <w:szCs w:val="22"/>
        </w:rPr>
      </w:pPr>
      <w:r w:rsidRPr="0077522C">
        <w:rPr>
          <w:rFonts w:ascii="Arial" w:hAnsi="Arial" w:cs="Arial"/>
          <w:noProof/>
          <w:sz w:val="22"/>
          <w:szCs w:val="22"/>
        </w:rPr>
        <mc:AlternateContent>
          <mc:Choice Requires="wps">
            <w:drawing>
              <wp:anchor distT="0" distB="0" distL="114300" distR="114300" simplePos="0" relativeHeight="251658328" behindDoc="0" locked="0" layoutInCell="1" allowOverlap="1" wp14:anchorId="6644C198" wp14:editId="625C5B3F">
                <wp:simplePos x="0" y="0"/>
                <wp:positionH relativeFrom="column">
                  <wp:posOffset>920750</wp:posOffset>
                </wp:positionH>
                <wp:positionV relativeFrom="paragraph">
                  <wp:posOffset>91440</wp:posOffset>
                </wp:positionV>
                <wp:extent cx="0" cy="1028700"/>
                <wp:effectExtent l="76200" t="38100" r="57150" b="19050"/>
                <wp:wrapNone/>
                <wp:docPr id="150" name="Straight Arrow Connector 150"/>
                <wp:cNvGraphicFramePr/>
                <a:graphic xmlns:a="http://schemas.openxmlformats.org/drawingml/2006/main">
                  <a:graphicData uri="http://schemas.microsoft.com/office/word/2010/wordprocessingShape">
                    <wps:wsp>
                      <wps:cNvCnPr/>
                      <wps:spPr>
                        <a:xfrm flipV="1">
                          <a:off x="0" y="0"/>
                          <a:ext cx="0" cy="102870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w:pict>
              <v:shape w14:anchorId="5B188BFB" id="Straight Arrow Connector 150" o:spid="_x0000_s1026" type="#_x0000_t32" style="position:absolute;margin-left:72.5pt;margin-top:7.2pt;width:0;height:81pt;flip:y;z-index:2522931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" strokecolor="black [3213]" strokeweight="1pt">
                <v:stroke endarrow="block" joinstyle="miter"/>
              </v:shape>
            </w:pict>
          </mc:Fallback>
        </mc:AlternateContent>
      </w:r>
    </w:p>
    <w:p w14:paraId="5B5274EF" w14:textId="57039DE9" w:rsidR="00424FB8" w:rsidRPr="0077522C" w:rsidRDefault="00424FB8" w:rsidP="00424FB8">
      <w:pPr>
        <w:rPr>
          <w:rFonts w:ascii="Arial" w:hAnsi="Arial" w:cs="Arial"/>
          <w:sz w:val="22"/>
          <w:szCs w:val="22"/>
        </w:rPr>
      </w:pPr>
    </w:p>
    <w:p w14:paraId="055CCE98" w14:textId="202EFF3D" w:rsidR="00424FB8" w:rsidRPr="0077522C" w:rsidRDefault="00DE6310" w:rsidP="00424FB8">
      <w:pPr>
        <w:rPr>
          <w:rFonts w:ascii="Arial" w:hAnsi="Arial" w:cs="Arial"/>
          <w:sz w:val="22"/>
          <w:szCs w:val="22"/>
        </w:rPr>
      </w:pPr>
      <w:r w:rsidRPr="0077522C">
        <w:rPr>
          <w:rFonts w:ascii="Arial" w:hAnsi="Arial" w:cs="Arial"/>
          <w:noProof/>
          <w:sz w:val="22"/>
          <w:szCs w:val="22"/>
        </w:rPr>
        <mc:AlternateContent>
          <mc:Choice Requires="wps">
            <w:drawing>
              <wp:anchor distT="0" distB="0" distL="114300" distR="114300" simplePos="0" relativeHeight="251658327" behindDoc="0" locked="0" layoutInCell="1" allowOverlap="1" wp14:anchorId="16A7E40F" wp14:editId="6BDB08A7">
                <wp:simplePos x="0" y="0"/>
                <wp:positionH relativeFrom="column">
                  <wp:posOffset>3415665</wp:posOffset>
                </wp:positionH>
                <wp:positionV relativeFrom="paragraph">
                  <wp:posOffset>112395</wp:posOffset>
                </wp:positionV>
                <wp:extent cx="450850" cy="685800"/>
                <wp:effectExtent l="0" t="0" r="25400" b="19050"/>
                <wp:wrapNone/>
                <wp:docPr id="158" name="Straight Connector 158"/>
                <wp:cNvGraphicFramePr/>
                <a:graphic xmlns:a="http://schemas.openxmlformats.org/drawingml/2006/main">
                  <a:graphicData uri="http://schemas.microsoft.com/office/word/2010/wordprocessingShape">
                    <wps:wsp>
                      <wps:cNvCnPr/>
                      <wps:spPr>
                        <a:xfrm>
                          <a:off x="0" y="0"/>
                          <a:ext cx="450850" cy="68580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xmlns:w16du="http://schemas.microsoft.com/office/word/2023/wordml/word16du">
            <w:pict>
              <v:line w14:anchorId="59A4F6F6" id="Straight Connector 158" o:spid="_x0000_s1026" style="position:absolute;z-index:2522920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68.95pt,8.85pt" to="304.45pt,6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" strokecolor="black [3200]" strokeweight="1pt">
                <v:stroke joinstyle="miter"/>
              </v:line>
            </w:pict>
          </mc:Fallback>
        </mc:AlternateContent>
      </w:r>
      <w:r w:rsidR="00424FB8" w:rsidRPr="0077522C">
        <w:rPr>
          <w:rFonts w:ascii="Arial" w:hAnsi="Arial" w:cs="Arial"/>
          <w:noProof/>
          <w:sz w:val="22"/>
          <w:szCs w:val="22"/>
        </w:rPr>
        <mc:AlternateContent>
          <mc:Choice Requires="wps">
            <w:drawing>
              <wp:anchor distT="0" distB="0" distL="114300" distR="114300" simplePos="0" relativeHeight="251658335" behindDoc="1" locked="0" layoutInCell="1" allowOverlap="1" wp14:anchorId="63347F59" wp14:editId="332B314F">
                <wp:simplePos x="0" y="0"/>
                <wp:positionH relativeFrom="column">
                  <wp:posOffset>3314700</wp:posOffset>
                </wp:positionH>
                <wp:positionV relativeFrom="paragraph">
                  <wp:posOffset>798830</wp:posOffset>
                </wp:positionV>
                <wp:extent cx="914400" cy="228600"/>
                <wp:effectExtent l="0" t="0" r="0" b="0"/>
                <wp:wrapNone/>
                <wp:docPr id="152" name="Text Box 152"/>
                <wp:cNvGraphicFramePr/>
                <a:graphic xmlns:a="http://schemas.openxmlformats.org/drawingml/2006/main">
                  <a:graphicData uri="http://schemas.microsoft.com/office/word/2010/wordprocessingShape">
                    <wps:wsp>
                      <wps:cNvSpPr txBox="1"/>
                      <wps:spPr>
                        <a:xfrm>
                          <a:off x="0" y="0"/>
                          <a:ext cx="914400" cy="228600"/>
                        </a:xfrm>
                        <a:prstGeom prst="rect">
                          <a:avLst/>
                        </a:prstGeom>
                        <a:solidFill>
                          <a:schemeClr val="lt1"/>
                        </a:solidFill>
                        <a:ln w="6350">
                          <a:noFill/>
                        </a:ln>
                      </wps:spPr>
                      <wps:txbx>
                        <w:txbxContent>
                          <w:p w14:paraId="345BCBB4" w14:textId="77777777" w:rsidR="00424FB8" w:rsidRPr="00EA53DB" w:rsidRDefault="00424FB8" w:rsidP="00424FB8">
                            <w:pPr>
                              <w:rPr>
                                <w:rFonts w:ascii="Arial" w:hAnsi="Arial" w:cs="Arial"/>
                                <w:sz w:val="16"/>
                                <w:szCs w:val="16"/>
                              </w:rPr>
                            </w:pPr>
                            <w:r>
                              <w:rPr>
                                <w:rFonts w:ascii="Arial" w:hAnsi="Arial" w:cs="Arial"/>
                                <w:sz w:val="16"/>
                                <w:szCs w:val="16"/>
                              </w:rPr>
                              <w:t>C</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3347F59" id="Text Box 152" o:spid="_x0000_s1063" type="#_x0000_t202" style="position:absolute;margin-left:261pt;margin-top:62.9pt;width:1in;height:18pt;z-index:-251658145;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" fillcolor="white [3201]" stroked="f" strokeweight=".5pt">
                <v:textbox>
                  <w:txbxContent>
                    <w:p w14:paraId="345BCBB4" w14:textId="77777777" w:rsidR="00424FB8" w:rsidRPr="00EA53DB" w:rsidRDefault="00424FB8" w:rsidP="00424FB8">
                      <w:pPr>
                        <w:rPr>
                          <w:rFonts w:ascii="Arial" w:hAnsi="Arial" w:cs="Arial"/>
                          <w:sz w:val="16"/>
                          <w:szCs w:val="16"/>
                        </w:rPr>
                      </w:pPr>
                      <w:r>
                        <w:rPr>
                          <w:rFonts w:ascii="Arial" w:hAnsi="Arial" w:cs="Arial"/>
                          <w:sz w:val="16"/>
                          <w:szCs w:val="16"/>
                        </w:rPr>
                        <w:t>C</w:t>
                      </w:r>
                    </w:p>
                  </w:txbxContent>
                </v:textbox>
              </v:shape>
            </w:pict>
          </mc:Fallback>
        </mc:AlternateContent>
      </w:r>
      <w:r w:rsidR="00424FB8" w:rsidRPr="0077522C">
        <w:rPr>
          <w:rFonts w:ascii="Arial" w:hAnsi="Arial" w:cs="Arial"/>
          <w:noProof/>
          <w:sz w:val="22"/>
          <w:szCs w:val="22"/>
        </w:rPr>
        <mc:AlternateContent>
          <mc:Choice Requires="wps">
            <w:drawing>
              <wp:anchor distT="0" distB="0" distL="114300" distR="114300" simplePos="0" relativeHeight="251658334" behindDoc="1" locked="0" layoutInCell="1" allowOverlap="1" wp14:anchorId="40C538AF" wp14:editId="691C78C0">
                <wp:simplePos x="0" y="0"/>
                <wp:positionH relativeFrom="column">
                  <wp:posOffset>1714500</wp:posOffset>
                </wp:positionH>
                <wp:positionV relativeFrom="paragraph">
                  <wp:posOffset>798830</wp:posOffset>
                </wp:positionV>
                <wp:extent cx="914400" cy="228600"/>
                <wp:effectExtent l="0" t="0" r="0" b="0"/>
                <wp:wrapNone/>
                <wp:docPr id="153" name="Text Box 153"/>
                <wp:cNvGraphicFramePr/>
                <a:graphic xmlns:a="http://schemas.openxmlformats.org/drawingml/2006/main">
                  <a:graphicData uri="http://schemas.microsoft.com/office/word/2010/wordprocessingShape">
                    <wps:wsp>
                      <wps:cNvSpPr txBox="1"/>
                      <wps:spPr>
                        <a:xfrm>
                          <a:off x="0" y="0"/>
                          <a:ext cx="914400" cy="228600"/>
                        </a:xfrm>
                        <a:prstGeom prst="rect">
                          <a:avLst/>
                        </a:prstGeom>
                        <a:solidFill>
                          <a:schemeClr val="lt1"/>
                        </a:solidFill>
                        <a:ln w="6350">
                          <a:noFill/>
                        </a:ln>
                      </wps:spPr>
                      <wps:txbx>
                        <w:txbxContent>
                          <w:p w14:paraId="37D0B31B" w14:textId="77777777" w:rsidR="00424FB8" w:rsidRPr="00EA53DB" w:rsidRDefault="00424FB8" w:rsidP="00424FB8">
                            <w:pPr>
                              <w:rPr>
                                <w:rFonts w:ascii="Arial" w:hAnsi="Arial" w:cs="Arial"/>
                                <w:sz w:val="16"/>
                                <w:szCs w:val="16"/>
                              </w:rPr>
                            </w:pPr>
                            <w:r>
                              <w:rPr>
                                <w:rFonts w:ascii="Arial" w:hAnsi="Arial" w:cs="Arial"/>
                                <w:sz w:val="16"/>
                                <w:szCs w:val="16"/>
                              </w:rPr>
                              <w:t>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0C538AF" id="Text Box 153" o:spid="_x0000_s1064" type="#_x0000_t202" style="position:absolute;margin-left:135pt;margin-top:62.9pt;width:1in;height:18pt;z-index:-25165814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" fillcolor="white [3201]" stroked="f" strokeweight=".5pt">
                <v:textbox>
                  <w:txbxContent>
                    <w:p w14:paraId="37D0B31B" w14:textId="77777777" w:rsidR="00424FB8" w:rsidRPr="00EA53DB" w:rsidRDefault="00424FB8" w:rsidP="00424FB8">
                      <w:pPr>
                        <w:rPr>
                          <w:rFonts w:ascii="Arial" w:hAnsi="Arial" w:cs="Arial"/>
                          <w:sz w:val="16"/>
                          <w:szCs w:val="16"/>
                        </w:rPr>
                      </w:pPr>
                      <w:r>
                        <w:rPr>
                          <w:rFonts w:ascii="Arial" w:hAnsi="Arial" w:cs="Arial"/>
                          <w:sz w:val="16"/>
                          <w:szCs w:val="16"/>
                        </w:rPr>
                        <w:t>B</w:t>
                      </w:r>
                    </w:p>
                  </w:txbxContent>
                </v:textbox>
              </v:shape>
            </w:pict>
          </mc:Fallback>
        </mc:AlternateContent>
      </w:r>
      <w:r w:rsidR="00424FB8" w:rsidRPr="0077522C">
        <w:rPr>
          <w:rFonts w:ascii="Arial" w:hAnsi="Arial" w:cs="Arial"/>
          <w:noProof/>
          <w:sz w:val="22"/>
          <w:szCs w:val="22"/>
        </w:rPr>
        <mc:AlternateContent>
          <mc:Choice Requires="wps">
            <w:drawing>
              <wp:anchor distT="0" distB="0" distL="114300" distR="114300" simplePos="0" relativeHeight="251658333" behindDoc="1" locked="0" layoutInCell="1" allowOverlap="1" wp14:anchorId="04513C2A" wp14:editId="3B7DC5A4">
                <wp:simplePos x="0" y="0"/>
                <wp:positionH relativeFrom="column">
                  <wp:posOffset>800100</wp:posOffset>
                </wp:positionH>
                <wp:positionV relativeFrom="paragraph">
                  <wp:posOffset>798830</wp:posOffset>
                </wp:positionV>
                <wp:extent cx="914400" cy="228600"/>
                <wp:effectExtent l="0" t="0" r="0" b="0"/>
                <wp:wrapNone/>
                <wp:docPr id="154" name="Text Box 154"/>
                <wp:cNvGraphicFramePr/>
                <a:graphic xmlns:a="http://schemas.openxmlformats.org/drawingml/2006/main">
                  <a:graphicData uri="http://schemas.microsoft.com/office/word/2010/wordprocessingShape">
                    <wps:wsp>
                      <wps:cNvSpPr txBox="1"/>
                      <wps:spPr>
                        <a:xfrm>
                          <a:off x="0" y="0"/>
                          <a:ext cx="914400" cy="228600"/>
                        </a:xfrm>
                        <a:prstGeom prst="rect">
                          <a:avLst/>
                        </a:prstGeom>
                        <a:solidFill>
                          <a:schemeClr val="lt1"/>
                        </a:solidFill>
                        <a:ln w="6350">
                          <a:noFill/>
                        </a:ln>
                      </wps:spPr>
                      <wps:txbx>
                        <w:txbxContent>
                          <w:p w14:paraId="66392EC0" w14:textId="77777777" w:rsidR="00424FB8" w:rsidRPr="00EA53DB" w:rsidRDefault="00424FB8" w:rsidP="00424FB8">
                            <w:pPr>
                              <w:rPr>
                                <w:rFonts w:ascii="Arial" w:hAnsi="Arial" w:cs="Arial"/>
                                <w:sz w:val="16"/>
                                <w:szCs w:val="16"/>
                              </w:rPr>
                            </w:pPr>
                            <w:r>
                              <w:rPr>
                                <w:rFonts w:ascii="Arial" w:hAnsi="Arial" w:cs="Arial"/>
                                <w:sz w:val="16"/>
                                <w:szCs w:val="16"/>
                              </w:rPr>
                              <w:t>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4513C2A" id="Text Box 154" o:spid="_x0000_s1065" type="#_x0000_t202" style="position:absolute;margin-left:63pt;margin-top:62.9pt;width:1in;height:18pt;z-index:-251658147;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" fillcolor="white [3201]" stroked="f" strokeweight=".5pt">
                <v:textbox>
                  <w:txbxContent>
                    <w:p w14:paraId="66392EC0" w14:textId="77777777" w:rsidR="00424FB8" w:rsidRPr="00EA53DB" w:rsidRDefault="00424FB8" w:rsidP="00424FB8">
                      <w:pPr>
                        <w:rPr>
                          <w:rFonts w:ascii="Arial" w:hAnsi="Arial" w:cs="Arial"/>
                          <w:sz w:val="16"/>
                          <w:szCs w:val="16"/>
                        </w:rPr>
                      </w:pPr>
                      <w:r>
                        <w:rPr>
                          <w:rFonts w:ascii="Arial" w:hAnsi="Arial" w:cs="Arial"/>
                          <w:sz w:val="16"/>
                          <w:szCs w:val="16"/>
                        </w:rPr>
                        <w:t>A</w:t>
                      </w:r>
                    </w:p>
                  </w:txbxContent>
                </v:textbox>
              </v:shape>
            </w:pict>
          </mc:Fallback>
        </mc:AlternateContent>
      </w:r>
      <w:r w:rsidR="00424FB8" w:rsidRPr="0077522C">
        <w:rPr>
          <w:rFonts w:ascii="Arial" w:hAnsi="Arial" w:cs="Arial"/>
          <w:noProof/>
          <w:sz w:val="22"/>
          <w:szCs w:val="22"/>
        </w:rPr>
        <mc:AlternateContent>
          <mc:Choice Requires="wps">
            <w:drawing>
              <wp:anchor distT="0" distB="0" distL="114300" distR="114300" simplePos="0" relativeHeight="251658332" behindDoc="1" locked="0" layoutInCell="1" allowOverlap="1" wp14:anchorId="6313E8C3" wp14:editId="0DD565EC">
                <wp:simplePos x="0" y="0"/>
                <wp:positionH relativeFrom="column">
                  <wp:posOffset>4572000</wp:posOffset>
                </wp:positionH>
                <wp:positionV relativeFrom="paragraph">
                  <wp:posOffset>684530</wp:posOffset>
                </wp:positionV>
                <wp:extent cx="914400" cy="228600"/>
                <wp:effectExtent l="0" t="0" r="0" b="0"/>
                <wp:wrapNone/>
                <wp:docPr id="155" name="Text Box 155"/>
                <wp:cNvGraphicFramePr/>
                <a:graphic xmlns:a="http://schemas.openxmlformats.org/drawingml/2006/main">
                  <a:graphicData uri="http://schemas.microsoft.com/office/word/2010/wordprocessingShape">
                    <wps:wsp>
                      <wps:cNvSpPr txBox="1"/>
                      <wps:spPr>
                        <a:xfrm>
                          <a:off x="0" y="0"/>
                          <a:ext cx="914400" cy="228600"/>
                        </a:xfrm>
                        <a:prstGeom prst="rect">
                          <a:avLst/>
                        </a:prstGeom>
                        <a:solidFill>
                          <a:schemeClr val="lt1"/>
                        </a:solidFill>
                        <a:ln w="6350">
                          <a:noFill/>
                        </a:ln>
                      </wps:spPr>
                      <wps:txbx>
                        <w:txbxContent>
                          <w:p w14:paraId="765AA99F" w14:textId="77777777" w:rsidR="00424FB8" w:rsidRPr="00EA53DB" w:rsidRDefault="00424FB8" w:rsidP="00424FB8">
                            <w:pPr>
                              <w:rPr>
                                <w:rFonts w:ascii="Arial" w:hAnsi="Arial" w:cs="Arial"/>
                                <w:sz w:val="16"/>
                                <w:szCs w:val="16"/>
                              </w:rPr>
                            </w:pPr>
                            <w:r>
                              <w:rPr>
                                <w:rFonts w:ascii="Arial" w:hAnsi="Arial" w:cs="Arial"/>
                                <w:sz w:val="16"/>
                                <w:szCs w:val="16"/>
                              </w:rPr>
                              <w:t>Time (s)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313E8C3" id="Text Box 155" o:spid="_x0000_s1066" type="#_x0000_t202" style="position:absolute;margin-left:5in;margin-top:53.9pt;width:1in;height:18pt;z-index:-25165814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" fillcolor="white [3201]" stroked="f" strokeweight=".5pt">
                <v:textbox>
                  <w:txbxContent>
                    <w:p w14:paraId="765AA99F" w14:textId="77777777" w:rsidR="00424FB8" w:rsidRPr="00EA53DB" w:rsidRDefault="00424FB8" w:rsidP="00424FB8">
                      <w:pPr>
                        <w:rPr>
                          <w:rFonts w:ascii="Arial" w:hAnsi="Arial" w:cs="Arial"/>
                          <w:sz w:val="16"/>
                          <w:szCs w:val="16"/>
                        </w:rPr>
                      </w:pPr>
                      <w:r>
                        <w:rPr>
                          <w:rFonts w:ascii="Arial" w:hAnsi="Arial" w:cs="Arial"/>
                          <w:sz w:val="16"/>
                          <w:szCs w:val="16"/>
                        </w:rPr>
                        <w:t>Time (s)</w:t>
                      </w:r>
                    </w:p>
                  </w:txbxContent>
                </v:textbox>
              </v:shape>
            </w:pict>
          </mc:Fallback>
        </mc:AlternateContent>
      </w:r>
      <w:r w:rsidR="00424FB8" w:rsidRPr="0077522C">
        <w:rPr>
          <w:rFonts w:ascii="Arial" w:hAnsi="Arial" w:cs="Arial"/>
          <w:noProof/>
          <w:sz w:val="22"/>
          <w:szCs w:val="22"/>
        </w:rPr>
        <mc:AlternateContent>
          <mc:Choice Requires="wps">
            <w:drawing>
              <wp:anchor distT="0" distB="0" distL="114300" distR="114300" simplePos="0" relativeHeight="251658330" behindDoc="0" locked="0" layoutInCell="1" allowOverlap="1" wp14:anchorId="4EB3C37C" wp14:editId="615F4117">
                <wp:simplePos x="0" y="0"/>
                <wp:positionH relativeFrom="column">
                  <wp:posOffset>3416300</wp:posOffset>
                </wp:positionH>
                <wp:positionV relativeFrom="paragraph">
                  <wp:posOffset>113030</wp:posOffset>
                </wp:positionV>
                <wp:extent cx="0" cy="685800"/>
                <wp:effectExtent l="0" t="0" r="38100" b="19050"/>
                <wp:wrapNone/>
                <wp:docPr id="156" name="Straight Connector 156"/>
                <wp:cNvGraphicFramePr/>
                <a:graphic xmlns:a="http://schemas.openxmlformats.org/drawingml/2006/main">
                  <a:graphicData uri="http://schemas.microsoft.com/office/word/2010/wordprocessingShape">
                    <wps:wsp>
                      <wps:cNvCnPr/>
                      <wps:spPr>
                        <a:xfrm>
                          <a:off x="0" y="0"/>
                          <a:ext cx="0" cy="685800"/>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w:pict>
              <v:line w14:anchorId="3A5FEA86" id="Straight Connector 156" o:spid="_x0000_s1026" style="position:absolute;z-index:252295168;visibility:visible;mso-wrap-style:square;mso-wrap-distance-left:9pt;mso-wrap-distance-top:0;mso-wrap-distance-right:9pt;mso-wrap-distance-bottom:0;mso-position-horizontal:absolute;mso-position-horizontal-relative:text;mso-position-vertical:absolute;mso-position-vertical-relative:text" from="269pt,8.9pt" to="269pt,6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" strokecolor="black [3213]" strokeweight=".5pt">
                <v:stroke dashstyle="dash" joinstyle="miter"/>
              </v:line>
            </w:pict>
          </mc:Fallback>
        </mc:AlternateContent>
      </w:r>
      <w:r w:rsidR="00424FB8" w:rsidRPr="0077522C">
        <w:rPr>
          <w:rFonts w:ascii="Arial" w:hAnsi="Arial" w:cs="Arial"/>
          <w:noProof/>
          <w:sz w:val="22"/>
          <w:szCs w:val="22"/>
        </w:rPr>
        <mc:AlternateContent>
          <mc:Choice Requires="wps">
            <w:drawing>
              <wp:anchor distT="0" distB="0" distL="114300" distR="114300" simplePos="0" relativeHeight="251658329" behindDoc="0" locked="0" layoutInCell="1" allowOverlap="1" wp14:anchorId="1E50EF6A" wp14:editId="2A6630EA">
                <wp:simplePos x="0" y="0"/>
                <wp:positionH relativeFrom="column">
                  <wp:posOffset>1828800</wp:posOffset>
                </wp:positionH>
                <wp:positionV relativeFrom="paragraph">
                  <wp:posOffset>113030</wp:posOffset>
                </wp:positionV>
                <wp:extent cx="0" cy="685800"/>
                <wp:effectExtent l="0" t="0" r="38100" b="19050"/>
                <wp:wrapNone/>
                <wp:docPr id="157" name="Straight Connector 157"/>
                <wp:cNvGraphicFramePr/>
                <a:graphic xmlns:a="http://schemas.openxmlformats.org/drawingml/2006/main">
                  <a:graphicData uri="http://schemas.microsoft.com/office/word/2010/wordprocessingShape">
                    <wps:wsp>
                      <wps:cNvCnPr/>
                      <wps:spPr>
                        <a:xfrm>
                          <a:off x="0" y="0"/>
                          <a:ext cx="0" cy="685800"/>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w:pict>
              <v:line w14:anchorId="363FDDB5" id="Straight Connector 157" o:spid="_x0000_s1026" style="position:absolute;z-index:252294144;visibility:visible;mso-wrap-style:square;mso-wrap-distance-left:9pt;mso-wrap-distance-top:0;mso-wrap-distance-right:9pt;mso-wrap-distance-bottom:0;mso-position-horizontal:absolute;mso-position-horizontal-relative:text;mso-position-vertical:absolute;mso-position-vertical-relative:text" from="2in,8.9pt" to="2in,6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" strokecolor="black [3213]" strokeweight=".5pt">
                <v:stroke dashstyle="dash" joinstyle="miter"/>
              </v:line>
            </w:pict>
          </mc:Fallback>
        </mc:AlternateContent>
      </w:r>
      <w:r w:rsidR="00424FB8" w:rsidRPr="0077522C">
        <w:rPr>
          <w:rFonts w:ascii="Arial" w:hAnsi="Arial" w:cs="Arial"/>
          <w:noProof/>
          <w:sz w:val="22"/>
          <w:szCs w:val="22"/>
        </w:rPr>
        <mc:AlternateContent>
          <mc:Choice Requires="wps">
            <w:drawing>
              <wp:anchor distT="0" distB="0" distL="114300" distR="114300" simplePos="0" relativeHeight="251658326" behindDoc="0" locked="0" layoutInCell="1" allowOverlap="1" wp14:anchorId="039BA226" wp14:editId="04A84188">
                <wp:simplePos x="0" y="0"/>
                <wp:positionH relativeFrom="column">
                  <wp:posOffset>1828800</wp:posOffset>
                </wp:positionH>
                <wp:positionV relativeFrom="paragraph">
                  <wp:posOffset>113030</wp:posOffset>
                </wp:positionV>
                <wp:extent cx="1587500" cy="0"/>
                <wp:effectExtent l="0" t="0" r="0" b="0"/>
                <wp:wrapNone/>
                <wp:docPr id="159" name="Straight Connector 159"/>
                <wp:cNvGraphicFramePr/>
                <a:graphic xmlns:a="http://schemas.openxmlformats.org/drawingml/2006/main">
                  <a:graphicData uri="http://schemas.microsoft.com/office/word/2010/wordprocessingShape">
                    <wps:wsp>
                      <wps:cNvCnPr/>
                      <wps:spPr>
                        <a:xfrm>
                          <a:off x="0" y="0"/>
                          <a:ext cx="158750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w:pict>
              <v:line w14:anchorId="72B88D72" id="Straight Connector 159" o:spid="_x0000_s1026" style="position:absolute;z-index:252291072;visibility:visible;mso-wrap-style:square;mso-wrap-distance-left:9pt;mso-wrap-distance-top:0;mso-wrap-distance-right:9pt;mso-wrap-distance-bottom:0;mso-position-horizontal:absolute;mso-position-horizontal-relative:text;mso-position-vertical:absolute;mso-position-vertical-relative:text" from="2in,8.9pt" to="269pt,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" strokecolor="black [3213]" strokeweight="1pt">
                <v:stroke joinstyle="miter"/>
              </v:line>
            </w:pict>
          </mc:Fallback>
        </mc:AlternateContent>
      </w:r>
      <w:r w:rsidR="00424FB8" w:rsidRPr="0077522C">
        <w:rPr>
          <w:rFonts w:ascii="Arial" w:hAnsi="Arial" w:cs="Arial"/>
          <w:noProof/>
          <w:sz w:val="22"/>
          <w:szCs w:val="22"/>
        </w:rPr>
        <mc:AlternateContent>
          <mc:Choice Requires="wps">
            <w:drawing>
              <wp:anchor distT="0" distB="0" distL="114300" distR="114300" simplePos="0" relativeHeight="251658325" behindDoc="0" locked="0" layoutInCell="1" allowOverlap="1" wp14:anchorId="45E6BAF3" wp14:editId="3F9ECD20">
                <wp:simplePos x="0" y="0"/>
                <wp:positionH relativeFrom="column">
                  <wp:posOffset>914400</wp:posOffset>
                </wp:positionH>
                <wp:positionV relativeFrom="paragraph">
                  <wp:posOffset>113030</wp:posOffset>
                </wp:positionV>
                <wp:extent cx="914400" cy="685800"/>
                <wp:effectExtent l="0" t="0" r="19050" b="19050"/>
                <wp:wrapNone/>
                <wp:docPr id="160" name="Straight Connector 160"/>
                <wp:cNvGraphicFramePr/>
                <a:graphic xmlns:a="http://schemas.openxmlformats.org/drawingml/2006/main">
                  <a:graphicData uri="http://schemas.microsoft.com/office/word/2010/wordprocessingShape">
                    <wps:wsp>
                      <wps:cNvCnPr/>
                      <wps:spPr>
                        <a:xfrm flipV="1">
                          <a:off x="0" y="0"/>
                          <a:ext cx="914400" cy="68580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xmlns:w16du="http://schemas.microsoft.com/office/word/2023/wordml/word16du">
            <w:pict>
              <v:line w14:anchorId="25D61B74" id="Straight Connector 160" o:spid="_x0000_s1026" style="position:absolute;flip:y;z-index:2522900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in,8.9pt" to="2in,6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" strokecolor="black [3200]" strokeweight="1pt">
                <v:stroke joinstyle="miter"/>
              </v:line>
            </w:pict>
          </mc:Fallback>
        </mc:AlternateContent>
      </w:r>
      <w:r w:rsidR="00424FB8" w:rsidRPr="0077522C">
        <w:rPr>
          <w:rFonts w:ascii="Arial" w:hAnsi="Arial" w:cs="Arial"/>
          <w:noProof/>
          <w:sz w:val="22"/>
          <w:szCs w:val="22"/>
        </w:rPr>
        <mc:AlternateContent>
          <mc:Choice Requires="wps">
            <w:drawing>
              <wp:anchor distT="0" distB="0" distL="114300" distR="114300" simplePos="0" relativeHeight="251658324" behindDoc="0" locked="0" layoutInCell="1" allowOverlap="1" wp14:anchorId="4A301E17" wp14:editId="32FF2D8D">
                <wp:simplePos x="0" y="0"/>
                <wp:positionH relativeFrom="column">
                  <wp:posOffset>914400</wp:posOffset>
                </wp:positionH>
                <wp:positionV relativeFrom="paragraph">
                  <wp:posOffset>798830</wp:posOffset>
                </wp:positionV>
                <wp:extent cx="3657600" cy="0"/>
                <wp:effectExtent l="0" t="76200" r="19050" b="95250"/>
                <wp:wrapNone/>
                <wp:docPr id="161" name="Straight Arrow Connector 161"/>
                <wp:cNvGraphicFramePr/>
                <a:graphic xmlns:a="http://schemas.openxmlformats.org/drawingml/2006/main">
                  <a:graphicData uri="http://schemas.microsoft.com/office/word/2010/wordprocessingShape">
                    <wps:wsp>
                      <wps:cNvCnPr/>
                      <wps:spPr>
                        <a:xfrm>
                          <a:off x="0" y="0"/>
                          <a:ext cx="3657600" cy="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w:pict>
              <v:shape w14:anchorId="0FF5A6E1" id="Straight Arrow Connector 161" o:spid="_x0000_s1026" type="#_x0000_t32" style="position:absolute;margin-left:1in;margin-top:62.9pt;width:4in;height:0;z-index:2522890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" strokecolor="black [3213]" strokeweight="1pt">
                <v:stroke endarrow="block" joinstyle="miter"/>
              </v:shape>
            </w:pict>
          </mc:Fallback>
        </mc:AlternateContent>
      </w:r>
    </w:p>
    <w:p w14:paraId="546E418F" w14:textId="77777777" w:rsidR="00424FB8" w:rsidRPr="0077522C" w:rsidRDefault="00424FB8" w:rsidP="00424FB8">
      <w:pPr>
        <w:rPr>
          <w:rFonts w:ascii="Arial" w:hAnsi="Arial" w:cs="Arial"/>
          <w:sz w:val="22"/>
          <w:szCs w:val="22"/>
        </w:rPr>
      </w:pPr>
    </w:p>
    <w:p w14:paraId="24D5E876" w14:textId="77777777" w:rsidR="00424FB8" w:rsidRPr="0077522C" w:rsidRDefault="00424FB8" w:rsidP="00424FB8">
      <w:pPr>
        <w:rPr>
          <w:rFonts w:ascii="Arial" w:hAnsi="Arial" w:cs="Arial"/>
          <w:sz w:val="22"/>
          <w:szCs w:val="22"/>
        </w:rPr>
      </w:pPr>
    </w:p>
    <w:p w14:paraId="3D43C4B8" w14:textId="77777777" w:rsidR="00424FB8" w:rsidRPr="0077522C" w:rsidRDefault="00424FB8" w:rsidP="00424FB8">
      <w:pPr>
        <w:rPr>
          <w:rFonts w:ascii="Arial" w:hAnsi="Arial" w:cs="Arial"/>
          <w:sz w:val="22"/>
          <w:szCs w:val="22"/>
        </w:rPr>
      </w:pPr>
    </w:p>
    <w:p w14:paraId="6BDE961E" w14:textId="46027C6F" w:rsidR="00424FB8" w:rsidRPr="0077522C" w:rsidRDefault="00DE6310" w:rsidP="00424FB8">
      <w:pPr>
        <w:rPr>
          <w:rFonts w:ascii="Arial" w:hAnsi="Arial" w:cs="Arial"/>
          <w:sz w:val="22"/>
          <w:szCs w:val="22"/>
        </w:rPr>
      </w:pPr>
      <w:r w:rsidRPr="0077522C">
        <w:rPr>
          <w:rFonts w:ascii="Arial" w:hAnsi="Arial" w:cs="Arial"/>
          <w:noProof/>
          <w:sz w:val="22"/>
          <w:szCs w:val="22"/>
        </w:rPr>
        <mc:AlternateContent>
          <mc:Choice Requires="wps">
            <w:drawing>
              <wp:anchor distT="0" distB="0" distL="114300" distR="114300" simplePos="0" relativeHeight="251658336" behindDoc="1" locked="0" layoutInCell="1" allowOverlap="1" wp14:anchorId="53FF3654" wp14:editId="04B3B96B">
                <wp:simplePos x="0" y="0"/>
                <wp:positionH relativeFrom="column">
                  <wp:posOffset>3746500</wp:posOffset>
                </wp:positionH>
                <wp:positionV relativeFrom="paragraph">
                  <wp:posOffset>156845</wp:posOffset>
                </wp:positionV>
                <wp:extent cx="914400" cy="228600"/>
                <wp:effectExtent l="0" t="0" r="0" b="0"/>
                <wp:wrapNone/>
                <wp:docPr id="151" name="Text Box 151"/>
                <wp:cNvGraphicFramePr/>
                <a:graphic xmlns:a="http://schemas.openxmlformats.org/drawingml/2006/main">
                  <a:graphicData uri="http://schemas.microsoft.com/office/word/2010/wordprocessingShape">
                    <wps:wsp>
                      <wps:cNvSpPr txBox="1"/>
                      <wps:spPr>
                        <a:xfrm>
                          <a:off x="0" y="0"/>
                          <a:ext cx="914400" cy="228600"/>
                        </a:xfrm>
                        <a:prstGeom prst="rect">
                          <a:avLst/>
                        </a:prstGeom>
                        <a:solidFill>
                          <a:schemeClr val="lt1"/>
                        </a:solidFill>
                        <a:ln w="6350">
                          <a:noFill/>
                        </a:ln>
                      </wps:spPr>
                      <wps:txbx>
                        <w:txbxContent>
                          <w:p w14:paraId="6EEF5976" w14:textId="77777777" w:rsidR="00424FB8" w:rsidRPr="00EA53DB" w:rsidRDefault="00424FB8" w:rsidP="00424FB8">
                            <w:pPr>
                              <w:rPr>
                                <w:rFonts w:ascii="Arial" w:hAnsi="Arial" w:cs="Arial"/>
                                <w:sz w:val="16"/>
                                <w:szCs w:val="16"/>
                              </w:rPr>
                            </w:pPr>
                            <w:r>
                              <w:rPr>
                                <w:rFonts w:ascii="Arial" w:hAnsi="Arial" w:cs="Arial"/>
                                <w:sz w:val="16"/>
                                <w:szCs w:val="16"/>
                              </w:rPr>
                              <w:t>D</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3FF3654" id="Text Box 151" o:spid="_x0000_s1067" type="#_x0000_t202" style="position:absolute;margin-left:295pt;margin-top:12.35pt;width:1in;height:18pt;z-index:-25165814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" fillcolor="white [3201]" stroked="f" strokeweight=".5pt">
                <v:textbox>
                  <w:txbxContent>
                    <w:p w14:paraId="6EEF5976" w14:textId="77777777" w:rsidR="00424FB8" w:rsidRPr="00EA53DB" w:rsidRDefault="00424FB8" w:rsidP="00424FB8">
                      <w:pPr>
                        <w:rPr>
                          <w:rFonts w:ascii="Arial" w:hAnsi="Arial" w:cs="Arial"/>
                          <w:sz w:val="16"/>
                          <w:szCs w:val="16"/>
                        </w:rPr>
                      </w:pPr>
                      <w:r>
                        <w:rPr>
                          <w:rFonts w:ascii="Arial" w:hAnsi="Arial" w:cs="Arial"/>
                          <w:sz w:val="16"/>
                          <w:szCs w:val="16"/>
                        </w:rPr>
                        <w:t>D</w:t>
                      </w:r>
                    </w:p>
                  </w:txbxContent>
                </v:textbox>
              </v:shape>
            </w:pict>
          </mc:Fallback>
        </mc:AlternateContent>
      </w:r>
    </w:p>
    <w:p w14:paraId="6814EB8A" w14:textId="77777777" w:rsidR="00424FB8" w:rsidRPr="0077522C" w:rsidRDefault="00424FB8" w:rsidP="00424FB8">
      <w:pPr>
        <w:pStyle w:val="ListParagraph"/>
        <w:spacing w:after="160" w:line="259" w:lineRule="auto"/>
        <w:rPr>
          <w:rFonts w:ascii="Arial" w:hAnsi="Arial" w:cs="Arial"/>
          <w:sz w:val="22"/>
          <w:szCs w:val="22"/>
        </w:rPr>
      </w:pPr>
    </w:p>
    <w:p w14:paraId="718BF6A6" w14:textId="77777777" w:rsidR="00424FB8" w:rsidRPr="0077522C" w:rsidRDefault="00424FB8" w:rsidP="00424FB8">
      <w:pPr>
        <w:pStyle w:val="ListParagraph"/>
        <w:spacing w:after="160" w:line="259" w:lineRule="auto"/>
        <w:rPr>
          <w:rFonts w:ascii="Arial" w:hAnsi="Arial" w:cs="Arial"/>
          <w:sz w:val="22"/>
          <w:szCs w:val="22"/>
        </w:rPr>
      </w:pPr>
    </w:p>
    <w:p w14:paraId="5531DD7B" w14:textId="403ED4BF" w:rsidR="00424FB8" w:rsidRPr="007230C6" w:rsidRDefault="00424FB8" w:rsidP="007230C6">
      <w:pPr>
        <w:spacing w:after="160" w:line="259" w:lineRule="auto"/>
        <w:rPr>
          <w:rFonts w:ascii="Arial" w:hAnsi="Arial" w:cs="Arial"/>
          <w:sz w:val="22"/>
          <w:szCs w:val="22"/>
        </w:rPr>
      </w:pPr>
      <w:bookmarkStart w:id="6" w:name="_Hlk136503040"/>
      <w:r w:rsidRPr="007230C6">
        <w:rPr>
          <w:rFonts w:ascii="Arial" w:hAnsi="Arial" w:cs="Arial"/>
          <w:sz w:val="22"/>
          <w:szCs w:val="22"/>
        </w:rPr>
        <w:t xml:space="preserve">On the set of axes below, sketch a graph of the </w:t>
      </w:r>
      <w:r w:rsidR="007230C6" w:rsidRPr="007230C6">
        <w:rPr>
          <w:rFonts w:ascii="Arial" w:hAnsi="Arial" w:cs="Arial"/>
          <w:sz w:val="22"/>
          <w:szCs w:val="22"/>
        </w:rPr>
        <w:t>current</w:t>
      </w:r>
      <w:r w:rsidRPr="007230C6">
        <w:rPr>
          <w:rFonts w:ascii="Arial" w:hAnsi="Arial" w:cs="Arial"/>
          <w:sz w:val="22"/>
          <w:szCs w:val="22"/>
        </w:rPr>
        <w:t xml:space="preserve"> induced in the </w:t>
      </w:r>
      <w:r w:rsidR="007230C6" w:rsidRPr="007230C6">
        <w:rPr>
          <w:rFonts w:ascii="Arial" w:hAnsi="Arial" w:cs="Arial"/>
          <w:sz w:val="22"/>
          <w:szCs w:val="22"/>
        </w:rPr>
        <w:t>resistor</w:t>
      </w:r>
      <w:r w:rsidRPr="007230C6">
        <w:rPr>
          <w:rFonts w:ascii="Arial" w:hAnsi="Arial" w:cs="Arial"/>
          <w:sz w:val="22"/>
          <w:szCs w:val="22"/>
        </w:rPr>
        <w:t xml:space="preserve"> during the time intervals indicated (ie – A, B, C and D).</w:t>
      </w:r>
      <w:r w:rsidR="0085431E">
        <w:rPr>
          <w:rFonts w:ascii="Arial" w:hAnsi="Arial" w:cs="Arial"/>
          <w:sz w:val="22"/>
          <w:szCs w:val="22"/>
        </w:rPr>
        <w:t xml:space="preserve"> Assume a current in an upward direction through the resistor is in a positive direction. </w:t>
      </w:r>
    </w:p>
    <w:bookmarkEnd w:id="6"/>
    <w:p w14:paraId="58213F1E" w14:textId="654F0D09" w:rsidR="00C736EE" w:rsidRPr="0077522C" w:rsidRDefault="007230C6" w:rsidP="00C736EE">
      <w:pPr>
        <w:pStyle w:val="ListParagraph"/>
        <w:spacing w:after="160" w:line="259" w:lineRule="auto"/>
        <w:jc w:val="right"/>
        <w:rPr>
          <w:rFonts w:ascii="Arial" w:hAnsi="Arial" w:cs="Arial"/>
          <w:sz w:val="22"/>
          <w:szCs w:val="22"/>
        </w:rPr>
      </w:pPr>
      <w:r w:rsidRPr="0077522C">
        <w:rPr>
          <w:rFonts w:ascii="Arial" w:hAnsi="Arial" w:cs="Arial"/>
          <w:noProof/>
          <w:sz w:val="22"/>
          <w:szCs w:val="22"/>
        </w:rPr>
        <mc:AlternateContent>
          <mc:Choice Requires="wps">
            <w:drawing>
              <wp:anchor distT="0" distB="0" distL="114300" distR="114300" simplePos="0" relativeHeight="251658344" behindDoc="1" locked="0" layoutInCell="1" allowOverlap="1" wp14:anchorId="03FF23C8" wp14:editId="71F1C5A0">
                <wp:simplePos x="0" y="0"/>
                <wp:positionH relativeFrom="column">
                  <wp:posOffset>752475</wp:posOffset>
                </wp:positionH>
                <wp:positionV relativeFrom="paragraph">
                  <wp:posOffset>233045</wp:posOffset>
                </wp:positionV>
                <wp:extent cx="914400" cy="228600"/>
                <wp:effectExtent l="0" t="0" r="0" b="0"/>
                <wp:wrapNone/>
                <wp:docPr id="170" name="Text Box 170"/>
                <wp:cNvGraphicFramePr/>
                <a:graphic xmlns:a="http://schemas.openxmlformats.org/drawingml/2006/main">
                  <a:graphicData uri="http://schemas.microsoft.com/office/word/2010/wordprocessingShape">
                    <wps:wsp>
                      <wps:cNvSpPr txBox="1"/>
                      <wps:spPr>
                        <a:xfrm>
                          <a:off x="0" y="0"/>
                          <a:ext cx="914400" cy="228600"/>
                        </a:xfrm>
                        <a:prstGeom prst="rect">
                          <a:avLst/>
                        </a:prstGeom>
                        <a:solidFill>
                          <a:schemeClr val="lt1"/>
                        </a:solidFill>
                        <a:ln w="6350">
                          <a:noFill/>
                        </a:ln>
                      </wps:spPr>
                      <wps:txbx>
                        <w:txbxContent>
                          <w:p w14:paraId="2F716D48" w14:textId="42091849" w:rsidR="0077522C" w:rsidRPr="0077522C" w:rsidRDefault="007230C6" w:rsidP="00424FB8">
                            <w:pPr>
                              <w:rPr>
                                <w:rFonts w:ascii="Arial" w:hAnsi="Arial" w:cs="Arial"/>
                                <w:sz w:val="16"/>
                                <w:szCs w:val="16"/>
                                <w:lang w:val="en-GB"/>
                              </w:rPr>
                            </w:pPr>
                            <w:r>
                              <w:rPr>
                                <w:rFonts w:ascii="Arial" w:hAnsi="Arial" w:cs="Arial"/>
                                <w:sz w:val="16"/>
                                <w:szCs w:val="16"/>
                                <w:lang w:val="en-GB"/>
                              </w:rPr>
                              <w:t>I</w:t>
                            </w:r>
                            <w:r w:rsidR="0077522C">
                              <w:rPr>
                                <w:rFonts w:ascii="Arial" w:hAnsi="Arial" w:cs="Arial"/>
                                <w:sz w:val="16"/>
                                <w:szCs w:val="16"/>
                                <w:lang w:val="en-GB"/>
                              </w:rPr>
                              <w:t xml:space="preserve"> (</w:t>
                            </w:r>
                            <w:r>
                              <w:rPr>
                                <w:rFonts w:ascii="Arial" w:hAnsi="Arial" w:cs="Arial"/>
                                <w:sz w:val="16"/>
                                <w:szCs w:val="16"/>
                                <w:lang w:val="en-GB"/>
                              </w:rPr>
                              <w:t>A</w:t>
                            </w:r>
                            <w:r w:rsidR="0077522C">
                              <w:rPr>
                                <w:rFonts w:ascii="Arial" w:hAnsi="Arial" w:cs="Arial"/>
                                <w:sz w:val="16"/>
                                <w:szCs w:val="16"/>
                                <w:lang w:val="en-GB"/>
                              </w:rP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3FF23C8" id="Text Box 170" o:spid="_x0000_s1068" type="#_x0000_t202" style="position:absolute;left:0;text-align:left;margin-left:59.25pt;margin-top:18.35pt;width:1in;height:18pt;z-index:-25165813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" fillcolor="white [3201]" stroked="f" strokeweight=".5pt">
                <v:textbox>
                  <w:txbxContent>
                    <w:p w14:paraId="2F716D48" w14:textId="42091849" w:rsidR="0077522C" w:rsidRPr="0077522C" w:rsidRDefault="007230C6" w:rsidP="00424FB8">
                      <w:pPr>
                        <w:rPr>
                          <w:rFonts w:ascii="Arial" w:hAnsi="Arial" w:cs="Arial"/>
                          <w:sz w:val="16"/>
                          <w:szCs w:val="16"/>
                          <w:lang w:val="en-GB"/>
                        </w:rPr>
                      </w:pPr>
                      <w:r>
                        <w:rPr>
                          <w:rFonts w:ascii="Arial" w:hAnsi="Arial" w:cs="Arial"/>
                          <w:sz w:val="16"/>
                          <w:szCs w:val="16"/>
                          <w:lang w:val="en-GB"/>
                        </w:rPr>
                        <w:t>I</w:t>
                      </w:r>
                      <w:r w:rsidR="0077522C">
                        <w:rPr>
                          <w:rFonts w:ascii="Arial" w:hAnsi="Arial" w:cs="Arial"/>
                          <w:sz w:val="16"/>
                          <w:szCs w:val="16"/>
                          <w:lang w:val="en-GB"/>
                        </w:rPr>
                        <w:t xml:space="preserve"> (</w:t>
                      </w:r>
                      <w:r>
                        <w:rPr>
                          <w:rFonts w:ascii="Arial" w:hAnsi="Arial" w:cs="Arial"/>
                          <w:sz w:val="16"/>
                          <w:szCs w:val="16"/>
                          <w:lang w:val="en-GB"/>
                        </w:rPr>
                        <w:t>A</w:t>
                      </w:r>
                      <w:r w:rsidR="0077522C">
                        <w:rPr>
                          <w:rFonts w:ascii="Arial" w:hAnsi="Arial" w:cs="Arial"/>
                          <w:sz w:val="16"/>
                          <w:szCs w:val="16"/>
                          <w:lang w:val="en-GB"/>
                        </w:rPr>
                        <w:t>)</w:t>
                      </w:r>
                    </w:p>
                  </w:txbxContent>
                </v:textbox>
              </v:shape>
            </w:pict>
          </mc:Fallback>
        </mc:AlternateContent>
      </w:r>
    </w:p>
    <w:p w14:paraId="750A96C4" w14:textId="3AD4C5FE" w:rsidR="00424FB8" w:rsidRPr="0077522C" w:rsidRDefault="00424FB8" w:rsidP="00424FB8">
      <w:pPr>
        <w:rPr>
          <w:rFonts w:ascii="Arial" w:hAnsi="Arial" w:cs="Arial"/>
          <w:sz w:val="22"/>
          <w:szCs w:val="22"/>
        </w:rPr>
      </w:pPr>
      <w:r w:rsidRPr="0077522C">
        <w:rPr>
          <w:rFonts w:ascii="Arial" w:hAnsi="Arial" w:cs="Arial"/>
          <w:noProof/>
          <w:sz w:val="22"/>
          <w:szCs w:val="22"/>
        </w:rPr>
        <mc:AlternateContent>
          <mc:Choice Requires="wps">
            <w:drawing>
              <wp:anchor distT="0" distB="0" distL="114300" distR="114300" simplePos="0" relativeHeight="251658340" behindDoc="1" locked="0" layoutInCell="1" allowOverlap="1" wp14:anchorId="028341DC" wp14:editId="51A899E4">
                <wp:simplePos x="0" y="0"/>
                <wp:positionH relativeFrom="column">
                  <wp:posOffset>635000</wp:posOffset>
                </wp:positionH>
                <wp:positionV relativeFrom="paragraph">
                  <wp:posOffset>1331595</wp:posOffset>
                </wp:positionV>
                <wp:extent cx="914400" cy="228600"/>
                <wp:effectExtent l="0" t="0" r="0" b="0"/>
                <wp:wrapNone/>
                <wp:docPr id="162" name="Text Box 162"/>
                <wp:cNvGraphicFramePr/>
                <a:graphic xmlns:a="http://schemas.openxmlformats.org/drawingml/2006/main">
                  <a:graphicData uri="http://schemas.microsoft.com/office/word/2010/wordprocessingShape">
                    <wps:wsp>
                      <wps:cNvSpPr txBox="1"/>
                      <wps:spPr>
                        <a:xfrm>
                          <a:off x="0" y="0"/>
                          <a:ext cx="914400" cy="228600"/>
                        </a:xfrm>
                        <a:prstGeom prst="rect">
                          <a:avLst/>
                        </a:prstGeom>
                        <a:solidFill>
                          <a:schemeClr val="lt1"/>
                        </a:solidFill>
                        <a:ln w="6350">
                          <a:noFill/>
                        </a:ln>
                      </wps:spPr>
                      <wps:txbx>
                        <w:txbxContent>
                          <w:p w14:paraId="62E66152" w14:textId="77777777" w:rsidR="00424FB8" w:rsidRPr="00EA53DB" w:rsidRDefault="00424FB8" w:rsidP="00424FB8">
                            <w:pPr>
                              <w:rPr>
                                <w:rFonts w:ascii="Arial" w:hAnsi="Arial" w:cs="Arial"/>
                                <w:sz w:val="16"/>
                                <w:szCs w:val="16"/>
                              </w:rPr>
                            </w:pPr>
                            <w:r>
                              <w:rPr>
                                <w:rFonts w:ascii="Arial" w:hAnsi="Arial" w:cs="Arial"/>
                                <w:sz w:val="16"/>
                                <w:szCs w:val="16"/>
                              </w:rPr>
                              <w:t>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28341DC" id="Text Box 162" o:spid="_x0000_s1069" type="#_x0000_t202" style="position:absolute;margin-left:50pt;margin-top:104.85pt;width:1in;height:18pt;z-index:-25165814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" fillcolor="white [3201]" stroked="f" strokeweight=".5pt">
                <v:textbox>
                  <w:txbxContent>
                    <w:p w14:paraId="62E66152" w14:textId="77777777" w:rsidR="00424FB8" w:rsidRPr="00EA53DB" w:rsidRDefault="00424FB8" w:rsidP="00424FB8">
                      <w:pPr>
                        <w:rPr>
                          <w:rFonts w:ascii="Arial" w:hAnsi="Arial" w:cs="Arial"/>
                          <w:sz w:val="16"/>
                          <w:szCs w:val="16"/>
                        </w:rPr>
                      </w:pPr>
                      <w:r>
                        <w:rPr>
                          <w:rFonts w:ascii="Arial" w:hAnsi="Arial" w:cs="Arial"/>
                          <w:sz w:val="16"/>
                          <w:szCs w:val="16"/>
                        </w:rPr>
                        <w:t>A</w:t>
                      </w:r>
                    </w:p>
                  </w:txbxContent>
                </v:textbox>
              </v:shape>
            </w:pict>
          </mc:Fallback>
        </mc:AlternateContent>
      </w:r>
      <w:r w:rsidRPr="0077522C">
        <w:rPr>
          <w:rFonts w:ascii="Arial" w:hAnsi="Arial" w:cs="Arial"/>
          <w:noProof/>
          <w:sz w:val="22"/>
          <w:szCs w:val="22"/>
        </w:rPr>
        <mc:AlternateContent>
          <mc:Choice Requires="wps">
            <w:drawing>
              <wp:anchor distT="0" distB="0" distL="114300" distR="114300" simplePos="0" relativeHeight="251658339" behindDoc="1" locked="0" layoutInCell="1" allowOverlap="1" wp14:anchorId="1F1ADA03" wp14:editId="34704881">
                <wp:simplePos x="0" y="0"/>
                <wp:positionH relativeFrom="column">
                  <wp:posOffset>4572000</wp:posOffset>
                </wp:positionH>
                <wp:positionV relativeFrom="paragraph">
                  <wp:posOffset>1331595</wp:posOffset>
                </wp:positionV>
                <wp:extent cx="914400" cy="228600"/>
                <wp:effectExtent l="0" t="0" r="0" b="0"/>
                <wp:wrapNone/>
                <wp:docPr id="163" name="Text Box 163"/>
                <wp:cNvGraphicFramePr/>
                <a:graphic xmlns:a="http://schemas.openxmlformats.org/drawingml/2006/main">
                  <a:graphicData uri="http://schemas.microsoft.com/office/word/2010/wordprocessingShape">
                    <wps:wsp>
                      <wps:cNvSpPr txBox="1"/>
                      <wps:spPr>
                        <a:xfrm>
                          <a:off x="0" y="0"/>
                          <a:ext cx="914400" cy="228600"/>
                        </a:xfrm>
                        <a:prstGeom prst="rect">
                          <a:avLst/>
                        </a:prstGeom>
                        <a:solidFill>
                          <a:schemeClr val="lt1"/>
                        </a:solidFill>
                        <a:ln w="6350">
                          <a:noFill/>
                        </a:ln>
                      </wps:spPr>
                      <wps:txbx>
                        <w:txbxContent>
                          <w:p w14:paraId="4A622D60" w14:textId="77777777" w:rsidR="00424FB8" w:rsidRPr="00EA53DB" w:rsidRDefault="00424FB8" w:rsidP="00424FB8">
                            <w:pPr>
                              <w:rPr>
                                <w:rFonts w:ascii="Arial" w:hAnsi="Arial" w:cs="Arial"/>
                                <w:sz w:val="16"/>
                                <w:szCs w:val="16"/>
                              </w:rPr>
                            </w:pPr>
                            <w:r>
                              <w:rPr>
                                <w:rFonts w:ascii="Arial" w:hAnsi="Arial" w:cs="Arial"/>
                                <w:sz w:val="16"/>
                                <w:szCs w:val="16"/>
                              </w:rPr>
                              <w:t>Time (s)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F1ADA03" id="Text Box 163" o:spid="_x0000_s1070" type="#_x0000_t202" style="position:absolute;margin-left:5in;margin-top:104.85pt;width:1in;height:18pt;z-index:-251658141;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" fillcolor="white [3201]" stroked="f" strokeweight=".5pt">
                <v:textbox>
                  <w:txbxContent>
                    <w:p w14:paraId="4A622D60" w14:textId="77777777" w:rsidR="00424FB8" w:rsidRPr="00EA53DB" w:rsidRDefault="00424FB8" w:rsidP="00424FB8">
                      <w:pPr>
                        <w:rPr>
                          <w:rFonts w:ascii="Arial" w:hAnsi="Arial" w:cs="Arial"/>
                          <w:sz w:val="16"/>
                          <w:szCs w:val="16"/>
                        </w:rPr>
                      </w:pPr>
                      <w:r>
                        <w:rPr>
                          <w:rFonts w:ascii="Arial" w:hAnsi="Arial" w:cs="Arial"/>
                          <w:sz w:val="16"/>
                          <w:szCs w:val="16"/>
                        </w:rPr>
                        <w:t>Time (s)</w:t>
                      </w:r>
                    </w:p>
                  </w:txbxContent>
                </v:textbox>
              </v:shape>
            </w:pict>
          </mc:Fallback>
        </mc:AlternateContent>
      </w:r>
      <w:r w:rsidRPr="0077522C">
        <w:rPr>
          <w:rFonts w:ascii="Arial" w:hAnsi="Arial" w:cs="Arial"/>
          <w:noProof/>
          <w:sz w:val="22"/>
          <w:szCs w:val="22"/>
        </w:rPr>
        <mc:AlternateContent>
          <mc:Choice Requires="wps">
            <w:drawing>
              <wp:anchor distT="0" distB="0" distL="114300" distR="114300" simplePos="0" relativeHeight="251658341" behindDoc="1" locked="0" layoutInCell="1" allowOverlap="1" wp14:anchorId="47242FE2" wp14:editId="524DD534">
                <wp:simplePos x="0" y="0"/>
                <wp:positionH relativeFrom="column">
                  <wp:posOffset>1714500</wp:posOffset>
                </wp:positionH>
                <wp:positionV relativeFrom="paragraph">
                  <wp:posOffset>1445895</wp:posOffset>
                </wp:positionV>
                <wp:extent cx="914400" cy="228600"/>
                <wp:effectExtent l="0" t="0" r="0" b="0"/>
                <wp:wrapNone/>
                <wp:docPr id="164" name="Text Box 164"/>
                <wp:cNvGraphicFramePr/>
                <a:graphic xmlns:a="http://schemas.openxmlformats.org/drawingml/2006/main">
                  <a:graphicData uri="http://schemas.microsoft.com/office/word/2010/wordprocessingShape">
                    <wps:wsp>
                      <wps:cNvSpPr txBox="1"/>
                      <wps:spPr>
                        <a:xfrm>
                          <a:off x="0" y="0"/>
                          <a:ext cx="914400" cy="228600"/>
                        </a:xfrm>
                        <a:prstGeom prst="rect">
                          <a:avLst/>
                        </a:prstGeom>
                        <a:solidFill>
                          <a:schemeClr val="lt1"/>
                        </a:solidFill>
                        <a:ln w="6350">
                          <a:noFill/>
                        </a:ln>
                      </wps:spPr>
                      <wps:txbx>
                        <w:txbxContent>
                          <w:p w14:paraId="74577E3F" w14:textId="77777777" w:rsidR="00424FB8" w:rsidRPr="00EA53DB" w:rsidRDefault="00424FB8" w:rsidP="00424FB8">
                            <w:pPr>
                              <w:rPr>
                                <w:rFonts w:ascii="Arial" w:hAnsi="Arial" w:cs="Arial"/>
                                <w:sz w:val="16"/>
                                <w:szCs w:val="16"/>
                              </w:rPr>
                            </w:pPr>
                            <w:r>
                              <w:rPr>
                                <w:rFonts w:ascii="Arial" w:hAnsi="Arial" w:cs="Arial"/>
                                <w:sz w:val="16"/>
                                <w:szCs w:val="16"/>
                              </w:rPr>
                              <w:t>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7242FE2" id="Text Box 164" o:spid="_x0000_s1071" type="#_x0000_t202" style="position:absolute;margin-left:135pt;margin-top:113.85pt;width:1in;height:18pt;z-index:-251658139;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" fillcolor="white [3201]" stroked="f" strokeweight=".5pt">
                <v:textbox>
                  <w:txbxContent>
                    <w:p w14:paraId="74577E3F" w14:textId="77777777" w:rsidR="00424FB8" w:rsidRPr="00EA53DB" w:rsidRDefault="00424FB8" w:rsidP="00424FB8">
                      <w:pPr>
                        <w:rPr>
                          <w:rFonts w:ascii="Arial" w:hAnsi="Arial" w:cs="Arial"/>
                          <w:sz w:val="16"/>
                          <w:szCs w:val="16"/>
                        </w:rPr>
                      </w:pPr>
                      <w:r>
                        <w:rPr>
                          <w:rFonts w:ascii="Arial" w:hAnsi="Arial" w:cs="Arial"/>
                          <w:sz w:val="16"/>
                          <w:szCs w:val="16"/>
                        </w:rPr>
                        <w:t>B</w:t>
                      </w:r>
                    </w:p>
                  </w:txbxContent>
                </v:textbox>
              </v:shape>
            </w:pict>
          </mc:Fallback>
        </mc:AlternateContent>
      </w:r>
      <w:r w:rsidRPr="0077522C">
        <w:rPr>
          <w:rFonts w:ascii="Arial" w:hAnsi="Arial" w:cs="Arial"/>
          <w:noProof/>
          <w:sz w:val="22"/>
          <w:szCs w:val="22"/>
        </w:rPr>
        <mc:AlternateContent>
          <mc:Choice Requires="wps">
            <w:drawing>
              <wp:anchor distT="0" distB="0" distL="114300" distR="114300" simplePos="0" relativeHeight="251658342" behindDoc="1" locked="0" layoutInCell="1" allowOverlap="1" wp14:anchorId="0EF91F82" wp14:editId="063A7C1F">
                <wp:simplePos x="0" y="0"/>
                <wp:positionH relativeFrom="column">
                  <wp:posOffset>3314700</wp:posOffset>
                </wp:positionH>
                <wp:positionV relativeFrom="paragraph">
                  <wp:posOffset>1445895</wp:posOffset>
                </wp:positionV>
                <wp:extent cx="914400" cy="228600"/>
                <wp:effectExtent l="0" t="0" r="0" b="0"/>
                <wp:wrapNone/>
                <wp:docPr id="165" name="Text Box 165"/>
                <wp:cNvGraphicFramePr/>
                <a:graphic xmlns:a="http://schemas.openxmlformats.org/drawingml/2006/main">
                  <a:graphicData uri="http://schemas.microsoft.com/office/word/2010/wordprocessingShape">
                    <wps:wsp>
                      <wps:cNvSpPr txBox="1"/>
                      <wps:spPr>
                        <a:xfrm>
                          <a:off x="0" y="0"/>
                          <a:ext cx="914400" cy="228600"/>
                        </a:xfrm>
                        <a:prstGeom prst="rect">
                          <a:avLst/>
                        </a:prstGeom>
                        <a:solidFill>
                          <a:schemeClr val="lt1"/>
                        </a:solidFill>
                        <a:ln w="6350">
                          <a:noFill/>
                        </a:ln>
                      </wps:spPr>
                      <wps:txbx>
                        <w:txbxContent>
                          <w:p w14:paraId="35515198" w14:textId="77777777" w:rsidR="00424FB8" w:rsidRPr="00EA53DB" w:rsidRDefault="00424FB8" w:rsidP="00424FB8">
                            <w:pPr>
                              <w:rPr>
                                <w:rFonts w:ascii="Arial" w:hAnsi="Arial" w:cs="Arial"/>
                                <w:sz w:val="16"/>
                                <w:szCs w:val="16"/>
                              </w:rPr>
                            </w:pPr>
                            <w:r>
                              <w:rPr>
                                <w:rFonts w:ascii="Arial" w:hAnsi="Arial" w:cs="Arial"/>
                                <w:sz w:val="16"/>
                                <w:szCs w:val="16"/>
                              </w:rPr>
                              <w:t>C</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EF91F82" id="Text Box 165" o:spid="_x0000_s1072" type="#_x0000_t202" style="position:absolute;margin-left:261pt;margin-top:113.85pt;width:1in;height:18pt;z-index:-25165813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" fillcolor="white [3201]" stroked="f" strokeweight=".5pt">
                <v:textbox>
                  <w:txbxContent>
                    <w:p w14:paraId="35515198" w14:textId="77777777" w:rsidR="00424FB8" w:rsidRPr="00EA53DB" w:rsidRDefault="00424FB8" w:rsidP="00424FB8">
                      <w:pPr>
                        <w:rPr>
                          <w:rFonts w:ascii="Arial" w:hAnsi="Arial" w:cs="Arial"/>
                          <w:sz w:val="16"/>
                          <w:szCs w:val="16"/>
                        </w:rPr>
                      </w:pPr>
                      <w:r>
                        <w:rPr>
                          <w:rFonts w:ascii="Arial" w:hAnsi="Arial" w:cs="Arial"/>
                          <w:sz w:val="16"/>
                          <w:szCs w:val="16"/>
                        </w:rPr>
                        <w:t>C</w:t>
                      </w:r>
                    </w:p>
                  </w:txbxContent>
                </v:textbox>
              </v:shape>
            </w:pict>
          </mc:Fallback>
        </mc:AlternateContent>
      </w:r>
      <w:r w:rsidRPr="0077522C">
        <w:rPr>
          <w:rFonts w:ascii="Arial" w:hAnsi="Arial" w:cs="Arial"/>
          <w:noProof/>
          <w:sz w:val="22"/>
          <w:szCs w:val="22"/>
        </w:rPr>
        <mc:AlternateContent>
          <mc:Choice Requires="wps">
            <w:drawing>
              <wp:anchor distT="0" distB="0" distL="114300" distR="114300" simplePos="0" relativeHeight="251658338" behindDoc="0" locked="0" layoutInCell="1" allowOverlap="1" wp14:anchorId="0FF1A04E" wp14:editId="4BDCCA4B">
                <wp:simplePos x="0" y="0"/>
                <wp:positionH relativeFrom="column">
                  <wp:posOffset>914400</wp:posOffset>
                </wp:positionH>
                <wp:positionV relativeFrom="paragraph">
                  <wp:posOffset>1445895</wp:posOffset>
                </wp:positionV>
                <wp:extent cx="3657600" cy="0"/>
                <wp:effectExtent l="0" t="76200" r="19050" b="95250"/>
                <wp:wrapNone/>
                <wp:docPr id="167" name="Straight Arrow Connector 167"/>
                <wp:cNvGraphicFramePr/>
                <a:graphic xmlns:a="http://schemas.openxmlformats.org/drawingml/2006/main">
                  <a:graphicData uri="http://schemas.microsoft.com/office/word/2010/wordprocessingShape">
                    <wps:wsp>
                      <wps:cNvCnPr/>
                      <wps:spPr>
                        <a:xfrm>
                          <a:off x="0" y="0"/>
                          <a:ext cx="3657600" cy="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w:pict>
              <v:shapetype w14:anchorId="0C9F5EE1" id="_x0000_t32" coordsize="21600,21600" o:spt="32" o:oned="t" path="m,l21600,21600e" filled="f">
                <v:path arrowok="t" fillok="f" o:connecttype="none"/>
                <o:lock v:ext="edit" shapetype="t"/>
              </v:shapetype>
              <v:shape id="Straight Arrow Connector 167" o:spid="_x0000_s1026" type="#_x0000_t32" style="position:absolute;margin-left:1in;margin-top:113.85pt;width:4in;height:0;z-index:25230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" strokecolor="black [3213]" strokeweight="1pt">
                <v:stroke endarrow="block" joinstyle="miter"/>
              </v:shape>
            </w:pict>
          </mc:Fallback>
        </mc:AlternateContent>
      </w:r>
      <w:r w:rsidRPr="0077522C">
        <w:rPr>
          <w:rFonts w:ascii="Arial" w:hAnsi="Arial" w:cs="Arial"/>
          <w:noProof/>
          <w:sz w:val="22"/>
          <w:szCs w:val="22"/>
        </w:rPr>
        <mc:AlternateContent>
          <mc:Choice Requires="wps">
            <w:drawing>
              <wp:anchor distT="0" distB="0" distL="114300" distR="114300" simplePos="0" relativeHeight="251658337" behindDoc="0" locked="0" layoutInCell="1" allowOverlap="1" wp14:anchorId="58D5BCA4" wp14:editId="1AB2B84C">
                <wp:simplePos x="0" y="0"/>
                <wp:positionH relativeFrom="column">
                  <wp:posOffset>914400</wp:posOffset>
                </wp:positionH>
                <wp:positionV relativeFrom="paragraph">
                  <wp:posOffset>186690</wp:posOffset>
                </wp:positionV>
                <wp:extent cx="0" cy="2400300"/>
                <wp:effectExtent l="76200" t="38100" r="57150" b="57150"/>
                <wp:wrapNone/>
                <wp:docPr id="168" name="Straight Arrow Connector 168"/>
                <wp:cNvGraphicFramePr/>
                <a:graphic xmlns:a="http://schemas.openxmlformats.org/drawingml/2006/main">
                  <a:graphicData uri="http://schemas.microsoft.com/office/word/2010/wordprocessingShape">
                    <wps:wsp>
                      <wps:cNvCnPr/>
                      <wps:spPr>
                        <a:xfrm>
                          <a:off x="0" y="0"/>
                          <a:ext cx="0" cy="2400300"/>
                        </a:xfrm>
                        <a:prstGeom prst="straightConnector1">
                          <a:avLst/>
                        </a:prstGeom>
                        <a:ln w="12700">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3CED3623" id="Straight Arrow Connector 168" o:spid="_x0000_s1026" type="#_x0000_t32" style="position:absolute;margin-left:1in;margin-top:14.7pt;width:0;height:189pt;z-index:25230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" strokecolor="black [3213]" strokeweight="1pt">
                <v:stroke startarrow="block" endarrow="block" joinstyle="miter"/>
              </v:shape>
            </w:pict>
          </mc:Fallback>
        </mc:AlternateContent>
      </w:r>
    </w:p>
    <w:p w14:paraId="3246CA4D" w14:textId="3C4681D8" w:rsidR="00424FB8" w:rsidRPr="0077522C" w:rsidRDefault="00424FB8" w:rsidP="00424FB8">
      <w:pPr>
        <w:rPr>
          <w:rFonts w:ascii="Arial" w:hAnsi="Arial" w:cs="Arial"/>
          <w:sz w:val="22"/>
          <w:szCs w:val="22"/>
        </w:rPr>
      </w:pPr>
    </w:p>
    <w:p w14:paraId="60CBB16E" w14:textId="0327044E" w:rsidR="00424FB8" w:rsidRPr="0077522C" w:rsidRDefault="00424FB8" w:rsidP="00424FB8">
      <w:pPr>
        <w:rPr>
          <w:rFonts w:ascii="Arial" w:hAnsi="Arial" w:cs="Arial"/>
          <w:sz w:val="22"/>
          <w:szCs w:val="22"/>
        </w:rPr>
      </w:pPr>
    </w:p>
    <w:p w14:paraId="0162B16A" w14:textId="169B0AE1" w:rsidR="00424FB8" w:rsidRPr="0077522C" w:rsidRDefault="00424FB8" w:rsidP="00424FB8">
      <w:pPr>
        <w:rPr>
          <w:rFonts w:ascii="Arial" w:hAnsi="Arial" w:cs="Arial"/>
          <w:sz w:val="22"/>
          <w:szCs w:val="22"/>
        </w:rPr>
      </w:pPr>
    </w:p>
    <w:p w14:paraId="423CEAED" w14:textId="7CCD829C" w:rsidR="00424FB8" w:rsidRPr="0077522C" w:rsidRDefault="00424FB8" w:rsidP="00424FB8">
      <w:pPr>
        <w:rPr>
          <w:rFonts w:ascii="Arial" w:hAnsi="Arial" w:cs="Arial"/>
          <w:sz w:val="22"/>
          <w:szCs w:val="22"/>
        </w:rPr>
      </w:pPr>
    </w:p>
    <w:p w14:paraId="360D6183" w14:textId="77777777" w:rsidR="00424FB8" w:rsidRPr="0077522C" w:rsidRDefault="00424FB8" w:rsidP="00424FB8">
      <w:pPr>
        <w:rPr>
          <w:rFonts w:ascii="Arial" w:hAnsi="Arial" w:cs="Arial"/>
          <w:sz w:val="22"/>
          <w:szCs w:val="22"/>
        </w:rPr>
      </w:pPr>
    </w:p>
    <w:p w14:paraId="3A62B49C" w14:textId="77777777" w:rsidR="00424FB8" w:rsidRPr="0077522C" w:rsidRDefault="00424FB8" w:rsidP="00424FB8">
      <w:pPr>
        <w:rPr>
          <w:rFonts w:ascii="Arial" w:hAnsi="Arial" w:cs="Arial"/>
          <w:sz w:val="22"/>
          <w:szCs w:val="22"/>
        </w:rPr>
      </w:pPr>
    </w:p>
    <w:p w14:paraId="77B78C3A" w14:textId="6E36D4EF" w:rsidR="00424FB8" w:rsidRPr="0077522C" w:rsidRDefault="00424FB8" w:rsidP="00424FB8">
      <w:pPr>
        <w:rPr>
          <w:rFonts w:ascii="Arial" w:hAnsi="Arial" w:cs="Arial"/>
          <w:sz w:val="22"/>
          <w:szCs w:val="22"/>
        </w:rPr>
      </w:pPr>
    </w:p>
    <w:p w14:paraId="578B78D1" w14:textId="0FBC7A4B" w:rsidR="00424FB8" w:rsidRPr="0077522C" w:rsidRDefault="009710F0" w:rsidP="00424FB8">
      <w:pPr>
        <w:rPr>
          <w:rFonts w:ascii="Arial" w:hAnsi="Arial" w:cs="Arial"/>
          <w:sz w:val="22"/>
          <w:szCs w:val="22"/>
        </w:rPr>
      </w:pPr>
      <w:r w:rsidRPr="0077522C">
        <w:rPr>
          <w:rFonts w:ascii="Arial" w:hAnsi="Arial" w:cs="Arial"/>
          <w:noProof/>
          <w:sz w:val="22"/>
          <w:szCs w:val="22"/>
        </w:rPr>
        <mc:AlternateContent>
          <mc:Choice Requires="wps">
            <w:drawing>
              <wp:anchor distT="0" distB="0" distL="114300" distR="114300" simplePos="0" relativeHeight="251658343" behindDoc="1" locked="0" layoutInCell="1" allowOverlap="1" wp14:anchorId="0CB86617" wp14:editId="649E4F81">
                <wp:simplePos x="0" y="0"/>
                <wp:positionH relativeFrom="column">
                  <wp:posOffset>3867150</wp:posOffset>
                </wp:positionH>
                <wp:positionV relativeFrom="paragraph">
                  <wp:posOffset>160655</wp:posOffset>
                </wp:positionV>
                <wp:extent cx="914400" cy="228600"/>
                <wp:effectExtent l="0" t="0" r="0" b="0"/>
                <wp:wrapNone/>
                <wp:docPr id="166" name="Text Box 166"/>
                <wp:cNvGraphicFramePr/>
                <a:graphic xmlns:a="http://schemas.openxmlformats.org/drawingml/2006/main">
                  <a:graphicData uri="http://schemas.microsoft.com/office/word/2010/wordprocessingShape">
                    <wps:wsp>
                      <wps:cNvSpPr txBox="1"/>
                      <wps:spPr>
                        <a:xfrm>
                          <a:off x="0" y="0"/>
                          <a:ext cx="914400" cy="228600"/>
                        </a:xfrm>
                        <a:prstGeom prst="rect">
                          <a:avLst/>
                        </a:prstGeom>
                        <a:solidFill>
                          <a:schemeClr val="lt1"/>
                        </a:solidFill>
                        <a:ln w="6350">
                          <a:noFill/>
                        </a:ln>
                      </wps:spPr>
                      <wps:txbx>
                        <w:txbxContent>
                          <w:p w14:paraId="157DC7C5" w14:textId="77777777" w:rsidR="00424FB8" w:rsidRPr="00EA53DB" w:rsidRDefault="00424FB8" w:rsidP="00424FB8">
                            <w:pPr>
                              <w:rPr>
                                <w:rFonts w:ascii="Arial" w:hAnsi="Arial" w:cs="Arial"/>
                                <w:sz w:val="16"/>
                                <w:szCs w:val="16"/>
                              </w:rPr>
                            </w:pPr>
                            <w:r>
                              <w:rPr>
                                <w:rFonts w:ascii="Arial" w:hAnsi="Arial" w:cs="Arial"/>
                                <w:sz w:val="16"/>
                                <w:szCs w:val="16"/>
                              </w:rPr>
                              <w:t>D</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CB86617" id="Text Box 166" o:spid="_x0000_s1073" type="#_x0000_t202" style="position:absolute;margin-left:304.5pt;margin-top:12.65pt;width:1in;height:18pt;z-index:-251658137;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" fillcolor="white [3201]" stroked="f" strokeweight=".5pt">
                <v:textbox>
                  <w:txbxContent>
                    <w:p w14:paraId="157DC7C5" w14:textId="77777777" w:rsidR="00424FB8" w:rsidRPr="00EA53DB" w:rsidRDefault="00424FB8" w:rsidP="00424FB8">
                      <w:pPr>
                        <w:rPr>
                          <w:rFonts w:ascii="Arial" w:hAnsi="Arial" w:cs="Arial"/>
                          <w:sz w:val="16"/>
                          <w:szCs w:val="16"/>
                        </w:rPr>
                      </w:pPr>
                      <w:r>
                        <w:rPr>
                          <w:rFonts w:ascii="Arial" w:hAnsi="Arial" w:cs="Arial"/>
                          <w:sz w:val="16"/>
                          <w:szCs w:val="16"/>
                        </w:rPr>
                        <w:t>D</w:t>
                      </w:r>
                    </w:p>
                  </w:txbxContent>
                </v:textbox>
              </v:shape>
            </w:pict>
          </mc:Fallback>
        </mc:AlternateContent>
      </w:r>
    </w:p>
    <w:p w14:paraId="1CA6CB8F" w14:textId="74EE4A91" w:rsidR="00424FB8" w:rsidRPr="0077522C" w:rsidRDefault="00424FB8" w:rsidP="00424FB8">
      <w:pPr>
        <w:rPr>
          <w:rFonts w:ascii="Arial" w:hAnsi="Arial" w:cs="Arial"/>
          <w:sz w:val="22"/>
          <w:szCs w:val="22"/>
        </w:rPr>
      </w:pPr>
    </w:p>
    <w:p w14:paraId="6E71FBA2" w14:textId="77777777" w:rsidR="00424FB8" w:rsidRPr="0077522C" w:rsidRDefault="00424FB8" w:rsidP="00424FB8">
      <w:pPr>
        <w:ind w:left="709" w:hanging="709"/>
        <w:rPr>
          <w:rFonts w:ascii="Arial" w:hAnsi="Arial" w:cs="Arial"/>
          <w:sz w:val="22"/>
          <w:szCs w:val="22"/>
        </w:rPr>
      </w:pPr>
    </w:p>
    <w:p w14:paraId="21D9F574" w14:textId="77777777" w:rsidR="00424FB8" w:rsidRPr="0077522C" w:rsidRDefault="00424FB8" w:rsidP="00424FB8">
      <w:pPr>
        <w:ind w:left="709" w:hanging="709"/>
        <w:rPr>
          <w:rFonts w:ascii="Arial" w:hAnsi="Arial" w:cs="Arial"/>
          <w:sz w:val="22"/>
          <w:szCs w:val="22"/>
        </w:rPr>
      </w:pPr>
    </w:p>
    <w:p w14:paraId="39A1E9FD" w14:textId="77777777" w:rsidR="00424FB8" w:rsidRPr="0077522C" w:rsidRDefault="00424FB8" w:rsidP="00424FB8">
      <w:pPr>
        <w:ind w:left="709" w:hanging="709"/>
        <w:rPr>
          <w:rFonts w:ascii="Arial" w:hAnsi="Arial" w:cs="Arial"/>
          <w:sz w:val="22"/>
          <w:szCs w:val="22"/>
        </w:rPr>
      </w:pPr>
    </w:p>
    <w:p w14:paraId="2324DCC8" w14:textId="77777777" w:rsidR="00424FB8" w:rsidRPr="0077522C" w:rsidRDefault="00424FB8" w:rsidP="00424FB8">
      <w:pPr>
        <w:ind w:left="709" w:hanging="709"/>
        <w:rPr>
          <w:rFonts w:ascii="Arial" w:hAnsi="Arial" w:cs="Arial"/>
          <w:sz w:val="22"/>
          <w:szCs w:val="22"/>
        </w:rPr>
      </w:pPr>
    </w:p>
    <w:p w14:paraId="439C2953" w14:textId="77777777" w:rsidR="00424FB8" w:rsidRPr="0077522C" w:rsidRDefault="00424FB8" w:rsidP="00424FB8">
      <w:pPr>
        <w:ind w:left="709" w:hanging="709"/>
        <w:rPr>
          <w:rFonts w:ascii="Arial" w:hAnsi="Arial" w:cs="Arial"/>
          <w:sz w:val="22"/>
          <w:szCs w:val="22"/>
        </w:rPr>
      </w:pPr>
    </w:p>
    <w:p w14:paraId="280E9AFF" w14:textId="77777777" w:rsidR="00424FB8" w:rsidRPr="0077522C" w:rsidRDefault="00424FB8" w:rsidP="00424FB8">
      <w:pPr>
        <w:ind w:left="709" w:hanging="709"/>
        <w:rPr>
          <w:rFonts w:ascii="Arial" w:hAnsi="Arial" w:cs="Arial"/>
          <w:sz w:val="22"/>
          <w:szCs w:val="22"/>
        </w:rPr>
      </w:pPr>
    </w:p>
    <w:p w14:paraId="2D07AF9D" w14:textId="77777777" w:rsidR="00424FB8" w:rsidRPr="0077522C" w:rsidRDefault="00424FB8" w:rsidP="00424FB8">
      <w:pPr>
        <w:ind w:left="709" w:hanging="709"/>
        <w:rPr>
          <w:rFonts w:ascii="Arial" w:hAnsi="Arial" w:cs="Arial"/>
          <w:sz w:val="22"/>
          <w:szCs w:val="22"/>
        </w:rPr>
      </w:pPr>
    </w:p>
    <w:p w14:paraId="730F2A81" w14:textId="77777777" w:rsidR="00424FB8" w:rsidRPr="0077522C" w:rsidRDefault="00424FB8" w:rsidP="00424FB8">
      <w:pPr>
        <w:ind w:left="709" w:hanging="709"/>
        <w:rPr>
          <w:rFonts w:ascii="Arial" w:hAnsi="Arial" w:cs="Arial"/>
          <w:sz w:val="22"/>
          <w:szCs w:val="22"/>
        </w:rPr>
      </w:pPr>
    </w:p>
    <w:p w14:paraId="210E5C3C" w14:textId="77777777" w:rsidR="00424FB8" w:rsidRPr="0077522C" w:rsidRDefault="00424FB8" w:rsidP="00424FB8">
      <w:pPr>
        <w:ind w:left="709" w:hanging="709"/>
        <w:rPr>
          <w:rFonts w:ascii="Arial" w:hAnsi="Arial" w:cs="Arial"/>
          <w:sz w:val="22"/>
          <w:szCs w:val="22"/>
        </w:rPr>
      </w:pPr>
    </w:p>
    <w:p w14:paraId="165B1539" w14:textId="4BD3432D" w:rsidR="00F16C95" w:rsidRPr="0077522C" w:rsidRDefault="00F16C95" w:rsidP="007230C6">
      <w:pPr>
        <w:ind w:left="709" w:hanging="709"/>
        <w:rPr>
          <w:rFonts w:ascii="Arial" w:hAnsi="Arial" w:cs="Arial"/>
          <w:b/>
          <w:bCs/>
          <w:sz w:val="22"/>
          <w:szCs w:val="22"/>
        </w:rPr>
      </w:pPr>
    </w:p>
    <w:p w14:paraId="3407F000" w14:textId="77777777" w:rsidR="00B70380" w:rsidRPr="00B70380" w:rsidRDefault="00B70380" w:rsidP="00F16C95">
      <w:pPr>
        <w:tabs>
          <w:tab w:val="left" w:pos="2180"/>
        </w:tabs>
        <w:rPr>
          <w:rFonts w:ascii="Arial" w:hAnsi="Arial" w:cs="Arial"/>
          <w:sz w:val="22"/>
          <w:szCs w:val="22"/>
          <w:lang w:val="en-GB"/>
        </w:rPr>
      </w:pPr>
    </w:p>
    <w:p w14:paraId="6D7DEE86" w14:textId="57D00886" w:rsidR="009E1727" w:rsidRDefault="00C755EF" w:rsidP="009E1727">
      <w:pPr>
        <w:spacing w:after="160" w:line="259" w:lineRule="auto"/>
        <w:rPr>
          <w:rFonts w:ascii="Arial" w:hAnsi="Arial" w:cs="Arial"/>
          <w:b/>
          <w:bCs/>
          <w:sz w:val="22"/>
          <w:szCs w:val="22"/>
        </w:rPr>
      </w:pPr>
      <w:r>
        <w:rPr>
          <w:rFonts w:ascii="Arial" w:hAnsi="Arial" w:cs="Arial"/>
          <w:b/>
          <w:bCs/>
          <w:sz w:val="22"/>
          <w:szCs w:val="22"/>
        </w:rPr>
        <w:lastRenderedPageBreak/>
        <w:t xml:space="preserve">Question </w:t>
      </w:r>
      <w:r w:rsidR="009E1727">
        <w:rPr>
          <w:rFonts w:ascii="Arial" w:hAnsi="Arial" w:cs="Arial"/>
          <w:b/>
          <w:bCs/>
          <w:sz w:val="22"/>
          <w:szCs w:val="22"/>
        </w:rPr>
        <w:t>10</w:t>
      </w:r>
      <w:r w:rsidR="009E1727">
        <w:rPr>
          <w:rFonts w:ascii="Arial" w:hAnsi="Arial" w:cs="Arial"/>
          <w:b/>
          <w:bCs/>
          <w:sz w:val="22"/>
          <w:szCs w:val="22"/>
        </w:rPr>
        <w:tab/>
      </w:r>
      <w:r w:rsidR="009E1727">
        <w:rPr>
          <w:rFonts w:ascii="Arial" w:hAnsi="Arial" w:cs="Arial"/>
          <w:b/>
          <w:bCs/>
          <w:sz w:val="22"/>
          <w:szCs w:val="22"/>
        </w:rPr>
        <w:tab/>
      </w:r>
      <w:r w:rsidR="009E1727">
        <w:rPr>
          <w:rFonts w:ascii="Arial" w:hAnsi="Arial" w:cs="Arial"/>
          <w:b/>
          <w:bCs/>
          <w:sz w:val="22"/>
          <w:szCs w:val="22"/>
        </w:rPr>
        <w:tab/>
      </w:r>
      <w:r w:rsidR="009E1727">
        <w:rPr>
          <w:rFonts w:ascii="Arial" w:hAnsi="Arial" w:cs="Arial"/>
          <w:b/>
          <w:bCs/>
          <w:sz w:val="22"/>
          <w:szCs w:val="22"/>
        </w:rPr>
        <w:tab/>
      </w:r>
      <w:r w:rsidR="009E1727">
        <w:rPr>
          <w:rFonts w:ascii="Arial" w:hAnsi="Arial" w:cs="Arial"/>
          <w:b/>
          <w:bCs/>
          <w:sz w:val="22"/>
          <w:szCs w:val="22"/>
        </w:rPr>
        <w:tab/>
      </w:r>
      <w:r w:rsidR="009E1727">
        <w:rPr>
          <w:rFonts w:ascii="Arial" w:hAnsi="Arial" w:cs="Arial"/>
          <w:b/>
          <w:bCs/>
          <w:sz w:val="22"/>
          <w:szCs w:val="22"/>
        </w:rPr>
        <w:tab/>
      </w:r>
      <w:r w:rsidR="009E1727">
        <w:rPr>
          <w:rFonts w:ascii="Arial" w:hAnsi="Arial" w:cs="Arial"/>
          <w:b/>
          <w:bCs/>
          <w:sz w:val="22"/>
          <w:szCs w:val="22"/>
        </w:rPr>
        <w:tab/>
      </w:r>
      <w:r w:rsidR="009E1727">
        <w:rPr>
          <w:rFonts w:ascii="Arial" w:hAnsi="Arial" w:cs="Arial"/>
          <w:b/>
          <w:bCs/>
          <w:sz w:val="22"/>
          <w:szCs w:val="22"/>
        </w:rPr>
        <w:tab/>
      </w:r>
      <w:r w:rsidR="009E1727">
        <w:rPr>
          <w:rFonts w:ascii="Arial" w:hAnsi="Arial" w:cs="Arial"/>
          <w:b/>
          <w:bCs/>
          <w:sz w:val="22"/>
          <w:szCs w:val="22"/>
        </w:rPr>
        <w:tab/>
      </w:r>
      <w:r w:rsidR="009E1727">
        <w:rPr>
          <w:rFonts w:ascii="Arial" w:hAnsi="Arial" w:cs="Arial"/>
          <w:b/>
          <w:bCs/>
          <w:sz w:val="22"/>
          <w:szCs w:val="22"/>
        </w:rPr>
        <w:tab/>
      </w:r>
      <w:r>
        <w:rPr>
          <w:rFonts w:ascii="Arial" w:hAnsi="Arial" w:cs="Arial"/>
          <w:b/>
          <w:bCs/>
          <w:sz w:val="22"/>
          <w:szCs w:val="22"/>
        </w:rPr>
        <w:tab/>
      </w:r>
      <w:r w:rsidR="009E1727">
        <w:rPr>
          <w:rFonts w:ascii="Arial" w:hAnsi="Arial" w:cs="Arial"/>
          <w:b/>
          <w:bCs/>
          <w:sz w:val="22"/>
          <w:szCs w:val="22"/>
        </w:rPr>
        <w:t>(5 marks)</w:t>
      </w:r>
    </w:p>
    <w:p w14:paraId="5B616B3F" w14:textId="51C5A077" w:rsidR="00A05617" w:rsidRPr="00A05617" w:rsidRDefault="00A05617" w:rsidP="00A05617">
      <w:pPr>
        <w:rPr>
          <w:rFonts w:ascii="Arial" w:hAnsi="Arial" w:cs="Arial"/>
          <w:sz w:val="22"/>
          <w:szCs w:val="22"/>
          <w:lang w:val="en-GB"/>
        </w:rPr>
      </w:pPr>
      <w:r w:rsidRPr="00A05617">
        <w:rPr>
          <w:rFonts w:ascii="Arial" w:hAnsi="Arial" w:cs="Arial"/>
          <w:sz w:val="22"/>
          <w:szCs w:val="22"/>
          <w:lang w:val="en-GB"/>
        </w:rPr>
        <w:t xml:space="preserve">An observer on Earth observes a rocket travelling </w:t>
      </w:r>
      <w:r w:rsidR="00FC05CE">
        <w:rPr>
          <w:rFonts w:ascii="Arial" w:hAnsi="Arial" w:cs="Arial"/>
          <w:sz w:val="22"/>
          <w:szCs w:val="22"/>
          <w:lang w:val="en-GB"/>
        </w:rPr>
        <w:t xml:space="preserve">to the left </w:t>
      </w:r>
      <w:r w:rsidRPr="00A05617">
        <w:rPr>
          <w:rFonts w:ascii="Arial" w:hAnsi="Arial" w:cs="Arial"/>
          <w:sz w:val="22"/>
          <w:szCs w:val="22"/>
          <w:lang w:val="en-GB"/>
        </w:rPr>
        <w:t>at 0.700c relative to the Earth’s frame of reference. The pilot of the rocket fires a missile in the opposite direction to the rocket’s velocity</w:t>
      </w:r>
      <w:r w:rsidR="00FC05CE">
        <w:rPr>
          <w:rFonts w:ascii="Arial" w:hAnsi="Arial" w:cs="Arial"/>
          <w:sz w:val="22"/>
          <w:szCs w:val="22"/>
          <w:lang w:val="en-GB"/>
        </w:rPr>
        <w:t xml:space="preserve"> (ie – to the right)</w:t>
      </w:r>
      <w:r w:rsidRPr="00A05617">
        <w:rPr>
          <w:rFonts w:ascii="Arial" w:hAnsi="Arial" w:cs="Arial"/>
          <w:sz w:val="22"/>
          <w:szCs w:val="22"/>
          <w:lang w:val="en-GB"/>
        </w:rPr>
        <w:t xml:space="preserve">. The missile’s </w:t>
      </w:r>
      <w:r w:rsidR="00FC05CE">
        <w:rPr>
          <w:rFonts w:ascii="Arial" w:hAnsi="Arial" w:cs="Arial"/>
          <w:sz w:val="22"/>
          <w:szCs w:val="22"/>
          <w:lang w:val="en-GB"/>
        </w:rPr>
        <w:t>speed</w:t>
      </w:r>
      <w:r w:rsidRPr="00A05617">
        <w:rPr>
          <w:rFonts w:ascii="Arial" w:hAnsi="Arial" w:cs="Arial"/>
          <w:sz w:val="22"/>
          <w:szCs w:val="22"/>
          <w:lang w:val="en-GB"/>
        </w:rPr>
        <w:t xml:space="preserve"> is 0.400c relative to the rocket. </w:t>
      </w:r>
      <w:r w:rsidR="0054420A">
        <w:rPr>
          <w:rFonts w:ascii="Arial" w:hAnsi="Arial" w:cs="Arial"/>
          <w:sz w:val="22"/>
          <w:szCs w:val="22"/>
          <w:lang w:val="en-GB"/>
        </w:rPr>
        <w:t xml:space="preserve">Assume </w:t>
      </w:r>
      <w:r w:rsidR="00ED6C6C">
        <w:rPr>
          <w:rFonts w:ascii="Arial" w:hAnsi="Arial" w:cs="Arial"/>
          <w:sz w:val="22"/>
          <w:szCs w:val="22"/>
          <w:lang w:val="en-GB"/>
        </w:rPr>
        <w:t xml:space="preserve">motion to the right is a </w:t>
      </w:r>
      <w:r w:rsidR="0054420A">
        <w:rPr>
          <w:rFonts w:ascii="Arial" w:hAnsi="Arial" w:cs="Arial"/>
          <w:sz w:val="22"/>
          <w:szCs w:val="22"/>
          <w:lang w:val="en-GB"/>
        </w:rPr>
        <w:t xml:space="preserve">positive direction. </w:t>
      </w:r>
    </w:p>
    <w:p w14:paraId="435C38A3" w14:textId="77777777" w:rsidR="00A05617" w:rsidRPr="00A05617" w:rsidRDefault="00A05617" w:rsidP="00A05617">
      <w:pPr>
        <w:rPr>
          <w:rFonts w:ascii="Arial" w:hAnsi="Arial" w:cs="Arial"/>
          <w:sz w:val="22"/>
          <w:szCs w:val="22"/>
          <w:lang w:val="en-GB"/>
        </w:rPr>
      </w:pPr>
    </w:p>
    <w:p w14:paraId="43F59C82" w14:textId="77777777" w:rsidR="00A05617" w:rsidRPr="00A05617" w:rsidRDefault="00A05617" w:rsidP="00A05617">
      <w:pPr>
        <w:ind w:left="2160" w:firstLine="720"/>
        <w:rPr>
          <w:rFonts w:ascii="Arial" w:hAnsi="Arial" w:cs="Arial"/>
          <w:sz w:val="22"/>
          <w:szCs w:val="22"/>
          <w:lang w:val="en-GB"/>
        </w:rPr>
      </w:pPr>
      <w:r w:rsidRPr="00A05617">
        <w:rPr>
          <w:rFonts w:ascii="Arial" w:hAnsi="Arial" w:cs="Arial"/>
          <w:noProof/>
          <w:sz w:val="22"/>
          <w:szCs w:val="22"/>
          <w:lang w:val="en-GB"/>
        </w:rPr>
        <mc:AlternateContent>
          <mc:Choice Requires="wps">
            <w:drawing>
              <wp:anchor distT="0" distB="0" distL="114300" distR="114300" simplePos="0" relativeHeight="251658350" behindDoc="0" locked="0" layoutInCell="1" allowOverlap="1" wp14:anchorId="1BB31ADD" wp14:editId="411A57C4">
                <wp:simplePos x="0" y="0"/>
                <wp:positionH relativeFrom="column">
                  <wp:posOffset>393700</wp:posOffset>
                </wp:positionH>
                <wp:positionV relativeFrom="paragraph">
                  <wp:posOffset>130175</wp:posOffset>
                </wp:positionV>
                <wp:extent cx="914400" cy="247650"/>
                <wp:effectExtent l="0" t="0" r="635" b="0"/>
                <wp:wrapNone/>
                <wp:docPr id="171" name="Text Box 171"/>
                <wp:cNvGraphicFramePr/>
                <a:graphic xmlns:a="http://schemas.openxmlformats.org/drawingml/2006/main">
                  <a:graphicData uri="http://schemas.microsoft.com/office/word/2010/wordprocessingShape">
                    <wps:wsp>
                      <wps:cNvSpPr txBox="1"/>
                      <wps:spPr>
                        <a:xfrm>
                          <a:off x="0" y="0"/>
                          <a:ext cx="914400" cy="247650"/>
                        </a:xfrm>
                        <a:prstGeom prst="rect">
                          <a:avLst/>
                        </a:prstGeom>
                        <a:solidFill>
                          <a:schemeClr val="lt1"/>
                        </a:solidFill>
                        <a:ln w="6350">
                          <a:noFill/>
                        </a:ln>
                      </wps:spPr>
                      <wps:txbx>
                        <w:txbxContent>
                          <w:p w14:paraId="3FB9FE8C" w14:textId="77777777" w:rsidR="00A05617" w:rsidRPr="000D7155" w:rsidRDefault="00A05617" w:rsidP="00A05617">
                            <w:pPr>
                              <w:rPr>
                                <w:rFonts w:ascii="Arial" w:hAnsi="Arial" w:cs="Arial"/>
                                <w:sz w:val="18"/>
                                <w:szCs w:val="18"/>
                                <w:lang w:val="en-GB"/>
                              </w:rPr>
                            </w:pPr>
                            <w:r>
                              <w:rPr>
                                <w:rFonts w:ascii="Arial" w:hAnsi="Arial" w:cs="Arial"/>
                                <w:sz w:val="18"/>
                                <w:szCs w:val="18"/>
                                <w:lang w:val="en-GB"/>
                              </w:rPr>
                              <w:t>ROCKET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BB31ADD" id="Text Box 171" o:spid="_x0000_s1074" type="#_x0000_t202" style="position:absolute;left:0;text-align:left;margin-left:31pt;margin-top:10.25pt;width:1in;height:19.5pt;z-index:25165835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" fillcolor="white [3201]" stroked="f" strokeweight=".5pt">
                <v:textbox>
                  <w:txbxContent>
                    <w:p w14:paraId="3FB9FE8C" w14:textId="77777777" w:rsidR="00A05617" w:rsidRPr="000D7155" w:rsidRDefault="00A05617" w:rsidP="00A05617">
                      <w:pPr>
                        <w:rPr>
                          <w:rFonts w:ascii="Arial" w:hAnsi="Arial" w:cs="Arial"/>
                          <w:sz w:val="18"/>
                          <w:szCs w:val="18"/>
                          <w:lang w:val="en-GB"/>
                        </w:rPr>
                      </w:pPr>
                      <w:r>
                        <w:rPr>
                          <w:rFonts w:ascii="Arial" w:hAnsi="Arial" w:cs="Arial"/>
                          <w:sz w:val="18"/>
                          <w:szCs w:val="18"/>
                          <w:lang w:val="en-GB"/>
                        </w:rPr>
                        <w:t>ROCKET</w:t>
                      </w:r>
                    </w:p>
                  </w:txbxContent>
                </v:textbox>
              </v:shape>
            </w:pict>
          </mc:Fallback>
        </mc:AlternateContent>
      </w:r>
      <w:r w:rsidRPr="00A05617">
        <w:rPr>
          <w:rFonts w:ascii="Arial" w:hAnsi="Arial" w:cs="Arial"/>
          <w:noProof/>
          <w:sz w:val="22"/>
          <w:szCs w:val="22"/>
          <w:lang w:val="en-GB"/>
        </w:rPr>
        <mc:AlternateContent>
          <mc:Choice Requires="wps">
            <w:drawing>
              <wp:anchor distT="0" distB="0" distL="114300" distR="114300" simplePos="0" relativeHeight="251658349" behindDoc="1" locked="0" layoutInCell="1" allowOverlap="1" wp14:anchorId="2AA5DEFC" wp14:editId="386828CA">
                <wp:simplePos x="0" y="0"/>
                <wp:positionH relativeFrom="column">
                  <wp:posOffset>3930650</wp:posOffset>
                </wp:positionH>
                <wp:positionV relativeFrom="paragraph">
                  <wp:posOffset>333375</wp:posOffset>
                </wp:positionV>
                <wp:extent cx="914400" cy="292100"/>
                <wp:effectExtent l="0" t="0" r="6985" b="0"/>
                <wp:wrapNone/>
                <wp:docPr id="172" name="Text Box 172"/>
                <wp:cNvGraphicFramePr/>
                <a:graphic xmlns:a="http://schemas.openxmlformats.org/drawingml/2006/main">
                  <a:graphicData uri="http://schemas.microsoft.com/office/word/2010/wordprocessingShape">
                    <wps:wsp>
                      <wps:cNvSpPr txBox="1"/>
                      <wps:spPr>
                        <a:xfrm>
                          <a:off x="0" y="0"/>
                          <a:ext cx="914400" cy="292100"/>
                        </a:xfrm>
                        <a:prstGeom prst="rect">
                          <a:avLst/>
                        </a:prstGeom>
                        <a:solidFill>
                          <a:schemeClr val="lt1"/>
                        </a:solidFill>
                        <a:ln w="6350">
                          <a:noFill/>
                        </a:ln>
                      </wps:spPr>
                      <wps:txbx>
                        <w:txbxContent>
                          <w:p w14:paraId="599FFDDE" w14:textId="77777777" w:rsidR="00A05617" w:rsidRPr="000D7155" w:rsidRDefault="00A05617" w:rsidP="00A05617">
                            <w:pPr>
                              <w:rPr>
                                <w:rFonts w:ascii="Arial" w:hAnsi="Arial" w:cs="Arial"/>
                                <w:sz w:val="18"/>
                                <w:szCs w:val="18"/>
                                <w:lang w:val="en-GB"/>
                              </w:rPr>
                            </w:pPr>
                            <w:r w:rsidRPr="000D7155">
                              <w:rPr>
                                <w:rFonts w:ascii="Arial" w:hAnsi="Arial" w:cs="Arial"/>
                                <w:sz w:val="18"/>
                                <w:szCs w:val="18"/>
                                <w:lang w:val="en-GB"/>
                              </w:rPr>
                              <w:t>MISSILE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AA5DEFC" id="Text Box 172" o:spid="_x0000_s1075" type="#_x0000_t202" style="position:absolute;left:0;text-align:left;margin-left:309.5pt;margin-top:26.25pt;width:1in;height:23pt;z-index:-251658131;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" fillcolor="white [3201]" stroked="f" strokeweight=".5pt">
                <v:textbox>
                  <w:txbxContent>
                    <w:p w14:paraId="599FFDDE" w14:textId="77777777" w:rsidR="00A05617" w:rsidRPr="000D7155" w:rsidRDefault="00A05617" w:rsidP="00A05617">
                      <w:pPr>
                        <w:rPr>
                          <w:rFonts w:ascii="Arial" w:hAnsi="Arial" w:cs="Arial"/>
                          <w:sz w:val="18"/>
                          <w:szCs w:val="18"/>
                          <w:lang w:val="en-GB"/>
                        </w:rPr>
                      </w:pPr>
                      <w:r w:rsidRPr="000D7155">
                        <w:rPr>
                          <w:rFonts w:ascii="Arial" w:hAnsi="Arial" w:cs="Arial"/>
                          <w:sz w:val="18"/>
                          <w:szCs w:val="18"/>
                          <w:lang w:val="en-GB"/>
                        </w:rPr>
                        <w:t>MISSILE</w:t>
                      </w:r>
                    </w:p>
                  </w:txbxContent>
                </v:textbox>
              </v:shape>
            </w:pict>
          </mc:Fallback>
        </mc:AlternateContent>
      </w:r>
      <w:r w:rsidRPr="00A05617">
        <w:rPr>
          <w:rFonts w:ascii="Arial" w:hAnsi="Arial" w:cs="Arial"/>
          <w:noProof/>
          <w:sz w:val="22"/>
          <w:szCs w:val="22"/>
          <w:lang w:val="en-GB"/>
        </w:rPr>
        <mc:AlternateContent>
          <mc:Choice Requires="wps">
            <w:drawing>
              <wp:anchor distT="0" distB="0" distL="114300" distR="114300" simplePos="0" relativeHeight="251658348" behindDoc="1" locked="0" layoutInCell="1" allowOverlap="1" wp14:anchorId="0EF18C8D" wp14:editId="63A9B56B">
                <wp:simplePos x="0" y="0"/>
                <wp:positionH relativeFrom="column">
                  <wp:posOffset>3962400</wp:posOffset>
                </wp:positionH>
                <wp:positionV relativeFrom="paragraph">
                  <wp:posOffset>561975</wp:posOffset>
                </wp:positionV>
                <wp:extent cx="914400" cy="292100"/>
                <wp:effectExtent l="0" t="0" r="635" b="0"/>
                <wp:wrapNone/>
                <wp:docPr id="173" name="Text Box 173"/>
                <wp:cNvGraphicFramePr/>
                <a:graphic xmlns:a="http://schemas.openxmlformats.org/drawingml/2006/main">
                  <a:graphicData uri="http://schemas.microsoft.com/office/word/2010/wordprocessingShape">
                    <wps:wsp>
                      <wps:cNvSpPr txBox="1"/>
                      <wps:spPr>
                        <a:xfrm>
                          <a:off x="0" y="0"/>
                          <a:ext cx="914400" cy="292100"/>
                        </a:xfrm>
                        <a:prstGeom prst="rect">
                          <a:avLst/>
                        </a:prstGeom>
                        <a:solidFill>
                          <a:schemeClr val="lt1"/>
                        </a:solidFill>
                        <a:ln w="6350">
                          <a:noFill/>
                        </a:ln>
                      </wps:spPr>
                      <wps:txbx>
                        <w:txbxContent>
                          <w:p w14:paraId="14D1C008" w14:textId="77777777" w:rsidR="00A05617" w:rsidRPr="00C07322" w:rsidRDefault="00A05617" w:rsidP="00A05617">
                            <w:pPr>
                              <w:rPr>
                                <w:rFonts w:ascii="Arial" w:hAnsi="Arial" w:cs="Arial"/>
                                <w:lang w:val="en-GB"/>
                              </w:rPr>
                            </w:pPr>
                            <w:r>
                              <w:rPr>
                                <w:rFonts w:ascii="Arial" w:hAnsi="Arial" w:cs="Arial"/>
                                <w:lang w:val="en-GB"/>
                              </w:rPr>
                              <w:t>0.400c</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EF18C8D" id="Text Box 173" o:spid="_x0000_s1076" type="#_x0000_t202" style="position:absolute;left:0;text-align:left;margin-left:312pt;margin-top:44.25pt;width:1in;height:23pt;z-index:-25165813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" fillcolor="white [3201]" stroked="f" strokeweight=".5pt">
                <v:textbox>
                  <w:txbxContent>
                    <w:p w14:paraId="14D1C008" w14:textId="77777777" w:rsidR="00A05617" w:rsidRPr="00C07322" w:rsidRDefault="00A05617" w:rsidP="00A05617">
                      <w:pPr>
                        <w:rPr>
                          <w:rFonts w:ascii="Arial" w:hAnsi="Arial" w:cs="Arial"/>
                          <w:lang w:val="en-GB"/>
                        </w:rPr>
                      </w:pPr>
                      <w:r>
                        <w:rPr>
                          <w:rFonts w:ascii="Arial" w:hAnsi="Arial" w:cs="Arial"/>
                          <w:lang w:val="en-GB"/>
                        </w:rPr>
                        <w:t>0.400c</w:t>
                      </w:r>
                    </w:p>
                  </w:txbxContent>
                </v:textbox>
              </v:shape>
            </w:pict>
          </mc:Fallback>
        </mc:AlternateContent>
      </w:r>
      <w:r w:rsidRPr="00A05617">
        <w:rPr>
          <w:rFonts w:ascii="Arial" w:hAnsi="Arial" w:cs="Arial"/>
          <w:noProof/>
          <w:sz w:val="22"/>
          <w:szCs w:val="22"/>
          <w:lang w:val="en-GB"/>
        </w:rPr>
        <mc:AlternateContent>
          <mc:Choice Requires="wps">
            <w:drawing>
              <wp:anchor distT="0" distB="0" distL="114300" distR="114300" simplePos="0" relativeHeight="251658347" behindDoc="0" locked="0" layoutInCell="1" allowOverlap="1" wp14:anchorId="00A1AC8E" wp14:editId="55657F87">
                <wp:simplePos x="0" y="0"/>
                <wp:positionH relativeFrom="column">
                  <wp:posOffset>3403600</wp:posOffset>
                </wp:positionH>
                <wp:positionV relativeFrom="paragraph">
                  <wp:posOffset>701675</wp:posOffset>
                </wp:positionV>
                <wp:extent cx="603250" cy="0"/>
                <wp:effectExtent l="0" t="76200" r="25400" b="95250"/>
                <wp:wrapNone/>
                <wp:docPr id="174" name="Straight Arrow Connector 174"/>
                <wp:cNvGraphicFramePr/>
                <a:graphic xmlns:a="http://schemas.openxmlformats.org/drawingml/2006/main">
                  <a:graphicData uri="http://schemas.microsoft.com/office/word/2010/wordprocessingShape">
                    <wps:wsp>
                      <wps:cNvCnPr/>
                      <wps:spPr>
                        <a:xfrm>
                          <a:off x="0" y="0"/>
                          <a:ext cx="603250" cy="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w:pict>
              <v:shape w14:anchorId="10D0C398" id="Straight Arrow Connector 174" o:spid="_x0000_s1026" type="#_x0000_t32" style="position:absolute;margin-left:268pt;margin-top:55.25pt;width:47.5pt;height:0;z-index:252315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" strokecolor="black [3213]" strokeweight="1.5pt">
                <v:stroke endarrow="block" joinstyle="miter"/>
              </v:shape>
            </w:pict>
          </mc:Fallback>
        </mc:AlternateContent>
      </w:r>
      <w:r w:rsidRPr="00A05617">
        <w:rPr>
          <w:rFonts w:ascii="Arial" w:hAnsi="Arial" w:cs="Arial"/>
          <w:noProof/>
          <w:sz w:val="22"/>
          <w:szCs w:val="22"/>
          <w:lang w:val="en-GB"/>
        </w:rPr>
        <mc:AlternateContent>
          <mc:Choice Requires="wps">
            <w:drawing>
              <wp:anchor distT="0" distB="0" distL="114300" distR="114300" simplePos="0" relativeHeight="251658346" behindDoc="1" locked="0" layoutInCell="1" allowOverlap="1" wp14:anchorId="31DA43DF" wp14:editId="1D6AA18C">
                <wp:simplePos x="0" y="0"/>
                <wp:positionH relativeFrom="column">
                  <wp:posOffset>393700</wp:posOffset>
                </wp:positionH>
                <wp:positionV relativeFrom="paragraph">
                  <wp:posOffset>333375</wp:posOffset>
                </wp:positionV>
                <wp:extent cx="914400" cy="292100"/>
                <wp:effectExtent l="0" t="0" r="635" b="0"/>
                <wp:wrapNone/>
                <wp:docPr id="175" name="Text Box 175"/>
                <wp:cNvGraphicFramePr/>
                <a:graphic xmlns:a="http://schemas.openxmlformats.org/drawingml/2006/main">
                  <a:graphicData uri="http://schemas.microsoft.com/office/word/2010/wordprocessingShape">
                    <wps:wsp>
                      <wps:cNvSpPr txBox="1"/>
                      <wps:spPr>
                        <a:xfrm>
                          <a:off x="0" y="0"/>
                          <a:ext cx="914400" cy="292100"/>
                        </a:xfrm>
                        <a:prstGeom prst="rect">
                          <a:avLst/>
                        </a:prstGeom>
                        <a:solidFill>
                          <a:schemeClr val="lt1"/>
                        </a:solidFill>
                        <a:ln w="6350">
                          <a:noFill/>
                        </a:ln>
                      </wps:spPr>
                      <wps:txbx>
                        <w:txbxContent>
                          <w:p w14:paraId="72C74EC1" w14:textId="77777777" w:rsidR="00A05617" w:rsidRPr="00C07322" w:rsidRDefault="00A05617" w:rsidP="00A05617">
                            <w:pPr>
                              <w:rPr>
                                <w:rFonts w:ascii="Arial" w:hAnsi="Arial" w:cs="Arial"/>
                                <w:lang w:val="en-GB"/>
                              </w:rPr>
                            </w:pPr>
                            <w:r>
                              <w:rPr>
                                <w:rFonts w:ascii="Arial" w:hAnsi="Arial" w:cs="Arial"/>
                                <w:lang w:val="en-GB"/>
                              </w:rPr>
                              <w:t>0.700c</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1DA43DF" id="Text Box 175" o:spid="_x0000_s1077" type="#_x0000_t202" style="position:absolute;left:0;text-align:left;margin-left:31pt;margin-top:26.25pt;width:1in;height:23pt;z-index:-25165813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" fillcolor="white [3201]" stroked="f" strokeweight=".5pt">
                <v:textbox>
                  <w:txbxContent>
                    <w:p w14:paraId="72C74EC1" w14:textId="77777777" w:rsidR="00A05617" w:rsidRPr="00C07322" w:rsidRDefault="00A05617" w:rsidP="00A05617">
                      <w:pPr>
                        <w:rPr>
                          <w:rFonts w:ascii="Arial" w:hAnsi="Arial" w:cs="Arial"/>
                          <w:lang w:val="en-GB"/>
                        </w:rPr>
                      </w:pPr>
                      <w:r>
                        <w:rPr>
                          <w:rFonts w:ascii="Arial" w:hAnsi="Arial" w:cs="Arial"/>
                          <w:lang w:val="en-GB"/>
                        </w:rPr>
                        <w:t>0.700c</w:t>
                      </w:r>
                    </w:p>
                  </w:txbxContent>
                </v:textbox>
              </v:shape>
            </w:pict>
          </mc:Fallback>
        </mc:AlternateContent>
      </w:r>
      <w:r w:rsidRPr="00A05617">
        <w:rPr>
          <w:rFonts w:ascii="Arial" w:hAnsi="Arial" w:cs="Arial"/>
          <w:noProof/>
          <w:sz w:val="22"/>
          <w:szCs w:val="22"/>
          <w:lang w:val="en-GB"/>
        </w:rPr>
        <mc:AlternateContent>
          <mc:Choice Requires="wps">
            <w:drawing>
              <wp:anchor distT="0" distB="0" distL="114300" distR="114300" simplePos="0" relativeHeight="251658345" behindDoc="0" locked="0" layoutInCell="1" allowOverlap="1" wp14:anchorId="1EC4420A" wp14:editId="6A264CBA">
                <wp:simplePos x="0" y="0"/>
                <wp:positionH relativeFrom="column">
                  <wp:posOffset>1003300</wp:posOffset>
                </wp:positionH>
                <wp:positionV relativeFrom="paragraph">
                  <wp:posOffset>498475</wp:posOffset>
                </wp:positionV>
                <wp:extent cx="800100" cy="0"/>
                <wp:effectExtent l="38100" t="76200" r="0" b="95250"/>
                <wp:wrapNone/>
                <wp:docPr id="176" name="Straight Arrow Connector 176"/>
                <wp:cNvGraphicFramePr/>
                <a:graphic xmlns:a="http://schemas.openxmlformats.org/drawingml/2006/main">
                  <a:graphicData uri="http://schemas.microsoft.com/office/word/2010/wordprocessingShape">
                    <wps:wsp>
                      <wps:cNvCnPr/>
                      <wps:spPr>
                        <a:xfrm flipH="1">
                          <a:off x="0" y="0"/>
                          <a:ext cx="800100" cy="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w:pict>
              <v:shape w14:anchorId="072A3223" id="Straight Arrow Connector 176" o:spid="_x0000_s1026" type="#_x0000_t32" style="position:absolute;margin-left:79pt;margin-top:39.25pt;width:63pt;height:0;flip:x;z-index:252313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" strokecolor="black [3213]" strokeweight="1.5pt">
                <v:stroke endarrow="block" joinstyle="miter"/>
              </v:shape>
            </w:pict>
          </mc:Fallback>
        </mc:AlternateContent>
      </w:r>
      <w:r w:rsidRPr="00A05617">
        <w:rPr>
          <w:rFonts w:ascii="Arial" w:hAnsi="Arial" w:cs="Arial"/>
          <w:noProof/>
          <w:sz w:val="22"/>
          <w:szCs w:val="22"/>
          <w:lang w:val="en-GB"/>
        </w:rPr>
        <w:drawing>
          <wp:inline distT="0" distB="0" distL="0" distR="0" wp14:anchorId="5A5A6644" wp14:editId="591231B8">
            <wp:extent cx="914400" cy="914400"/>
            <wp:effectExtent l="114300" t="0" r="0" b="0"/>
            <wp:docPr id="178" name="Graphic 178" descr="Rocket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phic 2" descr="Rocket with solid fill"/>
                    <pic:cNvPicPr/>
                  </pic:nvPicPr>
                  <pic:blipFill>
                    <a:blip r:embed="rId17">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914400" cy="914400"/>
                    </a:xfrm>
                    <a:prstGeom prst="rect">
                      <a:avLst/>
                    </a:prstGeom>
                    <a:scene3d>
                      <a:camera prst="orthographicFront">
                        <a:rot lat="0" lon="0" rev="8400000"/>
                      </a:camera>
                      <a:lightRig rig="threePt" dir="t"/>
                    </a:scene3d>
                  </pic:spPr>
                </pic:pic>
              </a:graphicData>
            </a:graphic>
          </wp:inline>
        </w:drawing>
      </w:r>
      <w:r w:rsidRPr="00A05617">
        <w:rPr>
          <w:rFonts w:ascii="Arial" w:hAnsi="Arial" w:cs="Arial"/>
          <w:noProof/>
          <w:sz w:val="22"/>
          <w:szCs w:val="22"/>
          <w:lang w:val="en-GB"/>
        </w:rPr>
        <w:drawing>
          <wp:inline distT="0" distB="0" distL="0" distR="0" wp14:anchorId="2A0A32B7" wp14:editId="64486C45">
            <wp:extent cx="419100" cy="419100"/>
            <wp:effectExtent l="38100" t="0" r="0" b="0"/>
            <wp:docPr id="179" name="Graphic 179" descr="Rocket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descr="Rocket outline"/>
                    <pic:cNvPicPr/>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419100" cy="419100"/>
                    </a:xfrm>
                    <a:prstGeom prst="rect">
                      <a:avLst/>
                    </a:prstGeom>
                    <a:scene3d>
                      <a:camera prst="orthographicFront">
                        <a:rot lat="0" lon="0" rev="18900000"/>
                      </a:camera>
                      <a:lightRig rig="threePt" dir="t"/>
                    </a:scene3d>
                  </pic:spPr>
                </pic:pic>
              </a:graphicData>
            </a:graphic>
          </wp:inline>
        </w:drawing>
      </w:r>
    </w:p>
    <w:p w14:paraId="4081F228" w14:textId="77777777" w:rsidR="00A05617" w:rsidRPr="00A05617" w:rsidRDefault="00A05617" w:rsidP="00A05617">
      <w:pPr>
        <w:ind w:left="1440" w:firstLine="720"/>
        <w:rPr>
          <w:rFonts w:ascii="Arial" w:hAnsi="Arial" w:cs="Arial"/>
          <w:sz w:val="22"/>
          <w:szCs w:val="22"/>
          <w:lang w:val="en-GB"/>
        </w:rPr>
      </w:pPr>
      <w:r w:rsidRPr="00A05617">
        <w:rPr>
          <w:rFonts w:ascii="Arial" w:hAnsi="Arial" w:cs="Arial"/>
          <w:noProof/>
          <w:sz w:val="22"/>
          <w:szCs w:val="22"/>
          <w:lang w:val="en-GB"/>
        </w:rPr>
        <mc:AlternateContent>
          <mc:Choice Requires="wps">
            <w:drawing>
              <wp:anchor distT="0" distB="0" distL="114300" distR="114300" simplePos="0" relativeHeight="251658351" behindDoc="1" locked="0" layoutInCell="1" allowOverlap="1" wp14:anchorId="496E9272" wp14:editId="31F4F129">
                <wp:simplePos x="0" y="0"/>
                <wp:positionH relativeFrom="column">
                  <wp:posOffset>1485900</wp:posOffset>
                </wp:positionH>
                <wp:positionV relativeFrom="paragraph">
                  <wp:posOffset>911225</wp:posOffset>
                </wp:positionV>
                <wp:extent cx="914400" cy="292100"/>
                <wp:effectExtent l="0" t="0" r="6985" b="0"/>
                <wp:wrapNone/>
                <wp:docPr id="177" name="Text Box 177"/>
                <wp:cNvGraphicFramePr/>
                <a:graphic xmlns:a="http://schemas.openxmlformats.org/drawingml/2006/main">
                  <a:graphicData uri="http://schemas.microsoft.com/office/word/2010/wordprocessingShape">
                    <wps:wsp>
                      <wps:cNvSpPr txBox="1"/>
                      <wps:spPr>
                        <a:xfrm>
                          <a:off x="0" y="0"/>
                          <a:ext cx="914400" cy="292100"/>
                        </a:xfrm>
                        <a:prstGeom prst="rect">
                          <a:avLst/>
                        </a:prstGeom>
                        <a:solidFill>
                          <a:schemeClr val="lt1"/>
                        </a:solidFill>
                        <a:ln w="6350">
                          <a:noFill/>
                        </a:ln>
                      </wps:spPr>
                      <wps:txbx>
                        <w:txbxContent>
                          <w:p w14:paraId="24E44C67" w14:textId="77777777" w:rsidR="00A05617" w:rsidRPr="000D7155" w:rsidRDefault="00A05617" w:rsidP="00A05617">
                            <w:pPr>
                              <w:rPr>
                                <w:rFonts w:ascii="Arial" w:hAnsi="Arial" w:cs="Arial"/>
                                <w:sz w:val="18"/>
                                <w:szCs w:val="18"/>
                                <w:lang w:val="en-GB"/>
                              </w:rPr>
                            </w:pPr>
                            <w:r>
                              <w:rPr>
                                <w:rFonts w:ascii="Arial" w:hAnsi="Arial" w:cs="Arial"/>
                                <w:sz w:val="18"/>
                                <w:szCs w:val="18"/>
                                <w:lang w:val="en-GB"/>
                              </w:rPr>
                              <w:t>EARTH</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96E9272" id="Text Box 177" o:spid="_x0000_s1078" type="#_x0000_t202" style="position:absolute;left:0;text-align:left;margin-left:117pt;margin-top:71.75pt;width:1in;height:23pt;z-index:-251658129;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" fillcolor="white [3201]" stroked="f" strokeweight=".5pt">
                <v:textbox>
                  <w:txbxContent>
                    <w:p w14:paraId="24E44C67" w14:textId="77777777" w:rsidR="00A05617" w:rsidRPr="000D7155" w:rsidRDefault="00A05617" w:rsidP="00A05617">
                      <w:pPr>
                        <w:rPr>
                          <w:rFonts w:ascii="Arial" w:hAnsi="Arial" w:cs="Arial"/>
                          <w:sz w:val="18"/>
                          <w:szCs w:val="18"/>
                          <w:lang w:val="en-GB"/>
                        </w:rPr>
                      </w:pPr>
                      <w:r>
                        <w:rPr>
                          <w:rFonts w:ascii="Arial" w:hAnsi="Arial" w:cs="Arial"/>
                          <w:sz w:val="18"/>
                          <w:szCs w:val="18"/>
                          <w:lang w:val="en-GB"/>
                        </w:rPr>
                        <w:t>EARTH</w:t>
                      </w:r>
                    </w:p>
                  </w:txbxContent>
                </v:textbox>
              </v:shape>
            </w:pict>
          </mc:Fallback>
        </mc:AlternateContent>
      </w:r>
      <w:r w:rsidRPr="00A05617">
        <w:rPr>
          <w:rFonts w:ascii="Arial" w:hAnsi="Arial" w:cs="Arial"/>
          <w:noProof/>
          <w:sz w:val="22"/>
          <w:szCs w:val="22"/>
          <w:lang w:val="en-GB"/>
        </w:rPr>
        <w:drawing>
          <wp:inline distT="0" distB="0" distL="0" distR="0" wp14:anchorId="1CD49241" wp14:editId="21FB91B8">
            <wp:extent cx="914400" cy="914400"/>
            <wp:effectExtent l="0" t="0" r="0" b="0"/>
            <wp:docPr id="180" name="Graphic 180" descr="Earth globe: Americas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Earth globe: Americas with solid fill"/>
                    <pic:cNvPicPr/>
                  </pic:nvPicPr>
                  <pic:blipFill>
                    <a:blip r:embed="rId21">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914400" cy="914400"/>
                    </a:xfrm>
                    <a:prstGeom prst="rect">
                      <a:avLst/>
                    </a:prstGeom>
                  </pic:spPr>
                </pic:pic>
              </a:graphicData>
            </a:graphic>
          </wp:inline>
        </w:drawing>
      </w:r>
    </w:p>
    <w:p w14:paraId="5433B495" w14:textId="0DC3E118" w:rsidR="00A05617" w:rsidRDefault="00A05617" w:rsidP="00A05617">
      <w:pPr>
        <w:rPr>
          <w:rFonts w:ascii="Arial" w:hAnsi="Arial" w:cs="Arial"/>
          <w:sz w:val="22"/>
          <w:szCs w:val="22"/>
          <w:lang w:val="en-GB"/>
        </w:rPr>
      </w:pPr>
    </w:p>
    <w:p w14:paraId="2E9F0992" w14:textId="77777777" w:rsidR="00A05617" w:rsidRPr="00A05617" w:rsidRDefault="00A05617" w:rsidP="00A05617">
      <w:pPr>
        <w:rPr>
          <w:rFonts w:ascii="Arial" w:hAnsi="Arial" w:cs="Arial"/>
          <w:sz w:val="22"/>
          <w:szCs w:val="22"/>
          <w:lang w:val="en-GB"/>
        </w:rPr>
      </w:pPr>
    </w:p>
    <w:p w14:paraId="5EA39FFA" w14:textId="2B7CB02A" w:rsidR="00A05617" w:rsidRPr="00A05617" w:rsidRDefault="00A05617" w:rsidP="00A05617">
      <w:pPr>
        <w:pStyle w:val="ListParagraph"/>
        <w:numPr>
          <w:ilvl w:val="0"/>
          <w:numId w:val="34"/>
        </w:numPr>
        <w:spacing w:after="160" w:line="259" w:lineRule="auto"/>
        <w:ind w:hanging="720"/>
        <w:rPr>
          <w:rFonts w:ascii="Arial" w:hAnsi="Arial" w:cs="Arial"/>
          <w:sz w:val="22"/>
          <w:szCs w:val="22"/>
          <w:lang w:val="en-GB"/>
        </w:rPr>
      </w:pPr>
      <w:r w:rsidRPr="00A05617">
        <w:rPr>
          <w:rFonts w:ascii="Arial" w:hAnsi="Arial" w:cs="Arial"/>
          <w:sz w:val="22"/>
          <w:szCs w:val="22"/>
          <w:lang w:val="en-GB"/>
        </w:rPr>
        <w:t xml:space="preserve">Calculate the </w:t>
      </w:r>
      <w:r w:rsidR="0054420A">
        <w:rPr>
          <w:rFonts w:ascii="Arial" w:hAnsi="Arial" w:cs="Arial"/>
          <w:sz w:val="22"/>
          <w:szCs w:val="22"/>
          <w:lang w:val="en-GB"/>
        </w:rPr>
        <w:t>velocity</w:t>
      </w:r>
      <w:r w:rsidR="0054420A" w:rsidRPr="00665860">
        <w:rPr>
          <w:rFonts w:ascii="Arial" w:hAnsi="Arial" w:cs="Arial"/>
          <w:sz w:val="22"/>
          <w:szCs w:val="22"/>
          <w:lang w:val="en-GB"/>
        </w:rPr>
        <w:t xml:space="preserve"> </w:t>
      </w:r>
      <w:r w:rsidRPr="00A05617">
        <w:rPr>
          <w:rFonts w:ascii="Arial" w:hAnsi="Arial" w:cs="Arial"/>
          <w:sz w:val="22"/>
          <w:szCs w:val="22"/>
          <w:lang w:val="en-GB"/>
        </w:rPr>
        <w:t>of the missile relative to the observer on Earth.</w:t>
      </w:r>
    </w:p>
    <w:p w14:paraId="463D3095" w14:textId="77777777" w:rsidR="00A05617" w:rsidRPr="00A05617" w:rsidRDefault="00A05617" w:rsidP="00A05617">
      <w:pPr>
        <w:pStyle w:val="ListParagraph"/>
        <w:jc w:val="right"/>
        <w:rPr>
          <w:rFonts w:ascii="Arial" w:hAnsi="Arial" w:cs="Arial"/>
          <w:sz w:val="22"/>
          <w:szCs w:val="22"/>
          <w:lang w:val="en-GB"/>
        </w:rPr>
      </w:pPr>
      <w:r w:rsidRPr="00A05617">
        <w:rPr>
          <w:rFonts w:ascii="Arial" w:hAnsi="Arial" w:cs="Arial"/>
          <w:sz w:val="22"/>
          <w:szCs w:val="22"/>
          <w:lang w:val="en-GB"/>
        </w:rPr>
        <w:t>(4)</w:t>
      </w:r>
    </w:p>
    <w:p w14:paraId="347D9A26" w14:textId="77777777" w:rsidR="00A05617" w:rsidRPr="00A05617" w:rsidRDefault="00A05617" w:rsidP="00A05617">
      <w:pPr>
        <w:rPr>
          <w:rFonts w:ascii="Arial" w:hAnsi="Arial" w:cs="Arial"/>
          <w:sz w:val="22"/>
          <w:szCs w:val="22"/>
          <w:lang w:val="en-GB"/>
        </w:rPr>
      </w:pPr>
    </w:p>
    <w:p w14:paraId="518F6B5C" w14:textId="77777777" w:rsidR="00A05617" w:rsidRPr="00A05617" w:rsidRDefault="00A05617" w:rsidP="00A05617">
      <w:pPr>
        <w:rPr>
          <w:rFonts w:ascii="Arial" w:hAnsi="Arial" w:cs="Arial"/>
          <w:sz w:val="22"/>
          <w:szCs w:val="22"/>
          <w:lang w:val="en-GB"/>
        </w:rPr>
      </w:pPr>
    </w:p>
    <w:p w14:paraId="0616942C" w14:textId="77777777" w:rsidR="00A05617" w:rsidRPr="00A05617" w:rsidRDefault="00A05617" w:rsidP="00A05617">
      <w:pPr>
        <w:rPr>
          <w:rFonts w:ascii="Arial" w:hAnsi="Arial" w:cs="Arial"/>
          <w:sz w:val="22"/>
          <w:szCs w:val="22"/>
          <w:lang w:val="en-GB"/>
        </w:rPr>
      </w:pPr>
    </w:p>
    <w:p w14:paraId="2B3F171B" w14:textId="77777777" w:rsidR="00A05617" w:rsidRPr="00A05617" w:rsidRDefault="00A05617" w:rsidP="00A05617">
      <w:pPr>
        <w:rPr>
          <w:rFonts w:ascii="Arial" w:hAnsi="Arial" w:cs="Arial"/>
          <w:sz w:val="22"/>
          <w:szCs w:val="22"/>
          <w:lang w:val="en-GB"/>
        </w:rPr>
      </w:pPr>
    </w:p>
    <w:p w14:paraId="2E662659" w14:textId="77777777" w:rsidR="00A05617" w:rsidRPr="00A05617" w:rsidRDefault="00A05617" w:rsidP="00A05617">
      <w:pPr>
        <w:rPr>
          <w:rFonts w:ascii="Arial" w:hAnsi="Arial" w:cs="Arial"/>
          <w:sz w:val="22"/>
          <w:szCs w:val="22"/>
          <w:lang w:val="en-GB"/>
        </w:rPr>
      </w:pPr>
    </w:p>
    <w:p w14:paraId="1FD9FF5F" w14:textId="77777777" w:rsidR="00A05617" w:rsidRPr="00A05617" w:rsidRDefault="00A05617" w:rsidP="00A05617">
      <w:pPr>
        <w:rPr>
          <w:rFonts w:ascii="Arial" w:hAnsi="Arial" w:cs="Arial"/>
          <w:sz w:val="22"/>
          <w:szCs w:val="22"/>
          <w:lang w:val="en-GB"/>
        </w:rPr>
      </w:pPr>
    </w:p>
    <w:p w14:paraId="0926AD97" w14:textId="764C699E" w:rsidR="00A05617" w:rsidRDefault="00A05617" w:rsidP="00A05617">
      <w:pPr>
        <w:rPr>
          <w:rFonts w:ascii="Arial" w:hAnsi="Arial" w:cs="Arial"/>
          <w:sz w:val="22"/>
          <w:szCs w:val="22"/>
          <w:lang w:val="en-GB"/>
        </w:rPr>
      </w:pPr>
    </w:p>
    <w:p w14:paraId="6C7CCE2D" w14:textId="0AFE9740" w:rsidR="00A05617" w:rsidRDefault="00A05617" w:rsidP="00A05617">
      <w:pPr>
        <w:rPr>
          <w:rFonts w:ascii="Arial" w:hAnsi="Arial" w:cs="Arial"/>
          <w:sz w:val="22"/>
          <w:szCs w:val="22"/>
          <w:lang w:val="en-GB"/>
        </w:rPr>
      </w:pPr>
    </w:p>
    <w:p w14:paraId="63FD3250" w14:textId="03800C85" w:rsidR="00A05617" w:rsidRDefault="00A05617" w:rsidP="00A05617">
      <w:pPr>
        <w:rPr>
          <w:rFonts w:ascii="Arial" w:hAnsi="Arial" w:cs="Arial"/>
          <w:sz w:val="22"/>
          <w:szCs w:val="22"/>
          <w:lang w:val="en-GB"/>
        </w:rPr>
      </w:pPr>
    </w:p>
    <w:p w14:paraId="626CFB8B" w14:textId="09FAEA4D" w:rsidR="00A05617" w:rsidRDefault="00A05617" w:rsidP="00A05617">
      <w:pPr>
        <w:rPr>
          <w:rFonts w:ascii="Arial" w:hAnsi="Arial" w:cs="Arial"/>
          <w:sz w:val="22"/>
          <w:szCs w:val="22"/>
          <w:lang w:val="en-GB"/>
        </w:rPr>
      </w:pPr>
    </w:p>
    <w:p w14:paraId="79FB478A" w14:textId="37F4627C" w:rsidR="00A05617" w:rsidRDefault="00A05617" w:rsidP="00A05617">
      <w:pPr>
        <w:rPr>
          <w:rFonts w:ascii="Arial" w:hAnsi="Arial" w:cs="Arial"/>
          <w:sz w:val="22"/>
          <w:szCs w:val="22"/>
          <w:lang w:val="en-GB"/>
        </w:rPr>
      </w:pPr>
    </w:p>
    <w:p w14:paraId="3572F182" w14:textId="15A7E67D" w:rsidR="00A05617" w:rsidRDefault="00A05617" w:rsidP="00A05617">
      <w:pPr>
        <w:rPr>
          <w:rFonts w:ascii="Arial" w:hAnsi="Arial" w:cs="Arial"/>
          <w:sz w:val="22"/>
          <w:szCs w:val="22"/>
          <w:lang w:val="en-GB"/>
        </w:rPr>
      </w:pPr>
    </w:p>
    <w:p w14:paraId="65421037" w14:textId="36EB9A2E" w:rsidR="00A05617" w:rsidRDefault="00A05617" w:rsidP="00A05617">
      <w:pPr>
        <w:rPr>
          <w:rFonts w:ascii="Arial" w:hAnsi="Arial" w:cs="Arial"/>
          <w:sz w:val="22"/>
          <w:szCs w:val="22"/>
          <w:lang w:val="en-GB"/>
        </w:rPr>
      </w:pPr>
    </w:p>
    <w:p w14:paraId="0786B69F" w14:textId="5618B86B" w:rsidR="00DB52D0" w:rsidRDefault="00DB52D0" w:rsidP="00A05617">
      <w:pPr>
        <w:rPr>
          <w:rFonts w:ascii="Arial" w:hAnsi="Arial" w:cs="Arial"/>
          <w:sz w:val="22"/>
          <w:szCs w:val="22"/>
          <w:lang w:val="en-GB"/>
        </w:rPr>
      </w:pPr>
    </w:p>
    <w:p w14:paraId="0D67C5BA" w14:textId="611936C7" w:rsidR="00DB52D0" w:rsidRDefault="00DB52D0" w:rsidP="00A05617">
      <w:pPr>
        <w:rPr>
          <w:rFonts w:ascii="Arial" w:hAnsi="Arial" w:cs="Arial"/>
          <w:sz w:val="22"/>
          <w:szCs w:val="22"/>
          <w:lang w:val="en-GB"/>
        </w:rPr>
      </w:pPr>
    </w:p>
    <w:p w14:paraId="1F5751B4" w14:textId="77777777" w:rsidR="00DB52D0" w:rsidRPr="00A05617" w:rsidRDefault="00DB52D0" w:rsidP="00A05617">
      <w:pPr>
        <w:rPr>
          <w:rFonts w:ascii="Arial" w:hAnsi="Arial" w:cs="Arial"/>
          <w:sz w:val="22"/>
          <w:szCs w:val="22"/>
          <w:lang w:val="en-GB"/>
        </w:rPr>
      </w:pPr>
    </w:p>
    <w:p w14:paraId="2BDE37AC" w14:textId="77777777" w:rsidR="00A05617" w:rsidRPr="00A05617" w:rsidRDefault="00A05617" w:rsidP="00A05617">
      <w:pPr>
        <w:rPr>
          <w:rFonts w:ascii="Arial" w:hAnsi="Arial" w:cs="Arial"/>
          <w:sz w:val="22"/>
          <w:szCs w:val="22"/>
          <w:lang w:val="en-GB"/>
        </w:rPr>
      </w:pPr>
    </w:p>
    <w:p w14:paraId="070A95B5" w14:textId="48BA1F01" w:rsidR="00A05617" w:rsidRPr="00A05617" w:rsidRDefault="00A50C1D" w:rsidP="00A05617">
      <w:pPr>
        <w:jc w:val="right"/>
        <w:rPr>
          <w:rFonts w:ascii="Arial" w:hAnsi="Arial" w:cs="Arial"/>
          <w:sz w:val="22"/>
          <w:szCs w:val="22"/>
          <w:lang w:val="en-GB"/>
        </w:rPr>
      </w:pPr>
      <w:r>
        <w:rPr>
          <w:rFonts w:ascii="Arial" w:hAnsi="Arial" w:cs="Arial"/>
          <w:sz w:val="22"/>
          <w:szCs w:val="22"/>
          <w:lang w:val="en-GB"/>
        </w:rPr>
        <w:t xml:space="preserve">Answer: </w:t>
      </w:r>
      <w:r w:rsidR="00A05617" w:rsidRPr="00A05617">
        <w:rPr>
          <w:rFonts w:ascii="Arial" w:hAnsi="Arial" w:cs="Arial"/>
          <w:sz w:val="22"/>
          <w:szCs w:val="22"/>
          <w:lang w:val="en-GB"/>
        </w:rPr>
        <w:t xml:space="preserve">______________ c </w:t>
      </w:r>
    </w:p>
    <w:p w14:paraId="3C1DFA86" w14:textId="77777777" w:rsidR="00A05617" w:rsidRPr="00A05617" w:rsidRDefault="00A05617" w:rsidP="00A05617">
      <w:pPr>
        <w:jc w:val="right"/>
        <w:rPr>
          <w:rFonts w:ascii="Arial" w:hAnsi="Arial" w:cs="Arial"/>
          <w:sz w:val="22"/>
          <w:szCs w:val="22"/>
          <w:lang w:val="en-GB"/>
        </w:rPr>
      </w:pPr>
    </w:p>
    <w:p w14:paraId="6520C23D" w14:textId="09EA18DF" w:rsidR="00A05617" w:rsidRPr="00A05617" w:rsidRDefault="00A05617" w:rsidP="00A05617">
      <w:pPr>
        <w:pStyle w:val="ListParagraph"/>
        <w:numPr>
          <w:ilvl w:val="0"/>
          <w:numId w:val="34"/>
        </w:numPr>
        <w:spacing w:after="160" w:line="259" w:lineRule="auto"/>
        <w:ind w:hanging="720"/>
        <w:rPr>
          <w:rFonts w:ascii="Arial" w:hAnsi="Arial" w:cs="Arial"/>
          <w:sz w:val="22"/>
          <w:szCs w:val="22"/>
          <w:lang w:val="en-GB"/>
        </w:rPr>
      </w:pPr>
      <w:r w:rsidRPr="00A05617">
        <w:rPr>
          <w:rFonts w:ascii="Arial" w:hAnsi="Arial" w:cs="Arial"/>
          <w:sz w:val="22"/>
          <w:szCs w:val="22"/>
          <w:lang w:val="en-GB"/>
        </w:rPr>
        <w:t xml:space="preserve">In your own words, describe the </w:t>
      </w:r>
      <w:r w:rsidR="008B519E">
        <w:rPr>
          <w:rFonts w:ascii="Arial" w:hAnsi="Arial" w:cs="Arial"/>
          <w:sz w:val="22"/>
          <w:szCs w:val="22"/>
          <w:lang w:val="en-GB"/>
        </w:rPr>
        <w:t>direction</w:t>
      </w:r>
      <w:r w:rsidRPr="00A05617">
        <w:rPr>
          <w:rFonts w:ascii="Arial" w:hAnsi="Arial" w:cs="Arial"/>
          <w:sz w:val="22"/>
          <w:szCs w:val="22"/>
          <w:lang w:val="en-GB"/>
        </w:rPr>
        <w:t xml:space="preserve"> of the missile</w:t>
      </w:r>
      <w:r w:rsidR="008B519E">
        <w:rPr>
          <w:rFonts w:ascii="Arial" w:hAnsi="Arial" w:cs="Arial"/>
          <w:sz w:val="22"/>
          <w:szCs w:val="22"/>
          <w:lang w:val="en-GB"/>
        </w:rPr>
        <w:t>’s motion</w:t>
      </w:r>
      <w:r w:rsidRPr="00A05617">
        <w:rPr>
          <w:rFonts w:ascii="Arial" w:hAnsi="Arial" w:cs="Arial"/>
          <w:sz w:val="22"/>
          <w:szCs w:val="22"/>
          <w:lang w:val="en-GB"/>
        </w:rPr>
        <w:t xml:space="preserve"> as viewed by the observer on Earth.</w:t>
      </w:r>
    </w:p>
    <w:p w14:paraId="34C89D04" w14:textId="77777777" w:rsidR="00A05617" w:rsidRDefault="00A05617" w:rsidP="00A05617">
      <w:pPr>
        <w:pStyle w:val="ListParagraph"/>
        <w:jc w:val="right"/>
        <w:rPr>
          <w:rFonts w:ascii="Arial" w:hAnsi="Arial" w:cs="Arial"/>
          <w:sz w:val="22"/>
          <w:szCs w:val="22"/>
          <w:lang w:val="en-GB"/>
        </w:rPr>
      </w:pPr>
      <w:r w:rsidRPr="00A05617">
        <w:rPr>
          <w:rFonts w:ascii="Arial" w:hAnsi="Arial" w:cs="Arial"/>
          <w:sz w:val="22"/>
          <w:szCs w:val="22"/>
          <w:lang w:val="en-GB"/>
        </w:rPr>
        <w:t>(1)</w:t>
      </w:r>
    </w:p>
    <w:p w14:paraId="7DC646DC" w14:textId="77777777" w:rsidR="003F110A" w:rsidRPr="00A05617" w:rsidRDefault="003F110A" w:rsidP="00A05617">
      <w:pPr>
        <w:pStyle w:val="ListParagraph"/>
        <w:jc w:val="right"/>
        <w:rPr>
          <w:rFonts w:ascii="Arial" w:hAnsi="Arial" w:cs="Arial"/>
          <w:sz w:val="22"/>
          <w:szCs w:val="22"/>
          <w:lang w:val="en-GB"/>
        </w:rPr>
      </w:pPr>
    </w:p>
    <w:p w14:paraId="0F3C69CA" w14:textId="51E5C886" w:rsidR="00A05617" w:rsidRPr="00A05617" w:rsidRDefault="00A05617" w:rsidP="00A50C1D">
      <w:pPr>
        <w:spacing w:line="480" w:lineRule="auto"/>
        <w:ind w:left="720"/>
        <w:rPr>
          <w:rFonts w:ascii="Arial" w:hAnsi="Arial" w:cs="Arial"/>
          <w:sz w:val="22"/>
          <w:szCs w:val="22"/>
          <w:lang w:val="en-GB"/>
        </w:rPr>
      </w:pPr>
      <w:r w:rsidRPr="00A05617">
        <w:rPr>
          <w:rFonts w:ascii="Arial" w:hAnsi="Arial" w:cs="Arial"/>
          <w:sz w:val="22"/>
          <w:szCs w:val="22"/>
          <w:lang w:val="en-GB"/>
        </w:rPr>
        <w:t>_____________________________________________________________________________</w:t>
      </w:r>
      <w:r w:rsidR="004862D5">
        <w:rPr>
          <w:rFonts w:ascii="Arial" w:hAnsi="Arial" w:cs="Arial"/>
          <w:sz w:val="22"/>
          <w:szCs w:val="22"/>
          <w:lang w:val="en-GB"/>
        </w:rPr>
        <w:t>__________________________________________________________________________________________________________________________________________________________</w:t>
      </w:r>
    </w:p>
    <w:p w14:paraId="319C6711" w14:textId="4BE7AED9" w:rsidR="00A96A5F" w:rsidRDefault="00A96A5F">
      <w:pPr>
        <w:spacing w:after="160" w:line="259" w:lineRule="auto"/>
        <w:rPr>
          <w:rFonts w:ascii="Arial" w:hAnsi="Arial" w:cs="Arial"/>
          <w:b/>
          <w:bCs/>
          <w:sz w:val="22"/>
          <w:szCs w:val="22"/>
        </w:rPr>
      </w:pPr>
      <w:r>
        <w:rPr>
          <w:rFonts w:ascii="Arial" w:hAnsi="Arial" w:cs="Arial"/>
          <w:b/>
          <w:bCs/>
          <w:sz w:val="22"/>
          <w:szCs w:val="22"/>
        </w:rPr>
        <w:br w:type="page"/>
      </w:r>
    </w:p>
    <w:p w14:paraId="2B1631A0" w14:textId="5F05055E" w:rsidR="00A96A5F" w:rsidRDefault="00020C45" w:rsidP="00A96A5F">
      <w:pPr>
        <w:spacing w:after="160" w:line="259" w:lineRule="auto"/>
        <w:rPr>
          <w:rFonts w:ascii="Arial" w:hAnsi="Arial" w:cs="Arial"/>
          <w:b/>
          <w:bCs/>
          <w:sz w:val="22"/>
          <w:szCs w:val="22"/>
        </w:rPr>
      </w:pPr>
      <w:r>
        <w:rPr>
          <w:rFonts w:ascii="Arial" w:hAnsi="Arial" w:cs="Arial"/>
          <w:b/>
          <w:bCs/>
          <w:sz w:val="22"/>
          <w:szCs w:val="22"/>
        </w:rPr>
        <w:lastRenderedPageBreak/>
        <w:t xml:space="preserve">Question </w:t>
      </w:r>
      <w:r w:rsidR="00A96A5F">
        <w:rPr>
          <w:rFonts w:ascii="Arial" w:hAnsi="Arial" w:cs="Arial"/>
          <w:b/>
          <w:bCs/>
          <w:sz w:val="22"/>
          <w:szCs w:val="22"/>
        </w:rPr>
        <w:t>11</w:t>
      </w:r>
      <w:r w:rsidR="00A96A5F">
        <w:rPr>
          <w:rFonts w:ascii="Arial" w:hAnsi="Arial" w:cs="Arial"/>
          <w:b/>
          <w:bCs/>
          <w:sz w:val="22"/>
          <w:szCs w:val="22"/>
        </w:rPr>
        <w:tab/>
      </w:r>
      <w:r w:rsidR="00A96A5F">
        <w:rPr>
          <w:rFonts w:ascii="Arial" w:hAnsi="Arial" w:cs="Arial"/>
          <w:b/>
          <w:bCs/>
          <w:sz w:val="22"/>
          <w:szCs w:val="22"/>
        </w:rPr>
        <w:tab/>
      </w:r>
      <w:r w:rsidR="00A96A5F">
        <w:rPr>
          <w:rFonts w:ascii="Arial" w:hAnsi="Arial" w:cs="Arial"/>
          <w:b/>
          <w:bCs/>
          <w:sz w:val="22"/>
          <w:szCs w:val="22"/>
        </w:rPr>
        <w:tab/>
      </w:r>
      <w:r w:rsidR="00A96A5F">
        <w:rPr>
          <w:rFonts w:ascii="Arial" w:hAnsi="Arial" w:cs="Arial"/>
          <w:b/>
          <w:bCs/>
          <w:sz w:val="22"/>
          <w:szCs w:val="22"/>
        </w:rPr>
        <w:tab/>
      </w:r>
      <w:r w:rsidR="00A96A5F">
        <w:rPr>
          <w:rFonts w:ascii="Arial" w:hAnsi="Arial" w:cs="Arial"/>
          <w:b/>
          <w:bCs/>
          <w:sz w:val="22"/>
          <w:szCs w:val="22"/>
        </w:rPr>
        <w:tab/>
      </w:r>
      <w:r w:rsidR="00A96A5F">
        <w:rPr>
          <w:rFonts w:ascii="Arial" w:hAnsi="Arial" w:cs="Arial"/>
          <w:b/>
          <w:bCs/>
          <w:sz w:val="22"/>
          <w:szCs w:val="22"/>
        </w:rPr>
        <w:tab/>
      </w:r>
      <w:r w:rsidR="00A96A5F">
        <w:rPr>
          <w:rFonts w:ascii="Arial" w:hAnsi="Arial" w:cs="Arial"/>
          <w:b/>
          <w:bCs/>
          <w:sz w:val="22"/>
          <w:szCs w:val="22"/>
        </w:rPr>
        <w:tab/>
      </w:r>
      <w:r w:rsidR="00A96A5F">
        <w:rPr>
          <w:rFonts w:ascii="Arial" w:hAnsi="Arial" w:cs="Arial"/>
          <w:b/>
          <w:bCs/>
          <w:sz w:val="22"/>
          <w:szCs w:val="22"/>
        </w:rPr>
        <w:tab/>
      </w:r>
      <w:r w:rsidR="00A96A5F">
        <w:rPr>
          <w:rFonts w:ascii="Arial" w:hAnsi="Arial" w:cs="Arial"/>
          <w:b/>
          <w:bCs/>
          <w:sz w:val="22"/>
          <w:szCs w:val="22"/>
        </w:rPr>
        <w:tab/>
      </w:r>
      <w:r w:rsidR="00A96A5F">
        <w:rPr>
          <w:rFonts w:ascii="Arial" w:hAnsi="Arial" w:cs="Arial"/>
          <w:b/>
          <w:bCs/>
          <w:sz w:val="22"/>
          <w:szCs w:val="22"/>
        </w:rPr>
        <w:tab/>
      </w:r>
      <w:r>
        <w:rPr>
          <w:rFonts w:ascii="Arial" w:hAnsi="Arial" w:cs="Arial"/>
          <w:b/>
          <w:bCs/>
          <w:sz w:val="22"/>
          <w:szCs w:val="22"/>
        </w:rPr>
        <w:tab/>
      </w:r>
      <w:r w:rsidR="00A96A5F">
        <w:rPr>
          <w:rFonts w:ascii="Arial" w:hAnsi="Arial" w:cs="Arial"/>
          <w:b/>
          <w:bCs/>
          <w:sz w:val="22"/>
          <w:szCs w:val="22"/>
        </w:rPr>
        <w:t>(4 marks)</w:t>
      </w:r>
    </w:p>
    <w:p w14:paraId="34035F83" w14:textId="4EC0AEA7" w:rsidR="00B23D96" w:rsidRPr="00F35725" w:rsidRDefault="00B23D96" w:rsidP="00B23D96">
      <w:pPr>
        <w:rPr>
          <w:rFonts w:ascii="Arial" w:hAnsi="Arial" w:cs="Arial"/>
          <w:sz w:val="22"/>
          <w:szCs w:val="22"/>
          <w:lang w:val="en-GB"/>
        </w:rPr>
      </w:pPr>
      <w:r w:rsidRPr="00F35725">
        <w:rPr>
          <w:rFonts w:ascii="Arial" w:hAnsi="Arial" w:cs="Arial"/>
          <w:sz w:val="22"/>
          <w:szCs w:val="22"/>
          <w:lang w:val="en-GB"/>
        </w:rPr>
        <w:t>The diagram below shows the structure of a ‘coaxial’ transformer</w:t>
      </w:r>
      <w:r w:rsidR="007C18EC">
        <w:rPr>
          <w:rFonts w:ascii="Arial" w:hAnsi="Arial" w:cs="Arial"/>
          <w:sz w:val="22"/>
          <w:szCs w:val="22"/>
          <w:lang w:val="en-GB"/>
        </w:rPr>
        <w:t xml:space="preserve"> (ie – two coils wrapped around a common iron core)</w:t>
      </w:r>
      <w:r w:rsidRPr="00F35725">
        <w:rPr>
          <w:rFonts w:ascii="Arial" w:hAnsi="Arial" w:cs="Arial"/>
          <w:sz w:val="22"/>
          <w:szCs w:val="22"/>
          <w:lang w:val="en-GB"/>
        </w:rPr>
        <w:t>.</w:t>
      </w:r>
    </w:p>
    <w:p w14:paraId="00740254" w14:textId="10E42003" w:rsidR="00B23D96" w:rsidRPr="00F35725" w:rsidRDefault="00B23D96" w:rsidP="00B23D96">
      <w:pPr>
        <w:rPr>
          <w:rFonts w:ascii="Arial" w:hAnsi="Arial" w:cs="Arial"/>
          <w:sz w:val="22"/>
          <w:szCs w:val="22"/>
          <w:lang w:val="en-GB"/>
        </w:rPr>
      </w:pPr>
      <w:r w:rsidRPr="00F35725">
        <w:rPr>
          <w:rFonts w:ascii="Arial" w:hAnsi="Arial" w:cs="Arial"/>
          <w:noProof/>
          <w:sz w:val="22"/>
          <w:szCs w:val="22"/>
          <w:lang w:val="en-GB"/>
        </w:rPr>
        <mc:AlternateContent>
          <mc:Choice Requires="wps">
            <w:drawing>
              <wp:anchor distT="0" distB="0" distL="114300" distR="114300" simplePos="0" relativeHeight="251658355" behindDoc="0" locked="0" layoutInCell="1" allowOverlap="1" wp14:anchorId="4C67F5BC" wp14:editId="3904BA8A">
                <wp:simplePos x="0" y="0"/>
                <wp:positionH relativeFrom="column">
                  <wp:posOffset>228600</wp:posOffset>
                </wp:positionH>
                <wp:positionV relativeFrom="paragraph">
                  <wp:posOffset>173990</wp:posOffset>
                </wp:positionV>
                <wp:extent cx="914400" cy="488950"/>
                <wp:effectExtent l="0" t="0" r="6985" b="6350"/>
                <wp:wrapNone/>
                <wp:docPr id="181" name="Text Box 181"/>
                <wp:cNvGraphicFramePr/>
                <a:graphic xmlns:a="http://schemas.openxmlformats.org/drawingml/2006/main">
                  <a:graphicData uri="http://schemas.microsoft.com/office/word/2010/wordprocessingShape">
                    <wps:wsp>
                      <wps:cNvSpPr txBox="1"/>
                      <wps:spPr>
                        <a:xfrm>
                          <a:off x="0" y="0"/>
                          <a:ext cx="914400" cy="488950"/>
                        </a:xfrm>
                        <a:prstGeom prst="rect">
                          <a:avLst/>
                        </a:prstGeom>
                        <a:solidFill>
                          <a:schemeClr val="lt1"/>
                        </a:solidFill>
                        <a:ln w="6350">
                          <a:noFill/>
                        </a:ln>
                      </wps:spPr>
                      <wps:txbx>
                        <w:txbxContent>
                          <w:p w14:paraId="5216DCF9" w14:textId="77777777" w:rsidR="00B23D96" w:rsidRDefault="00B23D96" w:rsidP="00B23D96">
                            <w:pPr>
                              <w:jc w:val="center"/>
                              <w:rPr>
                                <w:rFonts w:ascii="Arial" w:hAnsi="Arial" w:cs="Arial"/>
                                <w:sz w:val="18"/>
                                <w:szCs w:val="18"/>
                                <w:lang w:val="en-GB"/>
                              </w:rPr>
                            </w:pPr>
                            <w:r w:rsidRPr="00A6488C">
                              <w:rPr>
                                <w:rFonts w:ascii="Arial" w:hAnsi="Arial" w:cs="Arial"/>
                                <w:sz w:val="18"/>
                                <w:szCs w:val="18"/>
                                <w:lang w:val="en-GB"/>
                              </w:rPr>
                              <w:t>OUTPUT</w:t>
                            </w:r>
                          </w:p>
                          <w:p w14:paraId="52281206" w14:textId="77777777" w:rsidR="00B23D96" w:rsidRPr="00A6488C" w:rsidRDefault="00B23D96" w:rsidP="00B23D96">
                            <w:pPr>
                              <w:jc w:val="center"/>
                              <w:rPr>
                                <w:rFonts w:ascii="Arial" w:hAnsi="Arial" w:cs="Arial"/>
                                <w:sz w:val="18"/>
                                <w:szCs w:val="18"/>
                                <w:lang w:val="en-GB"/>
                              </w:rPr>
                            </w:pPr>
                            <w:r>
                              <w:rPr>
                                <w:rFonts w:ascii="Arial" w:hAnsi="Arial" w:cs="Arial"/>
                                <w:sz w:val="18"/>
                                <w:szCs w:val="18"/>
                                <w:lang w:val="en-GB"/>
                              </w:rPr>
                              <w:t>VOLTAGE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C67F5BC" id="Text Box 181" o:spid="_x0000_s1079" type="#_x0000_t202" style="position:absolute;margin-left:18pt;margin-top:13.7pt;width:1in;height:38.5pt;z-index:251658355;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" fillcolor="white [3201]" stroked="f" strokeweight=".5pt">
                <v:textbox>
                  <w:txbxContent>
                    <w:p w14:paraId="5216DCF9" w14:textId="77777777" w:rsidR="00B23D96" w:rsidRDefault="00B23D96" w:rsidP="00B23D96">
                      <w:pPr>
                        <w:jc w:val="center"/>
                        <w:rPr>
                          <w:rFonts w:ascii="Arial" w:hAnsi="Arial" w:cs="Arial"/>
                          <w:sz w:val="18"/>
                          <w:szCs w:val="18"/>
                          <w:lang w:val="en-GB"/>
                        </w:rPr>
                      </w:pPr>
                      <w:r w:rsidRPr="00A6488C">
                        <w:rPr>
                          <w:rFonts w:ascii="Arial" w:hAnsi="Arial" w:cs="Arial"/>
                          <w:sz w:val="18"/>
                          <w:szCs w:val="18"/>
                          <w:lang w:val="en-GB"/>
                        </w:rPr>
                        <w:t>OUTPUT</w:t>
                      </w:r>
                    </w:p>
                    <w:p w14:paraId="52281206" w14:textId="77777777" w:rsidR="00B23D96" w:rsidRPr="00A6488C" w:rsidRDefault="00B23D96" w:rsidP="00B23D96">
                      <w:pPr>
                        <w:jc w:val="center"/>
                        <w:rPr>
                          <w:rFonts w:ascii="Arial" w:hAnsi="Arial" w:cs="Arial"/>
                          <w:sz w:val="18"/>
                          <w:szCs w:val="18"/>
                          <w:lang w:val="en-GB"/>
                        </w:rPr>
                      </w:pPr>
                      <w:r>
                        <w:rPr>
                          <w:rFonts w:ascii="Arial" w:hAnsi="Arial" w:cs="Arial"/>
                          <w:sz w:val="18"/>
                          <w:szCs w:val="18"/>
                          <w:lang w:val="en-GB"/>
                        </w:rPr>
                        <w:t>VOLTAGE</w:t>
                      </w:r>
                    </w:p>
                  </w:txbxContent>
                </v:textbox>
              </v:shape>
            </w:pict>
          </mc:Fallback>
        </mc:AlternateContent>
      </w:r>
      <w:r w:rsidRPr="00F35725">
        <w:rPr>
          <w:rFonts w:ascii="Arial" w:hAnsi="Arial" w:cs="Arial"/>
          <w:noProof/>
          <w:sz w:val="22"/>
          <w:szCs w:val="22"/>
          <w:lang w:val="en-GB"/>
        </w:rPr>
        <mc:AlternateContent>
          <mc:Choice Requires="wps">
            <w:drawing>
              <wp:anchor distT="0" distB="0" distL="114300" distR="114300" simplePos="0" relativeHeight="251658360" behindDoc="0" locked="0" layoutInCell="1" allowOverlap="1" wp14:anchorId="1AD31F11" wp14:editId="305B9469">
                <wp:simplePos x="0" y="0"/>
                <wp:positionH relativeFrom="column">
                  <wp:posOffset>4229100</wp:posOffset>
                </wp:positionH>
                <wp:positionV relativeFrom="paragraph">
                  <wp:posOffset>228600</wp:posOffset>
                </wp:positionV>
                <wp:extent cx="914400" cy="539750"/>
                <wp:effectExtent l="0" t="0" r="635" b="0"/>
                <wp:wrapNone/>
                <wp:docPr id="182" name="Text Box 182"/>
                <wp:cNvGraphicFramePr/>
                <a:graphic xmlns:a="http://schemas.openxmlformats.org/drawingml/2006/main">
                  <a:graphicData uri="http://schemas.microsoft.com/office/word/2010/wordprocessingShape">
                    <wps:wsp>
                      <wps:cNvSpPr txBox="1"/>
                      <wps:spPr>
                        <a:xfrm>
                          <a:off x="0" y="0"/>
                          <a:ext cx="914400" cy="539750"/>
                        </a:xfrm>
                        <a:prstGeom prst="rect">
                          <a:avLst/>
                        </a:prstGeom>
                        <a:solidFill>
                          <a:schemeClr val="lt1"/>
                        </a:solidFill>
                        <a:ln w="6350">
                          <a:noFill/>
                        </a:ln>
                      </wps:spPr>
                      <wps:txbx>
                        <w:txbxContent>
                          <w:p w14:paraId="00CA96C8" w14:textId="77777777" w:rsidR="00B23D96" w:rsidRDefault="00B23D96" w:rsidP="00B23D96">
                            <w:pPr>
                              <w:jc w:val="center"/>
                              <w:rPr>
                                <w:rFonts w:ascii="Arial" w:hAnsi="Arial" w:cs="Arial"/>
                                <w:sz w:val="18"/>
                                <w:szCs w:val="18"/>
                                <w:lang w:val="en-GB"/>
                              </w:rPr>
                            </w:pPr>
                            <w:r>
                              <w:rPr>
                                <w:rFonts w:ascii="Arial" w:hAnsi="Arial" w:cs="Arial"/>
                                <w:sz w:val="18"/>
                                <w:szCs w:val="18"/>
                                <w:lang w:val="en-GB"/>
                              </w:rPr>
                              <w:t>INPUT VOLTAGE</w:t>
                            </w:r>
                          </w:p>
                          <w:p w14:paraId="77072F86" w14:textId="77777777" w:rsidR="00B23D96" w:rsidRPr="00A6488C" w:rsidRDefault="00B23D96" w:rsidP="00B23D96">
                            <w:pPr>
                              <w:jc w:val="center"/>
                              <w:rPr>
                                <w:rFonts w:ascii="Arial" w:hAnsi="Arial" w:cs="Arial"/>
                                <w:sz w:val="18"/>
                                <w:szCs w:val="18"/>
                                <w:lang w:val="en-GB"/>
                              </w:rPr>
                            </w:pPr>
                            <w:r>
                              <w:rPr>
                                <w:rFonts w:ascii="Arial" w:hAnsi="Arial" w:cs="Arial"/>
                                <w:sz w:val="18"/>
                                <w:szCs w:val="18"/>
                                <w:lang w:val="en-GB"/>
                              </w:rPr>
                              <w:t>240 V AC</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AD31F11" id="Text Box 182" o:spid="_x0000_s1080" type="#_x0000_t202" style="position:absolute;margin-left:333pt;margin-top:18pt;width:1in;height:42.5pt;z-index:25165836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" fillcolor="white [3201]" stroked="f" strokeweight=".5pt">
                <v:textbox>
                  <w:txbxContent>
                    <w:p w14:paraId="00CA96C8" w14:textId="77777777" w:rsidR="00B23D96" w:rsidRDefault="00B23D96" w:rsidP="00B23D96">
                      <w:pPr>
                        <w:jc w:val="center"/>
                        <w:rPr>
                          <w:rFonts w:ascii="Arial" w:hAnsi="Arial" w:cs="Arial"/>
                          <w:sz w:val="18"/>
                          <w:szCs w:val="18"/>
                          <w:lang w:val="en-GB"/>
                        </w:rPr>
                      </w:pPr>
                      <w:r>
                        <w:rPr>
                          <w:rFonts w:ascii="Arial" w:hAnsi="Arial" w:cs="Arial"/>
                          <w:sz w:val="18"/>
                          <w:szCs w:val="18"/>
                          <w:lang w:val="en-GB"/>
                        </w:rPr>
                        <w:t>INPUT VOLTAGE</w:t>
                      </w:r>
                    </w:p>
                    <w:p w14:paraId="77072F86" w14:textId="77777777" w:rsidR="00B23D96" w:rsidRPr="00A6488C" w:rsidRDefault="00B23D96" w:rsidP="00B23D96">
                      <w:pPr>
                        <w:jc w:val="center"/>
                        <w:rPr>
                          <w:rFonts w:ascii="Arial" w:hAnsi="Arial" w:cs="Arial"/>
                          <w:sz w:val="18"/>
                          <w:szCs w:val="18"/>
                          <w:lang w:val="en-GB"/>
                        </w:rPr>
                      </w:pPr>
                      <w:r>
                        <w:rPr>
                          <w:rFonts w:ascii="Arial" w:hAnsi="Arial" w:cs="Arial"/>
                          <w:sz w:val="18"/>
                          <w:szCs w:val="18"/>
                          <w:lang w:val="en-GB"/>
                        </w:rPr>
                        <w:t>240 V AC</w:t>
                      </w:r>
                    </w:p>
                  </w:txbxContent>
                </v:textbox>
              </v:shape>
            </w:pict>
          </mc:Fallback>
        </mc:AlternateContent>
      </w:r>
      <w:r w:rsidRPr="00F35725">
        <w:rPr>
          <w:rFonts w:ascii="Arial" w:hAnsi="Arial" w:cs="Arial"/>
          <w:noProof/>
          <w:sz w:val="22"/>
          <w:szCs w:val="22"/>
          <w:lang w:val="en-GB"/>
        </w:rPr>
        <mc:AlternateContent>
          <mc:Choice Requires="wps">
            <w:drawing>
              <wp:anchor distT="0" distB="0" distL="114300" distR="114300" simplePos="0" relativeHeight="251658353" behindDoc="0" locked="0" layoutInCell="1" allowOverlap="1" wp14:anchorId="575480EB" wp14:editId="087B863C">
                <wp:simplePos x="0" y="0"/>
                <wp:positionH relativeFrom="column">
                  <wp:posOffset>1104900</wp:posOffset>
                </wp:positionH>
                <wp:positionV relativeFrom="paragraph">
                  <wp:posOffset>228600</wp:posOffset>
                </wp:positionV>
                <wp:extent cx="114300" cy="45085"/>
                <wp:effectExtent l="0" t="0" r="19050" b="12065"/>
                <wp:wrapNone/>
                <wp:docPr id="184" name="Rectangle 184"/>
                <wp:cNvGraphicFramePr/>
                <a:graphic xmlns:a="http://schemas.openxmlformats.org/drawingml/2006/main">
                  <a:graphicData uri="http://schemas.microsoft.com/office/word/2010/wordprocessingShape">
                    <wps:wsp>
                      <wps:cNvSpPr/>
                      <wps:spPr>
                        <a:xfrm>
                          <a:off x="0" y="0"/>
                          <a:ext cx="114300" cy="45085"/>
                        </a:xfrm>
                        <a:prstGeom prst="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rect w14:anchorId="1FBF09D1" id="Rectangle 184" o:spid="_x0000_s1026" style="position:absolute;margin-left:87pt;margin-top:18pt;width:9pt;height:3.55pt;z-index:25232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" fillcolor="black [3213]" strokecolor="black [3213]" strokeweight="1pt"/>
            </w:pict>
          </mc:Fallback>
        </mc:AlternateContent>
      </w:r>
      <w:r w:rsidRPr="00F35725">
        <w:rPr>
          <w:rFonts w:ascii="Arial" w:hAnsi="Arial" w:cs="Arial"/>
          <w:noProof/>
          <w:sz w:val="22"/>
          <w:szCs w:val="22"/>
          <w:lang w:val="en-GB"/>
        </w:rPr>
        <mc:AlternateContent>
          <mc:Choice Requires="wps">
            <w:drawing>
              <wp:anchor distT="0" distB="0" distL="114300" distR="114300" simplePos="0" relativeHeight="251658352" behindDoc="0" locked="0" layoutInCell="1" allowOverlap="1" wp14:anchorId="11347E71" wp14:editId="05D94E45">
                <wp:simplePos x="0" y="0"/>
                <wp:positionH relativeFrom="column">
                  <wp:posOffset>1219200</wp:posOffset>
                </wp:positionH>
                <wp:positionV relativeFrom="paragraph">
                  <wp:posOffset>114300</wp:posOffset>
                </wp:positionV>
                <wp:extent cx="1828800" cy="685800"/>
                <wp:effectExtent l="0" t="0" r="19050" b="19050"/>
                <wp:wrapNone/>
                <wp:docPr id="185" name="Rectangle 185"/>
                <wp:cNvGraphicFramePr/>
                <a:graphic xmlns:a="http://schemas.openxmlformats.org/drawingml/2006/main">
                  <a:graphicData uri="http://schemas.microsoft.com/office/word/2010/wordprocessingShape">
                    <wps:wsp>
                      <wps:cNvSpPr/>
                      <wps:spPr>
                        <a:xfrm>
                          <a:off x="0" y="0"/>
                          <a:ext cx="1828800" cy="685800"/>
                        </a:xfrm>
                        <a:prstGeom prst="rect">
                          <a:avLst/>
                        </a:prstGeom>
                        <a:pattFill prst="ltVert">
                          <a:fgClr>
                            <a:schemeClr val="tx1"/>
                          </a:fgClr>
                          <a:bgClr>
                            <a:schemeClr val="bg1"/>
                          </a:bgClr>
                        </a:patt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rect w14:anchorId="46055402" id="Rectangle 185" o:spid="_x0000_s1026" style="position:absolute;margin-left:96pt;margin-top:9pt;width:2in;height:54pt;z-index:25232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" fillcolor="black [3213]" strokecolor="black [3213]" strokeweight="1pt">
                <v:fill r:id="rId23" o:title="" color2="white [3212]" type="pattern"/>
              </v:rect>
            </w:pict>
          </mc:Fallback>
        </mc:AlternateContent>
      </w:r>
      <w:r w:rsidRPr="00F35725">
        <w:rPr>
          <w:rFonts w:ascii="Arial" w:hAnsi="Arial" w:cs="Arial"/>
          <w:noProof/>
          <w:sz w:val="22"/>
          <w:szCs w:val="22"/>
          <w:lang w:val="en-GB"/>
        </w:rPr>
        <mc:AlternateContent>
          <mc:Choice Requires="wps">
            <w:drawing>
              <wp:anchor distT="0" distB="0" distL="114300" distR="114300" simplePos="0" relativeHeight="251658361" behindDoc="0" locked="0" layoutInCell="1" allowOverlap="1" wp14:anchorId="1EC684E2" wp14:editId="7C9C5DD5">
                <wp:simplePos x="0" y="0"/>
                <wp:positionH relativeFrom="column">
                  <wp:posOffset>3162300</wp:posOffset>
                </wp:positionH>
                <wp:positionV relativeFrom="paragraph">
                  <wp:posOffset>802640</wp:posOffset>
                </wp:positionV>
                <wp:extent cx="914400" cy="457200"/>
                <wp:effectExtent l="0" t="0" r="0" b="0"/>
                <wp:wrapNone/>
                <wp:docPr id="186" name="Text Box 186"/>
                <wp:cNvGraphicFramePr/>
                <a:graphic xmlns:a="http://schemas.openxmlformats.org/drawingml/2006/main">
                  <a:graphicData uri="http://schemas.microsoft.com/office/word/2010/wordprocessingShape">
                    <wps:wsp>
                      <wps:cNvSpPr txBox="1"/>
                      <wps:spPr>
                        <a:xfrm>
                          <a:off x="0" y="0"/>
                          <a:ext cx="914400" cy="457200"/>
                        </a:xfrm>
                        <a:prstGeom prst="rect">
                          <a:avLst/>
                        </a:prstGeom>
                        <a:solidFill>
                          <a:schemeClr val="lt1"/>
                        </a:solidFill>
                        <a:ln w="6350">
                          <a:noFill/>
                        </a:ln>
                      </wps:spPr>
                      <wps:txbx>
                        <w:txbxContent>
                          <w:p w14:paraId="31BB8F3D" w14:textId="77777777" w:rsidR="00B23D96" w:rsidRPr="00A6488C" w:rsidRDefault="00B23D96" w:rsidP="00B23D96">
                            <w:pPr>
                              <w:jc w:val="center"/>
                              <w:rPr>
                                <w:rFonts w:ascii="Arial" w:hAnsi="Arial" w:cs="Arial"/>
                                <w:sz w:val="18"/>
                                <w:szCs w:val="18"/>
                                <w:lang w:val="en-GB"/>
                              </w:rPr>
                            </w:pPr>
                            <w:r>
                              <w:rPr>
                                <w:rFonts w:ascii="Arial" w:hAnsi="Arial" w:cs="Arial"/>
                                <w:sz w:val="18"/>
                                <w:szCs w:val="18"/>
                                <w:lang w:val="en-GB"/>
                              </w:rPr>
                              <w:t>PRIMARY COIL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C684E2" id="Text Box 186" o:spid="_x0000_s1081" type="#_x0000_t202" style="position:absolute;margin-left:249pt;margin-top:63.2pt;width:1in;height:36pt;z-index:25165836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" fillcolor="white [3201]" stroked="f" strokeweight=".5pt">
                <v:textbox>
                  <w:txbxContent>
                    <w:p w14:paraId="31BB8F3D" w14:textId="77777777" w:rsidR="00B23D96" w:rsidRPr="00A6488C" w:rsidRDefault="00B23D96" w:rsidP="00B23D96">
                      <w:pPr>
                        <w:jc w:val="center"/>
                        <w:rPr>
                          <w:rFonts w:ascii="Arial" w:hAnsi="Arial" w:cs="Arial"/>
                          <w:sz w:val="18"/>
                          <w:szCs w:val="18"/>
                          <w:lang w:val="en-GB"/>
                        </w:rPr>
                      </w:pPr>
                      <w:r>
                        <w:rPr>
                          <w:rFonts w:ascii="Arial" w:hAnsi="Arial" w:cs="Arial"/>
                          <w:sz w:val="18"/>
                          <w:szCs w:val="18"/>
                          <w:lang w:val="en-GB"/>
                        </w:rPr>
                        <w:t>PRIMARY COIL</w:t>
                      </w:r>
                    </w:p>
                  </w:txbxContent>
                </v:textbox>
              </v:shape>
            </w:pict>
          </mc:Fallback>
        </mc:AlternateContent>
      </w:r>
      <w:r w:rsidRPr="00F35725">
        <w:rPr>
          <w:rFonts w:ascii="Arial" w:hAnsi="Arial" w:cs="Arial"/>
          <w:noProof/>
          <w:sz w:val="22"/>
          <w:szCs w:val="22"/>
          <w:lang w:val="en-GB"/>
        </w:rPr>
        <mc:AlternateContent>
          <mc:Choice Requires="wps">
            <w:drawing>
              <wp:anchor distT="0" distB="0" distL="114300" distR="114300" simplePos="0" relativeHeight="251658356" behindDoc="0" locked="0" layoutInCell="1" allowOverlap="1" wp14:anchorId="5EB1FA17" wp14:editId="735BC275">
                <wp:simplePos x="0" y="0"/>
                <wp:positionH relativeFrom="column">
                  <wp:posOffset>1676400</wp:posOffset>
                </wp:positionH>
                <wp:positionV relativeFrom="paragraph">
                  <wp:posOffset>904240</wp:posOffset>
                </wp:positionV>
                <wp:extent cx="914400" cy="457200"/>
                <wp:effectExtent l="0" t="0" r="0" b="0"/>
                <wp:wrapNone/>
                <wp:docPr id="189" name="Text Box 189"/>
                <wp:cNvGraphicFramePr/>
                <a:graphic xmlns:a="http://schemas.openxmlformats.org/drawingml/2006/main">
                  <a:graphicData uri="http://schemas.microsoft.com/office/word/2010/wordprocessingShape">
                    <wps:wsp>
                      <wps:cNvSpPr txBox="1"/>
                      <wps:spPr>
                        <a:xfrm>
                          <a:off x="0" y="0"/>
                          <a:ext cx="914400" cy="457200"/>
                        </a:xfrm>
                        <a:prstGeom prst="rect">
                          <a:avLst/>
                        </a:prstGeom>
                        <a:solidFill>
                          <a:schemeClr val="lt1"/>
                        </a:solidFill>
                        <a:ln w="6350">
                          <a:noFill/>
                        </a:ln>
                      </wps:spPr>
                      <wps:txbx>
                        <w:txbxContent>
                          <w:p w14:paraId="67F9A82F" w14:textId="77777777" w:rsidR="00B23D96" w:rsidRPr="00A6488C" w:rsidRDefault="00B23D96" w:rsidP="00B23D96">
                            <w:pPr>
                              <w:jc w:val="center"/>
                              <w:rPr>
                                <w:rFonts w:ascii="Arial" w:hAnsi="Arial" w:cs="Arial"/>
                                <w:sz w:val="18"/>
                                <w:szCs w:val="18"/>
                                <w:lang w:val="en-GB"/>
                              </w:rPr>
                            </w:pPr>
                            <w:r>
                              <w:rPr>
                                <w:rFonts w:ascii="Arial" w:hAnsi="Arial" w:cs="Arial"/>
                                <w:sz w:val="18"/>
                                <w:szCs w:val="18"/>
                                <w:lang w:val="en-GB"/>
                              </w:rPr>
                              <w:t>SECONDARY COIL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B1FA17" id="Text Box 189" o:spid="_x0000_s1082" type="#_x0000_t202" style="position:absolute;margin-left:132pt;margin-top:71.2pt;width:1in;height:36pt;z-index:2516583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" fillcolor="white [3201]" stroked="f" strokeweight=".5pt">
                <v:textbox>
                  <w:txbxContent>
                    <w:p w14:paraId="67F9A82F" w14:textId="77777777" w:rsidR="00B23D96" w:rsidRPr="00A6488C" w:rsidRDefault="00B23D96" w:rsidP="00B23D96">
                      <w:pPr>
                        <w:jc w:val="center"/>
                        <w:rPr>
                          <w:rFonts w:ascii="Arial" w:hAnsi="Arial" w:cs="Arial"/>
                          <w:sz w:val="18"/>
                          <w:szCs w:val="18"/>
                          <w:lang w:val="en-GB"/>
                        </w:rPr>
                      </w:pPr>
                      <w:r>
                        <w:rPr>
                          <w:rFonts w:ascii="Arial" w:hAnsi="Arial" w:cs="Arial"/>
                          <w:sz w:val="18"/>
                          <w:szCs w:val="18"/>
                          <w:lang w:val="en-GB"/>
                        </w:rPr>
                        <w:t>SECONDARY COIL</w:t>
                      </w:r>
                    </w:p>
                  </w:txbxContent>
                </v:textbox>
              </v:shape>
            </w:pict>
          </mc:Fallback>
        </mc:AlternateContent>
      </w:r>
    </w:p>
    <w:p w14:paraId="7D8A0CE8" w14:textId="5CDF621B" w:rsidR="00B23D96" w:rsidRPr="00F35725" w:rsidRDefault="007C18EC" w:rsidP="00B23D96">
      <w:pPr>
        <w:rPr>
          <w:rFonts w:ascii="Arial" w:hAnsi="Arial" w:cs="Arial"/>
          <w:sz w:val="22"/>
          <w:szCs w:val="22"/>
          <w:lang w:val="en-GB"/>
        </w:rPr>
      </w:pPr>
      <w:r w:rsidRPr="00F35725">
        <w:rPr>
          <w:rFonts w:ascii="Arial" w:hAnsi="Arial" w:cs="Arial"/>
          <w:noProof/>
          <w:sz w:val="22"/>
          <w:szCs w:val="22"/>
          <w:lang w:val="en-GB"/>
        </w:rPr>
        <mc:AlternateContent>
          <mc:Choice Requires="wps">
            <w:drawing>
              <wp:anchor distT="0" distB="0" distL="114300" distR="114300" simplePos="0" relativeHeight="251658358" behindDoc="0" locked="0" layoutInCell="1" allowOverlap="1" wp14:anchorId="6A7A32AE" wp14:editId="27562EB5">
                <wp:simplePos x="0" y="0"/>
                <wp:positionH relativeFrom="column">
                  <wp:posOffset>4076700</wp:posOffset>
                </wp:positionH>
                <wp:positionV relativeFrom="paragraph">
                  <wp:posOffset>70485</wp:posOffset>
                </wp:positionV>
                <wp:extent cx="114300" cy="45085"/>
                <wp:effectExtent l="0" t="0" r="25400" b="12065"/>
                <wp:wrapNone/>
                <wp:docPr id="188" name="Rectangle 188"/>
                <wp:cNvGraphicFramePr/>
                <a:graphic xmlns:a="http://schemas.openxmlformats.org/drawingml/2006/main">
                  <a:graphicData uri="http://schemas.microsoft.com/office/word/2010/wordprocessingShape">
                    <wps:wsp>
                      <wps:cNvSpPr/>
                      <wps:spPr>
                        <a:xfrm>
                          <a:off x="0" y="0"/>
                          <a:ext cx="114300" cy="45085"/>
                        </a:xfrm>
                        <a:prstGeom prst="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du="http://schemas.microsoft.com/office/word/2023/wordml/word16du">
            <w:pict>
              <v:rect w14:anchorId="113F6899" id="Rectangle 188" o:spid="_x0000_s1026" style="position:absolute;margin-left:321pt;margin-top:5.55pt;width:9pt;height:3.55pt;z-index:252327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" fillcolor="black [3213]" strokecolor="black [3213]" strokeweight="1pt"/>
            </w:pict>
          </mc:Fallback>
        </mc:AlternateContent>
      </w:r>
      <w:r w:rsidRPr="00F35725">
        <w:rPr>
          <w:rFonts w:ascii="Arial" w:hAnsi="Arial" w:cs="Arial"/>
          <w:noProof/>
          <w:sz w:val="22"/>
          <w:szCs w:val="22"/>
          <w:lang w:val="en-GB"/>
        </w:rPr>
        <mc:AlternateContent>
          <mc:Choice Requires="wps">
            <w:drawing>
              <wp:anchor distT="0" distB="0" distL="114300" distR="114300" simplePos="0" relativeHeight="251658362" behindDoc="1" locked="0" layoutInCell="1" allowOverlap="1" wp14:anchorId="23F58F0A" wp14:editId="5D21A223">
                <wp:simplePos x="0" y="0"/>
                <wp:positionH relativeFrom="column">
                  <wp:posOffset>1028065</wp:posOffset>
                </wp:positionH>
                <wp:positionV relativeFrom="paragraph">
                  <wp:posOffset>157480</wp:posOffset>
                </wp:positionV>
                <wp:extent cx="3162300" cy="170815"/>
                <wp:effectExtent l="0" t="0" r="19050" b="19685"/>
                <wp:wrapNone/>
                <wp:docPr id="190" name="Rectangle 190"/>
                <wp:cNvGraphicFramePr/>
                <a:graphic xmlns:a="http://schemas.openxmlformats.org/drawingml/2006/main">
                  <a:graphicData uri="http://schemas.microsoft.com/office/word/2010/wordprocessingShape">
                    <wps:wsp>
                      <wps:cNvSpPr/>
                      <wps:spPr>
                        <a:xfrm>
                          <a:off x="0" y="0"/>
                          <a:ext cx="3162300" cy="17081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du="http://schemas.microsoft.com/office/word/2023/wordml/word16du">
            <w:pict>
              <v:rect w14:anchorId="45DCEBA7" id="Rectangle 190" o:spid="_x0000_s1026" style="position:absolute;margin-left:80.95pt;margin-top:12.4pt;width:249pt;height:13.45pt;z-index:-2509844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" fillcolor="#5b9bd5 [3204]" strokecolor="#1f4d78 [1604]" strokeweight="1pt"/>
            </w:pict>
          </mc:Fallback>
        </mc:AlternateContent>
      </w:r>
      <w:r w:rsidR="00C81819" w:rsidRPr="00F35725">
        <w:rPr>
          <w:rFonts w:ascii="Arial" w:hAnsi="Arial" w:cs="Arial"/>
          <w:noProof/>
          <w:sz w:val="22"/>
          <w:szCs w:val="22"/>
          <w:lang w:val="en-GB"/>
        </w:rPr>
        <mc:AlternateContent>
          <mc:Choice Requires="wps">
            <w:drawing>
              <wp:anchor distT="0" distB="0" distL="114300" distR="114300" simplePos="0" relativeHeight="251658357" behindDoc="0" locked="0" layoutInCell="1" allowOverlap="1" wp14:anchorId="445953B1" wp14:editId="007722A3">
                <wp:simplePos x="0" y="0"/>
                <wp:positionH relativeFrom="column">
                  <wp:posOffset>3162300</wp:posOffset>
                </wp:positionH>
                <wp:positionV relativeFrom="paragraph">
                  <wp:posOffset>10795</wp:posOffset>
                </wp:positionV>
                <wp:extent cx="914400" cy="457835"/>
                <wp:effectExtent l="0" t="0" r="19050" b="18415"/>
                <wp:wrapNone/>
                <wp:docPr id="183" name="Rectangle 183"/>
                <wp:cNvGraphicFramePr/>
                <a:graphic xmlns:a="http://schemas.openxmlformats.org/drawingml/2006/main">
                  <a:graphicData uri="http://schemas.microsoft.com/office/word/2010/wordprocessingShape">
                    <wps:wsp>
                      <wps:cNvSpPr/>
                      <wps:spPr>
                        <a:xfrm>
                          <a:off x="0" y="0"/>
                          <a:ext cx="914400" cy="457835"/>
                        </a:xfrm>
                        <a:prstGeom prst="rect">
                          <a:avLst/>
                        </a:prstGeom>
                        <a:pattFill prst="ltVert">
                          <a:fgClr>
                            <a:schemeClr val="tx1"/>
                          </a:fgClr>
                          <a:bgClr>
                            <a:schemeClr val="bg1"/>
                          </a:bgClr>
                        </a:patt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rect w14:anchorId="087642F4" id="Rectangle 183" o:spid="_x0000_s1026" style="position:absolute;margin-left:249pt;margin-top:.85pt;width:1in;height:36.05pt;z-index:25232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" fillcolor="black [3213]" strokecolor="black [3213]" strokeweight="1pt">
                <v:fill r:id="rId23" o:title="" color2="white [3212]" type="pattern"/>
              </v:rect>
            </w:pict>
          </mc:Fallback>
        </mc:AlternateContent>
      </w:r>
      <w:r w:rsidR="00B23D96" w:rsidRPr="00F35725">
        <w:rPr>
          <w:rFonts w:ascii="Arial" w:hAnsi="Arial" w:cs="Arial"/>
          <w:noProof/>
          <w:sz w:val="22"/>
          <w:szCs w:val="22"/>
          <w:lang w:val="en-GB"/>
        </w:rPr>
        <mc:AlternateContent>
          <mc:Choice Requires="wps">
            <w:drawing>
              <wp:anchor distT="0" distB="0" distL="114300" distR="114300" simplePos="0" relativeHeight="251658354" behindDoc="0" locked="0" layoutInCell="1" allowOverlap="1" wp14:anchorId="46929F26" wp14:editId="01F04A01">
                <wp:simplePos x="0" y="0"/>
                <wp:positionH relativeFrom="column">
                  <wp:posOffset>1091565</wp:posOffset>
                </wp:positionH>
                <wp:positionV relativeFrom="paragraph">
                  <wp:posOffset>381635</wp:posOffset>
                </wp:positionV>
                <wp:extent cx="114300" cy="45719"/>
                <wp:effectExtent l="0" t="0" r="19050" b="12065"/>
                <wp:wrapNone/>
                <wp:docPr id="191" name="Rectangle 191"/>
                <wp:cNvGraphicFramePr/>
                <a:graphic xmlns:a="http://schemas.openxmlformats.org/drawingml/2006/main">
                  <a:graphicData uri="http://schemas.microsoft.com/office/word/2010/wordprocessingShape">
                    <wps:wsp>
                      <wps:cNvSpPr/>
                      <wps:spPr>
                        <a:xfrm>
                          <a:off x="0" y="0"/>
                          <a:ext cx="114300" cy="45719"/>
                        </a:xfrm>
                        <a:prstGeom prst="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rect w14:anchorId="1B34D82E" id="Rectangle 191" o:spid="_x0000_s1026" style="position:absolute;margin-left:85.95pt;margin-top:30.05pt;width:9pt;height:3.6pt;z-index:25232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" fillcolor="black [3213]" strokecolor="black [3213]" strokeweight="1pt"/>
            </w:pict>
          </mc:Fallback>
        </mc:AlternateContent>
      </w:r>
    </w:p>
    <w:p w14:paraId="341E098F" w14:textId="77777777" w:rsidR="00B23D96" w:rsidRPr="00F35725" w:rsidRDefault="00B23D96" w:rsidP="00B23D96">
      <w:pPr>
        <w:rPr>
          <w:rFonts w:ascii="Arial" w:hAnsi="Arial" w:cs="Arial"/>
          <w:sz w:val="22"/>
          <w:szCs w:val="22"/>
          <w:lang w:val="en-GB"/>
        </w:rPr>
      </w:pPr>
    </w:p>
    <w:p w14:paraId="7F6179E7" w14:textId="1C0C50D6" w:rsidR="00B23D96" w:rsidRPr="00F35725" w:rsidRDefault="007C18EC" w:rsidP="00B23D96">
      <w:pPr>
        <w:rPr>
          <w:rFonts w:ascii="Arial" w:hAnsi="Arial" w:cs="Arial"/>
          <w:sz w:val="22"/>
          <w:szCs w:val="22"/>
          <w:lang w:val="en-GB"/>
        </w:rPr>
      </w:pPr>
      <w:r w:rsidRPr="00F35725">
        <w:rPr>
          <w:rFonts w:ascii="Arial" w:hAnsi="Arial" w:cs="Arial"/>
          <w:noProof/>
          <w:sz w:val="22"/>
          <w:szCs w:val="22"/>
          <w:lang w:val="en-GB"/>
        </w:rPr>
        <mc:AlternateContent>
          <mc:Choice Requires="wps">
            <w:drawing>
              <wp:anchor distT="0" distB="0" distL="114300" distR="114300" simplePos="0" relativeHeight="251658359" behindDoc="0" locked="0" layoutInCell="1" allowOverlap="1" wp14:anchorId="1C4994E5" wp14:editId="6706EA05">
                <wp:simplePos x="0" y="0"/>
                <wp:positionH relativeFrom="column">
                  <wp:posOffset>4076700</wp:posOffset>
                </wp:positionH>
                <wp:positionV relativeFrom="paragraph">
                  <wp:posOffset>54610</wp:posOffset>
                </wp:positionV>
                <wp:extent cx="114300" cy="45085"/>
                <wp:effectExtent l="0" t="0" r="19050" b="12065"/>
                <wp:wrapNone/>
                <wp:docPr id="187" name="Rectangle 187"/>
                <wp:cNvGraphicFramePr/>
                <a:graphic xmlns:a="http://schemas.openxmlformats.org/drawingml/2006/main">
                  <a:graphicData uri="http://schemas.microsoft.com/office/word/2010/wordprocessingShape">
                    <wps:wsp>
                      <wps:cNvSpPr/>
                      <wps:spPr>
                        <a:xfrm>
                          <a:off x="0" y="0"/>
                          <a:ext cx="114300" cy="45085"/>
                        </a:xfrm>
                        <a:prstGeom prst="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rect w14:anchorId="499567C2" id="Rectangle 187" o:spid="_x0000_s1026" style="position:absolute;margin-left:321pt;margin-top:4.3pt;width:9pt;height:3.55pt;z-index:252328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" fillcolor="black [3213]" strokecolor="black [3213]" strokeweight="1pt"/>
            </w:pict>
          </mc:Fallback>
        </mc:AlternateContent>
      </w:r>
      <w:r w:rsidR="00FD112C">
        <w:rPr>
          <w:rFonts w:ascii="Arial" w:hAnsi="Arial" w:cs="Arial"/>
          <w:noProof/>
          <w:sz w:val="22"/>
          <w:szCs w:val="22"/>
          <w:lang w:val="en-GB"/>
        </w:rPr>
        <mc:AlternateContent>
          <mc:Choice Requires="wps">
            <w:drawing>
              <wp:anchor distT="0" distB="0" distL="114300" distR="114300" simplePos="0" relativeHeight="251658549" behindDoc="0" locked="0" layoutInCell="1" allowOverlap="1" wp14:anchorId="0BA0F7C9" wp14:editId="3B6839AA">
                <wp:simplePos x="0" y="0"/>
                <wp:positionH relativeFrom="column">
                  <wp:posOffset>647065</wp:posOffset>
                </wp:positionH>
                <wp:positionV relativeFrom="paragraph">
                  <wp:posOffset>8890</wp:posOffset>
                </wp:positionV>
                <wp:extent cx="381000" cy="356235"/>
                <wp:effectExtent l="0" t="38100" r="57150" b="24765"/>
                <wp:wrapNone/>
                <wp:docPr id="338" name="Straight Arrow Connector 338"/>
                <wp:cNvGraphicFramePr/>
                <a:graphic xmlns:a="http://schemas.openxmlformats.org/drawingml/2006/main">
                  <a:graphicData uri="http://schemas.microsoft.com/office/word/2010/wordprocessingShape">
                    <wps:wsp>
                      <wps:cNvCnPr/>
                      <wps:spPr>
                        <a:xfrm flipV="1">
                          <a:off x="0" y="0"/>
                          <a:ext cx="381000" cy="35623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w:pict>
              <v:shape w14:anchorId="14A64C5E" id="Straight Arrow Connector 338" o:spid="_x0000_s1026" type="#_x0000_t32" style="position:absolute;margin-left:50.95pt;margin-top:.7pt;width:30pt;height:28.05pt;flip:y;z-index:2525460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" strokecolor="black [3213]" strokeweight=".5pt">
                <v:stroke endarrow="block" joinstyle="miter"/>
              </v:shape>
            </w:pict>
          </mc:Fallback>
        </mc:AlternateContent>
      </w:r>
    </w:p>
    <w:p w14:paraId="598E93A5" w14:textId="6D2E976D" w:rsidR="00B23D96" w:rsidRPr="00F35725" w:rsidRDefault="00B23D96" w:rsidP="00B23D96">
      <w:pPr>
        <w:rPr>
          <w:rFonts w:ascii="Arial" w:hAnsi="Arial" w:cs="Arial"/>
          <w:sz w:val="22"/>
          <w:szCs w:val="22"/>
          <w:lang w:val="en-GB"/>
        </w:rPr>
      </w:pPr>
    </w:p>
    <w:p w14:paraId="36A466F8" w14:textId="1AACD627" w:rsidR="00B23D96" w:rsidRPr="00F35725" w:rsidRDefault="00FD112C" w:rsidP="00B23D96">
      <w:pPr>
        <w:rPr>
          <w:rFonts w:ascii="Arial" w:hAnsi="Arial" w:cs="Arial"/>
          <w:sz w:val="22"/>
          <w:szCs w:val="22"/>
          <w:lang w:val="en-GB"/>
        </w:rPr>
      </w:pPr>
      <w:r w:rsidRPr="00F35725">
        <w:rPr>
          <w:rFonts w:ascii="Arial" w:hAnsi="Arial" w:cs="Arial"/>
          <w:noProof/>
          <w:sz w:val="22"/>
          <w:szCs w:val="22"/>
          <w:lang w:val="en-GB"/>
        </w:rPr>
        <mc:AlternateContent>
          <mc:Choice Requires="wps">
            <w:drawing>
              <wp:anchor distT="0" distB="0" distL="114300" distR="114300" simplePos="0" relativeHeight="251658550" behindDoc="0" locked="0" layoutInCell="1" allowOverlap="1" wp14:anchorId="20B2469A" wp14:editId="7F4A38DD">
                <wp:simplePos x="0" y="0"/>
                <wp:positionH relativeFrom="column">
                  <wp:posOffset>297815</wp:posOffset>
                </wp:positionH>
                <wp:positionV relativeFrom="paragraph">
                  <wp:posOffset>37465</wp:posOffset>
                </wp:positionV>
                <wp:extent cx="914400" cy="419100"/>
                <wp:effectExtent l="0" t="0" r="0" b="0"/>
                <wp:wrapNone/>
                <wp:docPr id="339" name="Text Box 339"/>
                <wp:cNvGraphicFramePr/>
                <a:graphic xmlns:a="http://schemas.openxmlformats.org/drawingml/2006/main">
                  <a:graphicData uri="http://schemas.microsoft.com/office/word/2010/wordprocessingShape">
                    <wps:wsp>
                      <wps:cNvSpPr txBox="1"/>
                      <wps:spPr>
                        <a:xfrm>
                          <a:off x="0" y="0"/>
                          <a:ext cx="914400" cy="419100"/>
                        </a:xfrm>
                        <a:prstGeom prst="rect">
                          <a:avLst/>
                        </a:prstGeom>
                        <a:solidFill>
                          <a:schemeClr val="lt1"/>
                        </a:solidFill>
                        <a:ln w="6350">
                          <a:noFill/>
                        </a:ln>
                      </wps:spPr>
                      <wps:txbx>
                        <w:txbxContent>
                          <w:p w14:paraId="222F3C1F" w14:textId="7A0D0BAC" w:rsidR="00FD112C" w:rsidRDefault="00FD112C" w:rsidP="00B23D96">
                            <w:pPr>
                              <w:jc w:val="center"/>
                              <w:rPr>
                                <w:rFonts w:ascii="Arial" w:hAnsi="Arial" w:cs="Arial"/>
                                <w:sz w:val="18"/>
                                <w:szCs w:val="18"/>
                                <w:lang w:val="en-GB"/>
                              </w:rPr>
                            </w:pPr>
                            <w:r>
                              <w:rPr>
                                <w:rFonts w:ascii="Arial" w:hAnsi="Arial" w:cs="Arial"/>
                                <w:sz w:val="18"/>
                                <w:szCs w:val="18"/>
                                <w:lang w:val="en-GB"/>
                              </w:rPr>
                              <w:t>IRON</w:t>
                            </w:r>
                          </w:p>
                          <w:p w14:paraId="09224569" w14:textId="7BC49CBC" w:rsidR="00FD112C" w:rsidRPr="00A6488C" w:rsidRDefault="00FD112C" w:rsidP="00B23D96">
                            <w:pPr>
                              <w:jc w:val="center"/>
                              <w:rPr>
                                <w:rFonts w:ascii="Arial" w:hAnsi="Arial" w:cs="Arial"/>
                                <w:sz w:val="18"/>
                                <w:szCs w:val="18"/>
                                <w:lang w:val="en-GB"/>
                              </w:rPr>
                            </w:pPr>
                            <w:r>
                              <w:rPr>
                                <w:rFonts w:ascii="Arial" w:hAnsi="Arial" w:cs="Arial"/>
                                <w:sz w:val="18"/>
                                <w:szCs w:val="18"/>
                                <w:lang w:val="en-GB"/>
                              </w:rPr>
                              <w:t>CORE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0B2469A" id="Text Box 339" o:spid="_x0000_s1083" type="#_x0000_t202" style="position:absolute;margin-left:23.45pt;margin-top:2.95pt;width:1in;height:33pt;z-index:25165855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" fillcolor="white [3201]" stroked="f" strokeweight=".5pt">
                <v:textbox>
                  <w:txbxContent>
                    <w:p w14:paraId="222F3C1F" w14:textId="7A0D0BAC" w:rsidR="00FD112C" w:rsidRDefault="00FD112C" w:rsidP="00B23D96">
                      <w:pPr>
                        <w:jc w:val="center"/>
                        <w:rPr>
                          <w:rFonts w:ascii="Arial" w:hAnsi="Arial" w:cs="Arial"/>
                          <w:sz w:val="18"/>
                          <w:szCs w:val="18"/>
                          <w:lang w:val="en-GB"/>
                        </w:rPr>
                      </w:pPr>
                      <w:r>
                        <w:rPr>
                          <w:rFonts w:ascii="Arial" w:hAnsi="Arial" w:cs="Arial"/>
                          <w:sz w:val="18"/>
                          <w:szCs w:val="18"/>
                          <w:lang w:val="en-GB"/>
                        </w:rPr>
                        <w:t>IRON</w:t>
                      </w:r>
                    </w:p>
                    <w:p w14:paraId="09224569" w14:textId="7BC49CBC" w:rsidR="00FD112C" w:rsidRPr="00A6488C" w:rsidRDefault="00FD112C" w:rsidP="00B23D96">
                      <w:pPr>
                        <w:jc w:val="center"/>
                        <w:rPr>
                          <w:rFonts w:ascii="Arial" w:hAnsi="Arial" w:cs="Arial"/>
                          <w:sz w:val="18"/>
                          <w:szCs w:val="18"/>
                          <w:lang w:val="en-GB"/>
                        </w:rPr>
                      </w:pPr>
                      <w:r>
                        <w:rPr>
                          <w:rFonts w:ascii="Arial" w:hAnsi="Arial" w:cs="Arial"/>
                          <w:sz w:val="18"/>
                          <w:szCs w:val="18"/>
                          <w:lang w:val="en-GB"/>
                        </w:rPr>
                        <w:t>CORE</w:t>
                      </w:r>
                    </w:p>
                  </w:txbxContent>
                </v:textbox>
              </v:shape>
            </w:pict>
          </mc:Fallback>
        </mc:AlternateContent>
      </w:r>
    </w:p>
    <w:p w14:paraId="471647AE" w14:textId="77777777" w:rsidR="00B23D96" w:rsidRPr="00F35725" w:rsidRDefault="00B23D96" w:rsidP="00B23D96">
      <w:pPr>
        <w:rPr>
          <w:rFonts w:ascii="Arial" w:hAnsi="Arial" w:cs="Arial"/>
          <w:sz w:val="22"/>
          <w:szCs w:val="22"/>
          <w:lang w:val="en-GB"/>
        </w:rPr>
      </w:pPr>
    </w:p>
    <w:p w14:paraId="7BB9B759" w14:textId="77777777" w:rsidR="00B23D96" w:rsidRPr="00F35725" w:rsidRDefault="00B23D96" w:rsidP="00B23D96">
      <w:pPr>
        <w:rPr>
          <w:rFonts w:ascii="Arial" w:hAnsi="Arial" w:cs="Arial"/>
          <w:sz w:val="22"/>
          <w:szCs w:val="22"/>
          <w:lang w:val="en-GB"/>
        </w:rPr>
      </w:pPr>
    </w:p>
    <w:p w14:paraId="77C21663" w14:textId="77777777" w:rsidR="00B23D96" w:rsidRPr="00F35725" w:rsidRDefault="00B23D96" w:rsidP="00B23D96">
      <w:pPr>
        <w:rPr>
          <w:rFonts w:ascii="Arial" w:hAnsi="Arial" w:cs="Arial"/>
          <w:sz w:val="22"/>
          <w:szCs w:val="22"/>
          <w:lang w:val="en-GB"/>
        </w:rPr>
      </w:pPr>
    </w:p>
    <w:p w14:paraId="22432CC1" w14:textId="77777777" w:rsidR="00C254CE" w:rsidRPr="004756E2" w:rsidRDefault="00C254CE" w:rsidP="00C254CE">
      <w:pPr>
        <w:pStyle w:val="ListParagraph"/>
        <w:numPr>
          <w:ilvl w:val="0"/>
          <w:numId w:val="49"/>
        </w:numPr>
        <w:spacing w:after="160" w:line="259" w:lineRule="auto"/>
        <w:ind w:hanging="720"/>
        <w:rPr>
          <w:rFonts w:ascii="Arial" w:hAnsi="Arial" w:cs="Arial"/>
          <w:sz w:val="22"/>
          <w:szCs w:val="22"/>
          <w:lang w:val="en-GB"/>
        </w:rPr>
      </w:pPr>
      <w:r w:rsidRPr="004756E2">
        <w:rPr>
          <w:rFonts w:ascii="Arial" w:hAnsi="Arial" w:cs="Arial"/>
          <w:sz w:val="22"/>
          <w:szCs w:val="22"/>
          <w:lang w:val="en-GB"/>
        </w:rPr>
        <w:t xml:space="preserve">Will the output voltage be </w:t>
      </w:r>
      <w:r>
        <w:rPr>
          <w:rFonts w:ascii="Arial" w:hAnsi="Arial" w:cs="Arial"/>
          <w:sz w:val="22"/>
          <w:szCs w:val="22"/>
          <w:lang w:val="en-GB"/>
        </w:rPr>
        <w:t xml:space="preserve">less than or </w:t>
      </w:r>
      <w:r w:rsidRPr="004756E2">
        <w:rPr>
          <w:rFonts w:ascii="Arial" w:hAnsi="Arial" w:cs="Arial"/>
          <w:sz w:val="22"/>
          <w:szCs w:val="22"/>
          <w:lang w:val="en-GB"/>
        </w:rPr>
        <w:t>greater than 240 V. Explain.</w:t>
      </w:r>
    </w:p>
    <w:p w14:paraId="23165869" w14:textId="77777777" w:rsidR="00B23D96" w:rsidRPr="00F35725" w:rsidRDefault="00B23D96" w:rsidP="00B23D96">
      <w:pPr>
        <w:pStyle w:val="ListParagraph"/>
        <w:jc w:val="right"/>
        <w:rPr>
          <w:rFonts w:ascii="Arial" w:hAnsi="Arial" w:cs="Arial"/>
          <w:sz w:val="22"/>
          <w:szCs w:val="22"/>
          <w:lang w:val="en-GB"/>
        </w:rPr>
      </w:pPr>
      <w:r w:rsidRPr="00F35725">
        <w:rPr>
          <w:rFonts w:ascii="Arial" w:hAnsi="Arial" w:cs="Arial"/>
          <w:sz w:val="22"/>
          <w:szCs w:val="22"/>
          <w:lang w:val="en-GB"/>
        </w:rPr>
        <w:t>(2)</w:t>
      </w:r>
    </w:p>
    <w:p w14:paraId="2B4A67FF" w14:textId="77777777" w:rsidR="00B23D96" w:rsidRPr="00F35725" w:rsidRDefault="00B23D96" w:rsidP="00B23D96">
      <w:pPr>
        <w:pStyle w:val="ListParagraph"/>
        <w:jc w:val="right"/>
        <w:rPr>
          <w:rFonts w:ascii="Arial" w:hAnsi="Arial" w:cs="Arial"/>
          <w:sz w:val="22"/>
          <w:szCs w:val="22"/>
          <w:lang w:val="en-GB"/>
        </w:rPr>
      </w:pPr>
    </w:p>
    <w:p w14:paraId="60846FC9" w14:textId="594F4284" w:rsidR="00B23D96" w:rsidRPr="00F35725" w:rsidRDefault="00B23D96" w:rsidP="00254460">
      <w:pPr>
        <w:spacing w:line="480" w:lineRule="auto"/>
        <w:ind w:left="720"/>
        <w:rPr>
          <w:rFonts w:ascii="Arial" w:hAnsi="Arial" w:cs="Arial"/>
          <w:sz w:val="22"/>
          <w:szCs w:val="22"/>
          <w:lang w:val="en-GB"/>
        </w:rPr>
      </w:pPr>
      <w:r w:rsidRPr="00F35725">
        <w:rPr>
          <w:rFonts w:ascii="Arial" w:hAnsi="Arial" w:cs="Arial"/>
          <w:sz w:val="22"/>
          <w:szCs w:val="22"/>
          <w:lang w:val="en-GB"/>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r w:rsidR="00254460">
        <w:rPr>
          <w:rFonts w:ascii="Arial" w:hAnsi="Arial" w:cs="Arial"/>
          <w:sz w:val="22"/>
          <w:szCs w:val="22"/>
          <w:lang w:val="en-GB"/>
        </w:rPr>
        <w:t>_____________________________________________________</w:t>
      </w:r>
      <w:r w:rsidR="00DC4F51" w:rsidRPr="00F35725">
        <w:rPr>
          <w:rFonts w:ascii="Arial" w:hAnsi="Arial" w:cs="Arial"/>
          <w:sz w:val="22"/>
          <w:szCs w:val="22"/>
          <w:lang w:val="en-GB"/>
        </w:rPr>
        <w:t>_____________________________________________________________________________________________________</w:t>
      </w:r>
      <w:r w:rsidR="00DC4F51">
        <w:rPr>
          <w:rFonts w:ascii="Arial" w:hAnsi="Arial" w:cs="Arial"/>
          <w:sz w:val="22"/>
          <w:szCs w:val="22"/>
          <w:lang w:val="en-GB"/>
        </w:rPr>
        <w:t>_____________________________________________________</w:t>
      </w:r>
    </w:p>
    <w:p w14:paraId="53C15D2B" w14:textId="77777777" w:rsidR="00B23D96" w:rsidRPr="00F35725" w:rsidRDefault="00B23D96" w:rsidP="00856BF5">
      <w:pPr>
        <w:pStyle w:val="ListParagraph"/>
        <w:numPr>
          <w:ilvl w:val="0"/>
          <w:numId w:val="35"/>
        </w:numPr>
        <w:spacing w:after="160" w:line="276" w:lineRule="auto"/>
        <w:ind w:hanging="720"/>
        <w:rPr>
          <w:rFonts w:ascii="Arial" w:hAnsi="Arial" w:cs="Arial"/>
          <w:sz w:val="22"/>
          <w:szCs w:val="22"/>
          <w:lang w:val="en-GB"/>
        </w:rPr>
      </w:pPr>
      <w:r w:rsidRPr="00F35725">
        <w:rPr>
          <w:rFonts w:ascii="Arial" w:hAnsi="Arial" w:cs="Arial"/>
          <w:sz w:val="22"/>
          <w:szCs w:val="22"/>
          <w:lang w:val="en-GB"/>
        </w:rPr>
        <w:t xml:space="preserve">Explain the role of the iron core. </w:t>
      </w:r>
    </w:p>
    <w:p w14:paraId="3C200AB8" w14:textId="6167CB0A" w:rsidR="00B23D96" w:rsidRDefault="00B23D96" w:rsidP="00856BF5">
      <w:pPr>
        <w:pStyle w:val="ListParagraph"/>
        <w:spacing w:line="276" w:lineRule="auto"/>
        <w:jc w:val="right"/>
        <w:rPr>
          <w:rFonts w:ascii="Arial" w:hAnsi="Arial" w:cs="Arial"/>
          <w:sz w:val="22"/>
          <w:szCs w:val="22"/>
          <w:lang w:val="en-GB"/>
        </w:rPr>
      </w:pPr>
      <w:r w:rsidRPr="00F35725">
        <w:rPr>
          <w:rFonts w:ascii="Arial" w:hAnsi="Arial" w:cs="Arial"/>
          <w:sz w:val="22"/>
          <w:szCs w:val="22"/>
          <w:lang w:val="en-GB"/>
        </w:rPr>
        <w:t>(2)</w:t>
      </w:r>
    </w:p>
    <w:p w14:paraId="65E53325" w14:textId="77777777" w:rsidR="00856BF5" w:rsidRPr="00F35725" w:rsidRDefault="00856BF5" w:rsidP="00856BF5">
      <w:pPr>
        <w:pStyle w:val="ListParagraph"/>
        <w:spacing w:line="276" w:lineRule="auto"/>
        <w:jc w:val="right"/>
        <w:rPr>
          <w:rFonts w:ascii="Arial" w:hAnsi="Arial" w:cs="Arial"/>
          <w:sz w:val="22"/>
          <w:szCs w:val="22"/>
          <w:lang w:val="en-GB"/>
        </w:rPr>
      </w:pPr>
    </w:p>
    <w:p w14:paraId="3448155A" w14:textId="5F8107AA" w:rsidR="00B23D96" w:rsidRPr="00063EC0" w:rsidRDefault="00B23D96" w:rsidP="00666BD7">
      <w:pPr>
        <w:pStyle w:val="ListParagraph"/>
        <w:spacing w:line="480" w:lineRule="auto"/>
        <w:rPr>
          <w:rFonts w:ascii="Arial" w:hAnsi="Arial" w:cs="Arial"/>
          <w:lang w:val="en-GB"/>
        </w:rPr>
      </w:pPr>
      <w:r w:rsidRPr="00F35725">
        <w:rPr>
          <w:rFonts w:ascii="Arial" w:hAnsi="Arial" w:cs="Arial"/>
          <w:sz w:val="22"/>
          <w:szCs w:val="22"/>
          <w:lang w:val="en-GB"/>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r w:rsidR="00D601A0" w:rsidRPr="00F35725">
        <w:rPr>
          <w:rFonts w:ascii="Arial" w:hAnsi="Arial" w:cs="Arial"/>
          <w:sz w:val="22"/>
          <w:szCs w:val="22"/>
          <w:lang w:val="en-GB"/>
        </w:rPr>
        <w:t>___________________________________________________________________________________________________________________________________________________________________</w:t>
      </w:r>
      <w:r w:rsidR="00F35725">
        <w:rPr>
          <w:rFonts w:ascii="Arial" w:hAnsi="Arial" w:cs="Arial"/>
          <w:sz w:val="22"/>
          <w:szCs w:val="22"/>
          <w:lang w:val="en-GB"/>
        </w:rPr>
        <w:t>_______</w:t>
      </w:r>
    </w:p>
    <w:p w14:paraId="003A525C" w14:textId="77777777" w:rsidR="00A96A5F" w:rsidRDefault="00A96A5F" w:rsidP="00A96A5F">
      <w:pPr>
        <w:spacing w:after="160" w:line="259" w:lineRule="auto"/>
        <w:rPr>
          <w:rFonts w:ascii="Arial" w:hAnsi="Arial" w:cs="Arial"/>
          <w:b/>
          <w:bCs/>
          <w:sz w:val="22"/>
          <w:szCs w:val="22"/>
        </w:rPr>
      </w:pPr>
    </w:p>
    <w:p w14:paraId="122B883C" w14:textId="77777777" w:rsidR="009E1727" w:rsidRDefault="009E1727" w:rsidP="009E1727">
      <w:pPr>
        <w:spacing w:after="160" w:line="259" w:lineRule="auto"/>
        <w:rPr>
          <w:rFonts w:ascii="Arial" w:hAnsi="Arial" w:cs="Arial"/>
          <w:b/>
          <w:bCs/>
          <w:sz w:val="22"/>
          <w:szCs w:val="22"/>
        </w:rPr>
      </w:pPr>
    </w:p>
    <w:p w14:paraId="1DAC2157" w14:textId="77777777" w:rsidR="00C4226B" w:rsidRPr="00014B51" w:rsidRDefault="00C4226B" w:rsidP="00C4226B">
      <w:pPr>
        <w:spacing w:line="480" w:lineRule="auto"/>
        <w:rPr>
          <w:rFonts w:ascii="Arial" w:hAnsi="Arial" w:cs="Arial"/>
          <w:lang w:val="en-GB"/>
        </w:rPr>
      </w:pPr>
    </w:p>
    <w:p w14:paraId="2695623F" w14:textId="77777777" w:rsidR="00C4226B" w:rsidRDefault="00C4226B" w:rsidP="00C4226B">
      <w:pPr>
        <w:spacing w:after="160" w:line="259" w:lineRule="auto"/>
        <w:rPr>
          <w:rFonts w:ascii="Arial" w:hAnsi="Arial" w:cs="Arial"/>
          <w:b/>
          <w:bCs/>
          <w:sz w:val="22"/>
          <w:szCs w:val="22"/>
        </w:rPr>
      </w:pPr>
    </w:p>
    <w:p w14:paraId="5CCED625" w14:textId="77777777" w:rsidR="00C4226B" w:rsidRDefault="00C4226B" w:rsidP="00C4226B">
      <w:pPr>
        <w:pStyle w:val="ListParagraph"/>
        <w:rPr>
          <w:rFonts w:ascii="Arial" w:hAnsi="Arial" w:cs="Arial"/>
          <w:sz w:val="22"/>
          <w:szCs w:val="22"/>
          <w:lang w:val="en-GB"/>
        </w:rPr>
      </w:pPr>
    </w:p>
    <w:p w14:paraId="02ECB0D8" w14:textId="4D4904F1" w:rsidR="009D261E" w:rsidRDefault="009D261E" w:rsidP="00013B72">
      <w:pPr>
        <w:pStyle w:val="ListParagraph"/>
        <w:jc w:val="right"/>
        <w:rPr>
          <w:rFonts w:ascii="Arial" w:hAnsi="Arial" w:cs="Arial"/>
          <w:sz w:val="22"/>
          <w:szCs w:val="22"/>
          <w:lang w:val="en-GB"/>
        </w:rPr>
      </w:pPr>
    </w:p>
    <w:p w14:paraId="054F6D6B" w14:textId="77777777" w:rsidR="009D261E" w:rsidRPr="00013B72" w:rsidRDefault="009D261E" w:rsidP="009D261E">
      <w:pPr>
        <w:pStyle w:val="ListParagraph"/>
        <w:rPr>
          <w:rFonts w:ascii="Arial" w:hAnsi="Arial" w:cs="Arial"/>
          <w:sz w:val="22"/>
          <w:szCs w:val="22"/>
          <w:lang w:val="en-GB"/>
        </w:rPr>
      </w:pPr>
    </w:p>
    <w:p w14:paraId="58ED5AF5" w14:textId="77739B45" w:rsidR="00607048" w:rsidRPr="00195C4B" w:rsidRDefault="00607048" w:rsidP="008C0996">
      <w:pPr>
        <w:spacing w:after="160" w:line="259" w:lineRule="auto"/>
        <w:jc w:val="center"/>
        <w:rPr>
          <w:rFonts w:ascii="Arial" w:hAnsi="Arial" w:cs="Arial"/>
          <w:b/>
          <w:bCs/>
          <w:sz w:val="22"/>
          <w:szCs w:val="22"/>
        </w:rPr>
      </w:pPr>
      <w:r w:rsidRPr="00AA4E6F">
        <w:rPr>
          <w:rFonts w:ascii="Arial" w:hAnsi="Arial" w:cs="Arial"/>
          <w:b/>
          <w:bCs/>
          <w:sz w:val="22"/>
          <w:szCs w:val="22"/>
        </w:rPr>
        <w:t>END OF SECTION ONE</w:t>
      </w:r>
      <w:r>
        <w:rPr>
          <w:b/>
          <w:bCs/>
          <w:sz w:val="24"/>
        </w:rPr>
        <w:br w:type="page"/>
      </w:r>
    </w:p>
    <w:p w14:paraId="24C75DBF" w14:textId="77777777" w:rsidR="00607048" w:rsidRPr="00803CA4" w:rsidRDefault="00607048" w:rsidP="00607048">
      <w:pPr>
        <w:pStyle w:val="BodyText2"/>
        <w:tabs>
          <w:tab w:val="left" w:pos="567"/>
          <w:tab w:val="right" w:pos="10065"/>
        </w:tabs>
        <w:spacing w:after="0" w:line="240" w:lineRule="auto"/>
        <w:ind w:left="567" w:hanging="567"/>
        <w:rPr>
          <w:rFonts w:ascii="Arial" w:hAnsi="Arial" w:cs="Arial"/>
          <w:b/>
          <w:sz w:val="22"/>
          <w:szCs w:val="22"/>
        </w:rPr>
      </w:pPr>
      <w:r w:rsidRPr="00803CA4">
        <w:rPr>
          <w:rFonts w:ascii="Arial" w:hAnsi="Arial" w:cs="Arial"/>
          <w:b/>
          <w:sz w:val="22"/>
          <w:szCs w:val="22"/>
        </w:rPr>
        <w:lastRenderedPageBreak/>
        <w:t>Section Two: Problem</w:t>
      </w:r>
      <w:r>
        <w:rPr>
          <w:rFonts w:ascii="Arial" w:hAnsi="Arial" w:cs="Arial"/>
          <w:b/>
          <w:sz w:val="22"/>
          <w:szCs w:val="22"/>
        </w:rPr>
        <w:t xml:space="preserve"> S</w:t>
      </w:r>
      <w:r w:rsidRPr="00803CA4">
        <w:rPr>
          <w:rFonts w:ascii="Arial" w:hAnsi="Arial" w:cs="Arial"/>
          <w:b/>
          <w:sz w:val="22"/>
          <w:szCs w:val="22"/>
        </w:rPr>
        <w:t>olving</w:t>
      </w:r>
      <w:r w:rsidRPr="00803CA4">
        <w:rPr>
          <w:rFonts w:ascii="Arial" w:hAnsi="Arial" w:cs="Arial"/>
          <w:b/>
          <w:sz w:val="22"/>
          <w:szCs w:val="22"/>
        </w:rPr>
        <w:tab/>
      </w:r>
      <w:r>
        <w:rPr>
          <w:rFonts w:ascii="Arial" w:hAnsi="Arial" w:cs="Arial"/>
          <w:b/>
          <w:sz w:val="22"/>
          <w:szCs w:val="22"/>
        </w:rPr>
        <w:t>50% (90</w:t>
      </w:r>
      <w:r w:rsidRPr="00803CA4">
        <w:rPr>
          <w:rFonts w:ascii="Arial" w:hAnsi="Arial" w:cs="Arial"/>
          <w:b/>
          <w:sz w:val="22"/>
          <w:szCs w:val="22"/>
        </w:rPr>
        <w:t xml:space="preserve"> marks)</w:t>
      </w:r>
    </w:p>
    <w:p w14:paraId="0F641BB7" w14:textId="77777777" w:rsidR="00607048" w:rsidRPr="00803CA4" w:rsidRDefault="00607048" w:rsidP="00607048">
      <w:pPr>
        <w:pStyle w:val="BodyText2"/>
        <w:tabs>
          <w:tab w:val="left" w:pos="567"/>
          <w:tab w:val="right" w:pos="10065"/>
        </w:tabs>
        <w:spacing w:after="0" w:line="240" w:lineRule="auto"/>
        <w:ind w:left="567" w:right="-1" w:hanging="567"/>
        <w:rPr>
          <w:rFonts w:ascii="Arial" w:hAnsi="Arial" w:cs="Arial"/>
          <w:b/>
          <w:sz w:val="22"/>
          <w:szCs w:val="22"/>
        </w:rPr>
      </w:pPr>
    </w:p>
    <w:p w14:paraId="0E87FF38" w14:textId="649DE311" w:rsidR="00607048" w:rsidRPr="00A310AE" w:rsidRDefault="00607048" w:rsidP="00607048">
      <w:pPr>
        <w:tabs>
          <w:tab w:val="left" w:pos="0"/>
        </w:tabs>
        <w:ind w:right="-1"/>
        <w:rPr>
          <w:rFonts w:ascii="Arial" w:hAnsi="Arial" w:cs="Arial"/>
          <w:sz w:val="22"/>
          <w:szCs w:val="22"/>
        </w:rPr>
      </w:pPr>
      <w:r w:rsidRPr="00A310AE">
        <w:rPr>
          <w:rFonts w:ascii="Arial" w:hAnsi="Arial" w:cs="Arial"/>
          <w:sz w:val="22"/>
          <w:szCs w:val="22"/>
        </w:rPr>
        <w:t xml:space="preserve">This section contains </w:t>
      </w:r>
      <w:r w:rsidR="000B6F68">
        <w:rPr>
          <w:rFonts w:ascii="Arial" w:hAnsi="Arial" w:cs="Arial"/>
          <w:sz w:val="22"/>
          <w:szCs w:val="22"/>
        </w:rPr>
        <w:t>six</w:t>
      </w:r>
      <w:r w:rsidR="003C4392">
        <w:rPr>
          <w:rFonts w:ascii="Arial" w:hAnsi="Arial" w:cs="Arial"/>
          <w:sz w:val="22"/>
          <w:szCs w:val="22"/>
        </w:rPr>
        <w:t xml:space="preserve"> (</w:t>
      </w:r>
      <w:r w:rsidR="000B6F68">
        <w:rPr>
          <w:rFonts w:ascii="Arial" w:hAnsi="Arial" w:cs="Arial"/>
          <w:sz w:val="22"/>
          <w:szCs w:val="22"/>
        </w:rPr>
        <w:t>6</w:t>
      </w:r>
      <w:r w:rsidRPr="00A310AE">
        <w:rPr>
          <w:rFonts w:ascii="Arial" w:hAnsi="Arial" w:cs="Arial"/>
          <w:sz w:val="22"/>
          <w:szCs w:val="22"/>
        </w:rPr>
        <w:t xml:space="preserve">) questions. Answer </w:t>
      </w:r>
      <w:r w:rsidRPr="00A310AE">
        <w:rPr>
          <w:rFonts w:ascii="Arial" w:hAnsi="Arial" w:cs="Arial"/>
          <w:b/>
          <w:sz w:val="22"/>
          <w:szCs w:val="22"/>
        </w:rPr>
        <w:t xml:space="preserve">all </w:t>
      </w:r>
      <w:r w:rsidRPr="00A310AE">
        <w:rPr>
          <w:rFonts w:ascii="Arial" w:hAnsi="Arial" w:cs="Arial"/>
          <w:sz w:val="22"/>
          <w:szCs w:val="22"/>
        </w:rPr>
        <w:t>questions. Answer the questions in the space provided.</w:t>
      </w:r>
    </w:p>
    <w:p w14:paraId="1256C29D" w14:textId="77777777" w:rsidR="00607048" w:rsidRPr="00803CA4" w:rsidRDefault="00607048" w:rsidP="00607048">
      <w:pPr>
        <w:tabs>
          <w:tab w:val="left" w:pos="0"/>
        </w:tabs>
        <w:ind w:right="-1"/>
        <w:rPr>
          <w:rFonts w:ascii="Arial" w:hAnsi="Arial" w:cs="Arial"/>
          <w:sz w:val="22"/>
          <w:szCs w:val="22"/>
        </w:rPr>
      </w:pPr>
    </w:p>
    <w:p w14:paraId="2574CE83" w14:textId="77777777" w:rsidR="00607048" w:rsidRDefault="00607048" w:rsidP="00607048">
      <w:pPr>
        <w:tabs>
          <w:tab w:val="left" w:pos="567"/>
        </w:tabs>
        <w:ind w:left="567" w:right="540" w:hanging="567"/>
        <w:rPr>
          <w:rFonts w:ascii="Arial" w:hAnsi="Arial" w:cs="Arial"/>
          <w:sz w:val="22"/>
          <w:szCs w:val="22"/>
        </w:rPr>
      </w:pPr>
      <w:r w:rsidRPr="00803CA4">
        <w:rPr>
          <w:rFonts w:ascii="Arial" w:hAnsi="Arial" w:cs="Arial"/>
          <w:sz w:val="22"/>
          <w:szCs w:val="22"/>
        </w:rPr>
        <w:t>Suggested working time</w:t>
      </w:r>
      <w:r>
        <w:rPr>
          <w:rFonts w:ascii="Arial" w:hAnsi="Arial" w:cs="Arial"/>
          <w:sz w:val="22"/>
          <w:szCs w:val="22"/>
        </w:rPr>
        <w:t xml:space="preserve"> is</w:t>
      </w:r>
      <w:r w:rsidRPr="00803CA4">
        <w:rPr>
          <w:rFonts w:ascii="Arial" w:hAnsi="Arial" w:cs="Arial"/>
          <w:sz w:val="22"/>
          <w:szCs w:val="22"/>
        </w:rPr>
        <w:t xml:space="preserve"> 90 minutes.</w:t>
      </w:r>
    </w:p>
    <w:p w14:paraId="0D234A64" w14:textId="77777777" w:rsidR="00607048" w:rsidRPr="00803CA4" w:rsidRDefault="00607048" w:rsidP="00607048">
      <w:pPr>
        <w:pBdr>
          <w:bottom w:val="single" w:sz="4" w:space="1" w:color="auto"/>
        </w:pBdr>
        <w:tabs>
          <w:tab w:val="left" w:pos="567"/>
        </w:tabs>
        <w:ind w:left="567" w:right="540" w:hanging="567"/>
        <w:rPr>
          <w:rFonts w:ascii="Arial" w:hAnsi="Arial" w:cs="Arial"/>
          <w:sz w:val="22"/>
          <w:szCs w:val="22"/>
        </w:rPr>
      </w:pPr>
    </w:p>
    <w:p w14:paraId="1DE986CB" w14:textId="77777777" w:rsidR="00607048" w:rsidRPr="00803CA4" w:rsidRDefault="00607048" w:rsidP="00607048">
      <w:pPr>
        <w:tabs>
          <w:tab w:val="left" w:pos="567"/>
        </w:tabs>
        <w:ind w:left="567" w:right="540" w:hanging="567"/>
        <w:rPr>
          <w:rFonts w:ascii="Arial" w:hAnsi="Arial" w:cs="Arial"/>
          <w:sz w:val="22"/>
          <w:szCs w:val="22"/>
        </w:rPr>
      </w:pPr>
    </w:p>
    <w:p w14:paraId="22E4D085" w14:textId="0EAB1723" w:rsidR="009470DA" w:rsidRDefault="009051EC" w:rsidP="009470DA">
      <w:pPr>
        <w:rPr>
          <w:rFonts w:ascii="Arial" w:hAnsi="Arial" w:cs="Arial"/>
          <w:b/>
          <w:sz w:val="22"/>
          <w:szCs w:val="22"/>
        </w:rPr>
      </w:pPr>
      <w:r w:rsidRPr="0079189C">
        <w:rPr>
          <w:rFonts w:ascii="Arial" w:hAnsi="Arial" w:cs="Arial"/>
          <w:b/>
          <w:sz w:val="22"/>
          <w:szCs w:val="22"/>
        </w:rPr>
        <w:t xml:space="preserve">Question </w:t>
      </w:r>
      <w:r w:rsidR="009811D2">
        <w:rPr>
          <w:rFonts w:ascii="Arial" w:hAnsi="Arial" w:cs="Arial"/>
          <w:b/>
          <w:sz w:val="22"/>
          <w:szCs w:val="22"/>
        </w:rPr>
        <w:t>1</w:t>
      </w:r>
      <w:r w:rsidR="00FA3070">
        <w:rPr>
          <w:rFonts w:ascii="Arial" w:hAnsi="Arial" w:cs="Arial"/>
          <w:b/>
          <w:sz w:val="22"/>
          <w:szCs w:val="22"/>
        </w:rPr>
        <w:t>2</w:t>
      </w:r>
      <w:r w:rsidR="009470DA">
        <w:rPr>
          <w:rFonts w:ascii="Arial" w:hAnsi="Arial" w:cs="Arial"/>
          <w:b/>
          <w:sz w:val="22"/>
          <w:szCs w:val="22"/>
        </w:rPr>
        <w:tab/>
      </w:r>
      <w:r w:rsidR="009470DA">
        <w:rPr>
          <w:rFonts w:ascii="Arial" w:hAnsi="Arial" w:cs="Arial"/>
          <w:b/>
          <w:sz w:val="22"/>
          <w:szCs w:val="22"/>
        </w:rPr>
        <w:tab/>
      </w:r>
      <w:r w:rsidR="009470DA">
        <w:rPr>
          <w:rFonts w:ascii="Arial" w:hAnsi="Arial" w:cs="Arial"/>
          <w:b/>
          <w:sz w:val="22"/>
          <w:szCs w:val="22"/>
        </w:rPr>
        <w:tab/>
      </w:r>
      <w:r w:rsidR="009470DA">
        <w:rPr>
          <w:rFonts w:ascii="Arial" w:hAnsi="Arial" w:cs="Arial"/>
          <w:b/>
          <w:sz w:val="22"/>
          <w:szCs w:val="22"/>
        </w:rPr>
        <w:tab/>
      </w:r>
      <w:r w:rsidR="009470DA">
        <w:rPr>
          <w:rFonts w:ascii="Arial" w:hAnsi="Arial" w:cs="Arial"/>
          <w:b/>
          <w:sz w:val="22"/>
          <w:szCs w:val="22"/>
        </w:rPr>
        <w:tab/>
      </w:r>
      <w:r w:rsidR="009470DA">
        <w:rPr>
          <w:rFonts w:ascii="Arial" w:hAnsi="Arial" w:cs="Arial"/>
          <w:b/>
          <w:sz w:val="22"/>
          <w:szCs w:val="22"/>
        </w:rPr>
        <w:tab/>
      </w:r>
      <w:r w:rsidR="009470DA">
        <w:rPr>
          <w:rFonts w:ascii="Arial" w:hAnsi="Arial" w:cs="Arial"/>
          <w:b/>
          <w:sz w:val="22"/>
          <w:szCs w:val="22"/>
        </w:rPr>
        <w:tab/>
      </w:r>
      <w:r w:rsidR="009470DA">
        <w:rPr>
          <w:rFonts w:ascii="Arial" w:hAnsi="Arial" w:cs="Arial"/>
          <w:b/>
          <w:sz w:val="22"/>
          <w:szCs w:val="22"/>
        </w:rPr>
        <w:tab/>
      </w:r>
      <w:r w:rsidR="009470DA">
        <w:rPr>
          <w:rFonts w:ascii="Arial" w:hAnsi="Arial" w:cs="Arial"/>
          <w:b/>
          <w:sz w:val="22"/>
          <w:szCs w:val="22"/>
        </w:rPr>
        <w:tab/>
      </w:r>
      <w:r w:rsidR="009470DA">
        <w:rPr>
          <w:rFonts w:ascii="Arial" w:hAnsi="Arial" w:cs="Arial"/>
          <w:b/>
          <w:sz w:val="22"/>
          <w:szCs w:val="22"/>
        </w:rPr>
        <w:tab/>
      </w:r>
      <w:r w:rsidR="00D77D4D">
        <w:rPr>
          <w:rFonts w:ascii="Arial" w:hAnsi="Arial" w:cs="Arial"/>
          <w:b/>
          <w:sz w:val="22"/>
          <w:szCs w:val="22"/>
        </w:rPr>
        <w:tab/>
      </w:r>
      <w:r w:rsidR="009470DA">
        <w:rPr>
          <w:rFonts w:ascii="Arial" w:hAnsi="Arial" w:cs="Arial"/>
          <w:b/>
          <w:sz w:val="22"/>
          <w:szCs w:val="22"/>
        </w:rPr>
        <w:t>(</w:t>
      </w:r>
      <w:r w:rsidR="00E04574">
        <w:rPr>
          <w:rFonts w:ascii="Arial" w:hAnsi="Arial" w:cs="Arial"/>
          <w:b/>
          <w:sz w:val="22"/>
          <w:szCs w:val="22"/>
        </w:rPr>
        <w:t>1</w:t>
      </w:r>
      <w:r w:rsidR="00FA3070">
        <w:rPr>
          <w:rFonts w:ascii="Arial" w:hAnsi="Arial" w:cs="Arial"/>
          <w:b/>
          <w:sz w:val="22"/>
          <w:szCs w:val="22"/>
        </w:rPr>
        <w:t>4</w:t>
      </w:r>
      <w:r w:rsidR="009470DA">
        <w:rPr>
          <w:rFonts w:ascii="Arial" w:hAnsi="Arial" w:cs="Arial"/>
          <w:b/>
          <w:sz w:val="22"/>
          <w:szCs w:val="22"/>
        </w:rPr>
        <w:t xml:space="preserve"> marks)</w:t>
      </w:r>
    </w:p>
    <w:p w14:paraId="54A365D7" w14:textId="1B86D7ED" w:rsidR="00FA3070" w:rsidRDefault="00FA3070" w:rsidP="009470DA">
      <w:pPr>
        <w:rPr>
          <w:rFonts w:ascii="Arial" w:hAnsi="Arial" w:cs="Arial"/>
          <w:b/>
          <w:sz w:val="22"/>
          <w:szCs w:val="22"/>
        </w:rPr>
      </w:pPr>
    </w:p>
    <w:p w14:paraId="0AD2AE39" w14:textId="0EC26CAE" w:rsidR="00717A44" w:rsidRDefault="00717A44" w:rsidP="00717A44">
      <w:pPr>
        <w:rPr>
          <w:rFonts w:ascii="Arial" w:hAnsi="Arial" w:cs="Arial"/>
          <w:sz w:val="22"/>
          <w:szCs w:val="22"/>
          <w:lang w:val="en-GB"/>
        </w:rPr>
      </w:pPr>
      <w:r w:rsidRPr="00717A44">
        <w:rPr>
          <w:rFonts w:ascii="Arial" w:hAnsi="Arial" w:cs="Arial"/>
          <w:sz w:val="22"/>
          <w:szCs w:val="22"/>
          <w:lang w:val="en-GB"/>
        </w:rPr>
        <w:t xml:space="preserve">A particular model of beach chair is illustrated below. </w:t>
      </w:r>
    </w:p>
    <w:p w14:paraId="53D016CE" w14:textId="77777777" w:rsidR="00717A44" w:rsidRPr="00717A44" w:rsidRDefault="00717A44" w:rsidP="00717A44">
      <w:pPr>
        <w:rPr>
          <w:rFonts w:ascii="Arial" w:hAnsi="Arial" w:cs="Arial"/>
          <w:sz w:val="22"/>
          <w:szCs w:val="22"/>
          <w:lang w:val="en-GB"/>
        </w:rPr>
      </w:pPr>
    </w:p>
    <w:p w14:paraId="4F72650C" w14:textId="77777777" w:rsidR="00717A44" w:rsidRPr="00717A44" w:rsidRDefault="00717A44" w:rsidP="00717A44">
      <w:pPr>
        <w:jc w:val="center"/>
        <w:rPr>
          <w:rFonts w:ascii="Arial" w:hAnsi="Arial" w:cs="Arial"/>
          <w:sz w:val="22"/>
          <w:szCs w:val="22"/>
          <w:lang w:val="en-GB"/>
        </w:rPr>
      </w:pPr>
      <w:r w:rsidRPr="00717A44">
        <w:rPr>
          <w:rFonts w:ascii="Arial" w:hAnsi="Arial" w:cs="Arial"/>
          <w:noProof/>
          <w:sz w:val="22"/>
          <w:szCs w:val="22"/>
          <w:lang w:val="en-GB"/>
        </w:rPr>
        <w:drawing>
          <wp:inline distT="0" distB="0" distL="0" distR="0" wp14:anchorId="558FDB97" wp14:editId="0AE8172F">
            <wp:extent cx="1788131" cy="2044700"/>
            <wp:effectExtent l="0" t="0" r="3175"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790370" cy="2047260"/>
                    </a:xfrm>
                    <a:prstGeom prst="rect">
                      <a:avLst/>
                    </a:prstGeom>
                    <a:noFill/>
                    <a:ln>
                      <a:noFill/>
                    </a:ln>
                  </pic:spPr>
                </pic:pic>
              </a:graphicData>
            </a:graphic>
          </wp:inline>
        </w:drawing>
      </w:r>
      <w:r w:rsidRPr="00717A44">
        <w:rPr>
          <w:rFonts w:ascii="Arial" w:hAnsi="Arial" w:cs="Arial"/>
          <w:sz w:val="22"/>
          <w:szCs w:val="22"/>
          <w:lang w:val="en-GB"/>
        </w:rPr>
        <w:tab/>
      </w:r>
      <w:r w:rsidRPr="00717A44">
        <w:rPr>
          <w:rFonts w:ascii="Arial" w:hAnsi="Arial" w:cs="Arial"/>
          <w:sz w:val="22"/>
          <w:szCs w:val="22"/>
          <w:lang w:val="en-GB"/>
        </w:rPr>
        <w:tab/>
      </w:r>
      <w:r w:rsidRPr="00717A44">
        <w:rPr>
          <w:rFonts w:ascii="Arial" w:hAnsi="Arial" w:cs="Arial"/>
          <w:noProof/>
          <w:sz w:val="22"/>
          <w:szCs w:val="22"/>
          <w:lang w:val="en-GB"/>
        </w:rPr>
        <w:drawing>
          <wp:inline distT="0" distB="0" distL="0" distR="0" wp14:anchorId="04CE2C10" wp14:editId="747D07F3">
            <wp:extent cx="3060551" cy="2040255"/>
            <wp:effectExtent l="0" t="0" r="6985"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066934" cy="2044510"/>
                    </a:xfrm>
                    <a:prstGeom prst="rect">
                      <a:avLst/>
                    </a:prstGeom>
                    <a:noFill/>
                    <a:ln>
                      <a:noFill/>
                    </a:ln>
                  </pic:spPr>
                </pic:pic>
              </a:graphicData>
            </a:graphic>
          </wp:inline>
        </w:drawing>
      </w:r>
    </w:p>
    <w:p w14:paraId="729B5ADE" w14:textId="77777777" w:rsidR="00717A44" w:rsidRPr="00717A44" w:rsidRDefault="00717A44" w:rsidP="00717A44">
      <w:pPr>
        <w:jc w:val="center"/>
        <w:rPr>
          <w:rFonts w:ascii="Arial" w:hAnsi="Arial" w:cs="Arial"/>
          <w:sz w:val="22"/>
          <w:szCs w:val="22"/>
          <w:lang w:val="en-GB"/>
        </w:rPr>
      </w:pPr>
      <w:r w:rsidRPr="00717A44">
        <w:rPr>
          <w:rFonts w:ascii="Arial" w:hAnsi="Arial" w:cs="Arial"/>
          <w:noProof/>
          <w:sz w:val="22"/>
          <w:szCs w:val="22"/>
          <w:lang w:val="en-GB"/>
        </w:rPr>
        <w:drawing>
          <wp:inline distT="0" distB="0" distL="0" distR="0" wp14:anchorId="7BA6E092" wp14:editId="4C024570">
            <wp:extent cx="1988393" cy="190500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003298" cy="1919279"/>
                    </a:xfrm>
                    <a:prstGeom prst="rect">
                      <a:avLst/>
                    </a:prstGeom>
                    <a:noFill/>
                    <a:ln>
                      <a:noFill/>
                    </a:ln>
                  </pic:spPr>
                </pic:pic>
              </a:graphicData>
            </a:graphic>
          </wp:inline>
        </w:drawing>
      </w:r>
    </w:p>
    <w:p w14:paraId="504CA8BE" w14:textId="77777777" w:rsidR="00717A44" w:rsidRDefault="00717A44" w:rsidP="00717A44">
      <w:pPr>
        <w:rPr>
          <w:rFonts w:ascii="Arial" w:hAnsi="Arial" w:cs="Arial"/>
          <w:sz w:val="22"/>
          <w:szCs w:val="22"/>
          <w:lang w:val="en-GB"/>
        </w:rPr>
      </w:pPr>
    </w:p>
    <w:p w14:paraId="4CF9EADD" w14:textId="54C78D67" w:rsidR="00717A44" w:rsidRPr="00717A44" w:rsidRDefault="00717A44" w:rsidP="00717A44">
      <w:pPr>
        <w:rPr>
          <w:rFonts w:ascii="Arial" w:hAnsi="Arial" w:cs="Arial"/>
          <w:sz w:val="22"/>
          <w:szCs w:val="22"/>
          <w:lang w:val="en-GB"/>
        </w:rPr>
      </w:pPr>
      <w:r w:rsidRPr="00717A44">
        <w:rPr>
          <w:rFonts w:ascii="Arial" w:hAnsi="Arial" w:cs="Arial"/>
          <w:sz w:val="22"/>
          <w:szCs w:val="22"/>
          <w:lang w:val="en-GB"/>
        </w:rPr>
        <w:t>As can be seen by the photographs, the seat consists of three basic components: a horizontal seat which lays flat on the earth; a back rest whose angle with the horizontal can be adjusted; and a hinge</w:t>
      </w:r>
      <w:r w:rsidR="00553A38">
        <w:rPr>
          <w:rFonts w:ascii="Arial" w:hAnsi="Arial" w:cs="Arial"/>
          <w:sz w:val="22"/>
          <w:szCs w:val="22"/>
          <w:lang w:val="en-GB"/>
        </w:rPr>
        <w:t>,</w:t>
      </w:r>
      <w:r w:rsidRPr="00717A44">
        <w:rPr>
          <w:rFonts w:ascii="Arial" w:hAnsi="Arial" w:cs="Arial"/>
          <w:sz w:val="22"/>
          <w:szCs w:val="22"/>
          <w:lang w:val="en-GB"/>
        </w:rPr>
        <w:t xml:space="preserve"> around which the back rest’s angle can be changed.</w:t>
      </w:r>
      <w:r w:rsidR="00F57CF9">
        <w:rPr>
          <w:rFonts w:ascii="Arial" w:hAnsi="Arial" w:cs="Arial"/>
          <w:sz w:val="22"/>
          <w:szCs w:val="22"/>
          <w:lang w:val="en-GB"/>
        </w:rPr>
        <w:t xml:space="preserve"> Once the angle of the back rest is set, the entire chair can be considered as one rigid object. </w:t>
      </w:r>
    </w:p>
    <w:p w14:paraId="171627A6" w14:textId="77777777" w:rsidR="00717A44" w:rsidRDefault="00717A44" w:rsidP="00717A44">
      <w:pPr>
        <w:rPr>
          <w:rFonts w:ascii="Arial" w:hAnsi="Arial" w:cs="Arial"/>
          <w:sz w:val="22"/>
          <w:szCs w:val="22"/>
          <w:lang w:val="en-GB"/>
        </w:rPr>
      </w:pPr>
    </w:p>
    <w:p w14:paraId="2AB3EFA3" w14:textId="27F25791" w:rsidR="00717A44" w:rsidRPr="00717A44" w:rsidRDefault="00717A44" w:rsidP="00717A44">
      <w:pPr>
        <w:rPr>
          <w:rFonts w:ascii="Arial" w:hAnsi="Arial" w:cs="Arial"/>
          <w:sz w:val="22"/>
          <w:szCs w:val="22"/>
          <w:lang w:val="en-GB"/>
        </w:rPr>
      </w:pPr>
      <w:r w:rsidRPr="00717A44">
        <w:rPr>
          <w:rFonts w:ascii="Arial" w:hAnsi="Arial" w:cs="Arial"/>
          <w:sz w:val="22"/>
          <w:szCs w:val="22"/>
          <w:lang w:val="en-GB"/>
        </w:rPr>
        <w:t xml:space="preserve">For the purposes of this question, the seat and back rest can be considered uniform. </w:t>
      </w:r>
    </w:p>
    <w:p w14:paraId="53FD0167" w14:textId="79959ED3" w:rsidR="00717A44" w:rsidRDefault="00717A44" w:rsidP="00717A44">
      <w:pPr>
        <w:rPr>
          <w:rFonts w:ascii="Arial" w:hAnsi="Arial" w:cs="Arial"/>
          <w:sz w:val="22"/>
          <w:szCs w:val="22"/>
          <w:lang w:val="en-GB"/>
        </w:rPr>
      </w:pPr>
      <w:r w:rsidRPr="00717A44">
        <w:rPr>
          <w:rFonts w:ascii="Arial" w:hAnsi="Arial" w:cs="Arial"/>
          <w:sz w:val="22"/>
          <w:szCs w:val="22"/>
          <w:lang w:val="en-GB"/>
        </w:rPr>
        <w:t xml:space="preserve">The dimensions of the seat’s components are shown in the diagram </w:t>
      </w:r>
      <w:r>
        <w:rPr>
          <w:rFonts w:ascii="Arial" w:hAnsi="Arial" w:cs="Arial"/>
          <w:sz w:val="22"/>
          <w:szCs w:val="22"/>
          <w:lang w:val="en-GB"/>
        </w:rPr>
        <w:t>on the next page</w:t>
      </w:r>
      <w:r w:rsidRPr="00717A44">
        <w:rPr>
          <w:rFonts w:ascii="Arial" w:hAnsi="Arial" w:cs="Arial"/>
          <w:sz w:val="22"/>
          <w:szCs w:val="22"/>
          <w:lang w:val="en-GB"/>
        </w:rPr>
        <w:t xml:space="preserve">. It is resting on horizontal ground. As shown, the back rest is at an angle of 19.5° to the vertical. </w:t>
      </w:r>
    </w:p>
    <w:p w14:paraId="7BFB0108" w14:textId="77777777" w:rsidR="00717A44" w:rsidRDefault="00717A44">
      <w:pPr>
        <w:spacing w:after="160" w:line="259" w:lineRule="auto"/>
        <w:rPr>
          <w:rFonts w:ascii="Arial" w:hAnsi="Arial" w:cs="Arial"/>
          <w:sz w:val="22"/>
          <w:szCs w:val="22"/>
          <w:lang w:val="en-GB"/>
        </w:rPr>
      </w:pPr>
      <w:r>
        <w:rPr>
          <w:rFonts w:ascii="Arial" w:hAnsi="Arial" w:cs="Arial"/>
          <w:sz w:val="22"/>
          <w:szCs w:val="22"/>
          <w:lang w:val="en-GB"/>
        </w:rPr>
        <w:br w:type="page"/>
      </w:r>
    </w:p>
    <w:p w14:paraId="2BD08546" w14:textId="77777777" w:rsidR="00717A44" w:rsidRPr="00717A44" w:rsidRDefault="00717A44" w:rsidP="00717A44">
      <w:pPr>
        <w:rPr>
          <w:rFonts w:ascii="Arial" w:hAnsi="Arial" w:cs="Arial"/>
          <w:sz w:val="22"/>
          <w:szCs w:val="22"/>
          <w:lang w:val="en-GB"/>
        </w:rPr>
      </w:pPr>
    </w:p>
    <w:p w14:paraId="2C2BA74F" w14:textId="77777777" w:rsidR="00717A44" w:rsidRPr="00717A44" w:rsidRDefault="00717A44" w:rsidP="00717A44">
      <w:pPr>
        <w:rPr>
          <w:rFonts w:ascii="Arial" w:hAnsi="Arial" w:cs="Arial"/>
          <w:sz w:val="22"/>
          <w:szCs w:val="22"/>
          <w:lang w:val="en-GB"/>
        </w:rPr>
      </w:pPr>
      <w:r w:rsidRPr="00717A44">
        <w:rPr>
          <w:rFonts w:ascii="Arial" w:hAnsi="Arial" w:cs="Arial"/>
          <w:noProof/>
          <w:sz w:val="22"/>
          <w:szCs w:val="22"/>
          <w:lang w:val="en-GB"/>
        </w:rPr>
        <mc:AlternateContent>
          <mc:Choice Requires="wps">
            <w:drawing>
              <wp:anchor distT="0" distB="0" distL="114300" distR="114300" simplePos="0" relativeHeight="251658373" behindDoc="0" locked="0" layoutInCell="1" allowOverlap="1" wp14:anchorId="0E2EB208" wp14:editId="3070964D">
                <wp:simplePos x="0" y="0"/>
                <wp:positionH relativeFrom="column">
                  <wp:posOffset>2397125</wp:posOffset>
                </wp:positionH>
                <wp:positionV relativeFrom="paragraph">
                  <wp:posOffset>213360</wp:posOffset>
                </wp:positionV>
                <wp:extent cx="0" cy="1485900"/>
                <wp:effectExtent l="0" t="0" r="38100" b="19050"/>
                <wp:wrapNone/>
                <wp:docPr id="192" name="Straight Connector 192"/>
                <wp:cNvGraphicFramePr/>
                <a:graphic xmlns:a="http://schemas.openxmlformats.org/drawingml/2006/main">
                  <a:graphicData uri="http://schemas.microsoft.com/office/word/2010/wordprocessingShape">
                    <wps:wsp>
                      <wps:cNvCnPr/>
                      <wps:spPr>
                        <a:xfrm flipV="1">
                          <a:off x="0" y="0"/>
                          <a:ext cx="0" cy="1485900"/>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w:pict>
              <v:line w14:anchorId="0984FBC6" id="Straight Connector 192" o:spid="_x0000_s1026" style="position:absolute;flip:y;z-index:252344320;visibility:visible;mso-wrap-style:square;mso-wrap-distance-left:9pt;mso-wrap-distance-top:0;mso-wrap-distance-right:9pt;mso-wrap-distance-bottom:0;mso-position-horizontal:absolute;mso-position-horizontal-relative:text;mso-position-vertical:absolute;mso-position-vertical-relative:text" from="188.75pt,16.8pt" to="188.75pt,13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" strokecolor="black [3213]" strokeweight=".5pt">
                <v:stroke dashstyle="dash" joinstyle="miter"/>
              </v:line>
            </w:pict>
          </mc:Fallback>
        </mc:AlternateContent>
      </w:r>
    </w:p>
    <w:p w14:paraId="21BE41D7" w14:textId="45E86112" w:rsidR="00717A44" w:rsidRPr="00717A44" w:rsidRDefault="00717A44" w:rsidP="00717A44">
      <w:pPr>
        <w:rPr>
          <w:rFonts w:ascii="Arial" w:hAnsi="Arial" w:cs="Arial"/>
          <w:sz w:val="22"/>
          <w:szCs w:val="22"/>
          <w:lang w:val="en-GB"/>
        </w:rPr>
      </w:pPr>
      <w:r w:rsidRPr="00717A44">
        <w:rPr>
          <w:rFonts w:ascii="Arial" w:hAnsi="Arial" w:cs="Arial"/>
          <w:noProof/>
          <w:sz w:val="22"/>
          <w:szCs w:val="22"/>
          <w:lang w:val="en-GB"/>
        </w:rPr>
        <mc:AlternateContent>
          <mc:Choice Requires="wps">
            <w:drawing>
              <wp:anchor distT="0" distB="0" distL="114300" distR="114300" simplePos="0" relativeHeight="251658375" behindDoc="1" locked="0" layoutInCell="1" allowOverlap="1" wp14:anchorId="6A42E70E" wp14:editId="23A6F12F">
                <wp:simplePos x="0" y="0"/>
                <wp:positionH relativeFrom="column">
                  <wp:posOffset>2552700</wp:posOffset>
                </wp:positionH>
                <wp:positionV relativeFrom="paragraph">
                  <wp:posOffset>1765300</wp:posOffset>
                </wp:positionV>
                <wp:extent cx="914400" cy="285750"/>
                <wp:effectExtent l="0" t="0" r="8255" b="0"/>
                <wp:wrapNone/>
                <wp:docPr id="193" name="Text Box 193"/>
                <wp:cNvGraphicFramePr/>
                <a:graphic xmlns:a="http://schemas.openxmlformats.org/drawingml/2006/main">
                  <a:graphicData uri="http://schemas.microsoft.com/office/word/2010/wordprocessingShape">
                    <wps:wsp>
                      <wps:cNvSpPr txBox="1"/>
                      <wps:spPr>
                        <a:xfrm>
                          <a:off x="0" y="0"/>
                          <a:ext cx="914400" cy="285750"/>
                        </a:xfrm>
                        <a:prstGeom prst="rect">
                          <a:avLst/>
                        </a:prstGeom>
                        <a:solidFill>
                          <a:schemeClr val="lt1"/>
                        </a:solidFill>
                        <a:ln w="6350">
                          <a:noFill/>
                        </a:ln>
                      </wps:spPr>
                      <wps:txbx>
                        <w:txbxContent>
                          <w:p w14:paraId="1A746C00" w14:textId="77777777" w:rsidR="00717A44" w:rsidRPr="00CA3620" w:rsidRDefault="00717A44" w:rsidP="00717A44">
                            <w:pPr>
                              <w:jc w:val="center"/>
                              <w:rPr>
                                <w:rFonts w:ascii="Arial" w:hAnsi="Arial" w:cs="Arial"/>
                                <w:b/>
                                <w:bCs/>
                                <w:lang w:val="en-GB"/>
                              </w:rPr>
                            </w:pPr>
                            <w:r>
                              <w:rPr>
                                <w:rFonts w:ascii="Arial" w:hAnsi="Arial" w:cs="Arial"/>
                                <w:b/>
                                <w:bCs/>
                                <w:lang w:val="en-GB"/>
                              </w:rPr>
                              <w:t>GROUND</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A42E70E" id="Text Box 193" o:spid="_x0000_s1084" type="#_x0000_t202" style="position:absolute;margin-left:201pt;margin-top:139pt;width:1in;height:22.5pt;z-index:-251658105;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" fillcolor="white [3201]" stroked="f" strokeweight=".5pt">
                <v:textbox>
                  <w:txbxContent>
                    <w:p w14:paraId="1A746C00" w14:textId="77777777" w:rsidR="00717A44" w:rsidRPr="00CA3620" w:rsidRDefault="00717A44" w:rsidP="00717A44">
                      <w:pPr>
                        <w:jc w:val="center"/>
                        <w:rPr>
                          <w:rFonts w:ascii="Arial" w:hAnsi="Arial" w:cs="Arial"/>
                          <w:b/>
                          <w:bCs/>
                          <w:lang w:val="en-GB"/>
                        </w:rPr>
                      </w:pPr>
                      <w:r>
                        <w:rPr>
                          <w:rFonts w:ascii="Arial" w:hAnsi="Arial" w:cs="Arial"/>
                          <w:b/>
                          <w:bCs/>
                          <w:lang w:val="en-GB"/>
                        </w:rPr>
                        <w:t>GROUND</w:t>
                      </w:r>
                    </w:p>
                  </w:txbxContent>
                </v:textbox>
              </v:shape>
            </w:pict>
          </mc:Fallback>
        </mc:AlternateContent>
      </w:r>
      <w:r w:rsidRPr="00717A44">
        <w:rPr>
          <w:rFonts w:ascii="Arial" w:hAnsi="Arial" w:cs="Arial"/>
          <w:noProof/>
          <w:sz w:val="22"/>
          <w:szCs w:val="22"/>
          <w:lang w:val="en-GB"/>
        </w:rPr>
        <mc:AlternateContent>
          <mc:Choice Requires="wps">
            <w:drawing>
              <wp:anchor distT="0" distB="0" distL="114300" distR="114300" simplePos="0" relativeHeight="251658370" behindDoc="1" locked="0" layoutInCell="1" allowOverlap="1" wp14:anchorId="1C93803E" wp14:editId="153A8DB5">
                <wp:simplePos x="0" y="0"/>
                <wp:positionH relativeFrom="column">
                  <wp:posOffset>2552700</wp:posOffset>
                </wp:positionH>
                <wp:positionV relativeFrom="paragraph">
                  <wp:posOffset>514350</wp:posOffset>
                </wp:positionV>
                <wp:extent cx="914400" cy="342900"/>
                <wp:effectExtent l="0" t="0" r="1270" b="0"/>
                <wp:wrapNone/>
                <wp:docPr id="196" name="Text Box 196"/>
                <wp:cNvGraphicFramePr/>
                <a:graphic xmlns:a="http://schemas.openxmlformats.org/drawingml/2006/main">
                  <a:graphicData uri="http://schemas.microsoft.com/office/word/2010/wordprocessingShape">
                    <wps:wsp>
                      <wps:cNvSpPr txBox="1"/>
                      <wps:spPr>
                        <a:xfrm>
                          <a:off x="0" y="0"/>
                          <a:ext cx="914400" cy="342900"/>
                        </a:xfrm>
                        <a:prstGeom prst="rect">
                          <a:avLst/>
                        </a:prstGeom>
                        <a:solidFill>
                          <a:schemeClr val="lt1"/>
                        </a:solidFill>
                        <a:ln w="6350">
                          <a:noFill/>
                        </a:ln>
                      </wps:spPr>
                      <wps:txbx>
                        <w:txbxContent>
                          <w:p w14:paraId="4D6FC143" w14:textId="77777777" w:rsidR="00717A44" w:rsidRPr="00CA3620" w:rsidRDefault="00717A44" w:rsidP="00717A44">
                            <w:pPr>
                              <w:jc w:val="center"/>
                              <w:rPr>
                                <w:rFonts w:ascii="Arial" w:hAnsi="Arial" w:cs="Arial"/>
                                <w:b/>
                                <w:bCs/>
                                <w:lang w:val="en-GB"/>
                              </w:rPr>
                            </w:pPr>
                            <w:r w:rsidRPr="00CA3620">
                              <w:rPr>
                                <w:rFonts w:ascii="Arial" w:hAnsi="Arial" w:cs="Arial"/>
                                <w:b/>
                                <w:bCs/>
                                <w:lang w:val="en-GB"/>
                              </w:rPr>
                              <w:t>HINGE/PIVOT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C93803E" id="Text Box 196" o:spid="_x0000_s1085" type="#_x0000_t202" style="position:absolute;margin-left:201pt;margin-top:40.5pt;width:1in;height:27pt;z-index:-25165811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" fillcolor="white [3201]" stroked="f" strokeweight=".5pt">
                <v:textbox>
                  <w:txbxContent>
                    <w:p w14:paraId="4D6FC143" w14:textId="77777777" w:rsidR="00717A44" w:rsidRPr="00CA3620" w:rsidRDefault="00717A44" w:rsidP="00717A44">
                      <w:pPr>
                        <w:jc w:val="center"/>
                        <w:rPr>
                          <w:rFonts w:ascii="Arial" w:hAnsi="Arial" w:cs="Arial"/>
                          <w:b/>
                          <w:bCs/>
                          <w:lang w:val="en-GB"/>
                        </w:rPr>
                      </w:pPr>
                      <w:r w:rsidRPr="00CA3620">
                        <w:rPr>
                          <w:rFonts w:ascii="Arial" w:hAnsi="Arial" w:cs="Arial"/>
                          <w:b/>
                          <w:bCs/>
                          <w:lang w:val="en-GB"/>
                        </w:rPr>
                        <w:t>HINGE/PIVOT</w:t>
                      </w:r>
                    </w:p>
                  </w:txbxContent>
                </v:textbox>
              </v:shape>
            </w:pict>
          </mc:Fallback>
        </mc:AlternateContent>
      </w:r>
      <w:r w:rsidRPr="00717A44">
        <w:rPr>
          <w:rFonts w:ascii="Arial" w:hAnsi="Arial" w:cs="Arial"/>
          <w:noProof/>
          <w:sz w:val="22"/>
          <w:szCs w:val="22"/>
          <w:lang w:val="en-GB"/>
        </w:rPr>
        <mc:AlternateContent>
          <mc:Choice Requires="wps">
            <w:drawing>
              <wp:anchor distT="0" distB="0" distL="114300" distR="114300" simplePos="0" relativeHeight="251658374" behindDoc="1" locked="0" layoutInCell="1" allowOverlap="1" wp14:anchorId="0EA56E4A" wp14:editId="7B84D7E2">
                <wp:simplePos x="0" y="0"/>
                <wp:positionH relativeFrom="column">
                  <wp:posOffset>2019935</wp:posOffset>
                </wp:positionH>
                <wp:positionV relativeFrom="paragraph">
                  <wp:posOffset>154305</wp:posOffset>
                </wp:positionV>
                <wp:extent cx="914400" cy="228600"/>
                <wp:effectExtent l="0" t="0" r="7620" b="0"/>
                <wp:wrapNone/>
                <wp:docPr id="197" name="Text Box 197"/>
                <wp:cNvGraphicFramePr/>
                <a:graphic xmlns:a="http://schemas.openxmlformats.org/drawingml/2006/main">
                  <a:graphicData uri="http://schemas.microsoft.com/office/word/2010/wordprocessingShape">
                    <wps:wsp>
                      <wps:cNvSpPr txBox="1"/>
                      <wps:spPr>
                        <a:xfrm>
                          <a:off x="0" y="0"/>
                          <a:ext cx="914400" cy="228600"/>
                        </a:xfrm>
                        <a:prstGeom prst="rect">
                          <a:avLst/>
                        </a:prstGeom>
                        <a:solidFill>
                          <a:schemeClr val="lt1"/>
                        </a:solidFill>
                        <a:ln w="6350">
                          <a:noFill/>
                        </a:ln>
                      </wps:spPr>
                      <wps:txbx>
                        <w:txbxContent>
                          <w:p w14:paraId="2383E9E3" w14:textId="77777777" w:rsidR="00717A44" w:rsidRPr="00CA3620" w:rsidRDefault="00717A44" w:rsidP="00717A44">
                            <w:pPr>
                              <w:rPr>
                                <w:rFonts w:ascii="Arial" w:hAnsi="Arial" w:cs="Arial"/>
                                <w:b/>
                                <w:bCs/>
                                <w:sz w:val="18"/>
                                <w:szCs w:val="18"/>
                                <w:lang w:val="en-GB"/>
                              </w:rPr>
                            </w:pPr>
                            <w:r w:rsidRPr="00CA3620">
                              <w:rPr>
                                <w:rFonts w:ascii="Arial" w:hAnsi="Arial" w:cs="Arial"/>
                                <w:b/>
                                <w:bCs/>
                                <w:sz w:val="18"/>
                                <w:szCs w:val="18"/>
                                <w:lang w:val="en-GB"/>
                              </w:rPr>
                              <w:t>19.5°</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EA56E4A" id="Text Box 197" o:spid="_x0000_s1086" type="#_x0000_t202" style="position:absolute;margin-left:159.05pt;margin-top:12.15pt;width:1in;height:18pt;z-index:-25165810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" fillcolor="white [3201]" stroked="f" strokeweight=".5pt">
                <v:textbox>
                  <w:txbxContent>
                    <w:p w14:paraId="2383E9E3" w14:textId="77777777" w:rsidR="00717A44" w:rsidRPr="00CA3620" w:rsidRDefault="00717A44" w:rsidP="00717A44">
                      <w:pPr>
                        <w:rPr>
                          <w:rFonts w:ascii="Arial" w:hAnsi="Arial" w:cs="Arial"/>
                          <w:b/>
                          <w:bCs/>
                          <w:sz w:val="18"/>
                          <w:szCs w:val="18"/>
                          <w:lang w:val="en-GB"/>
                        </w:rPr>
                      </w:pPr>
                      <w:r w:rsidRPr="00CA3620">
                        <w:rPr>
                          <w:rFonts w:ascii="Arial" w:hAnsi="Arial" w:cs="Arial"/>
                          <w:b/>
                          <w:bCs/>
                          <w:sz w:val="18"/>
                          <w:szCs w:val="18"/>
                          <w:lang w:val="en-GB"/>
                        </w:rPr>
                        <w:t>19.5°</w:t>
                      </w:r>
                    </w:p>
                  </w:txbxContent>
                </v:textbox>
              </v:shape>
            </w:pict>
          </mc:Fallback>
        </mc:AlternateContent>
      </w:r>
      <w:r w:rsidRPr="00717A44">
        <w:rPr>
          <w:rFonts w:ascii="Arial" w:hAnsi="Arial" w:cs="Arial"/>
          <w:noProof/>
          <w:sz w:val="22"/>
          <w:szCs w:val="22"/>
          <w:lang w:val="en-GB"/>
        </w:rPr>
        <mc:AlternateContent>
          <mc:Choice Requires="wps">
            <w:drawing>
              <wp:anchor distT="0" distB="0" distL="114300" distR="114300" simplePos="0" relativeHeight="251658372" behindDoc="0" locked="0" layoutInCell="1" allowOverlap="1" wp14:anchorId="325AF27D" wp14:editId="661562C6">
                <wp:simplePos x="0" y="0"/>
                <wp:positionH relativeFrom="column">
                  <wp:posOffset>571500</wp:posOffset>
                </wp:positionH>
                <wp:positionV relativeFrom="paragraph">
                  <wp:posOffset>1538605</wp:posOffset>
                </wp:positionV>
                <wp:extent cx="4800600" cy="228600"/>
                <wp:effectExtent l="0" t="0" r="0" b="0"/>
                <wp:wrapNone/>
                <wp:docPr id="198" name="Rectangle 198"/>
                <wp:cNvGraphicFramePr/>
                <a:graphic xmlns:a="http://schemas.openxmlformats.org/drawingml/2006/main">
                  <a:graphicData uri="http://schemas.microsoft.com/office/word/2010/wordprocessingShape">
                    <wps:wsp>
                      <wps:cNvSpPr/>
                      <wps:spPr>
                        <a:xfrm>
                          <a:off x="0" y="0"/>
                          <a:ext cx="4800600" cy="228600"/>
                        </a:xfrm>
                        <a:prstGeom prst="rect">
                          <a:avLst/>
                        </a:prstGeom>
                        <a:pattFill prst="smConfetti">
                          <a:fgClr>
                            <a:schemeClr val="bg1">
                              <a:lumMod val="65000"/>
                            </a:schemeClr>
                          </a:fgClr>
                          <a:bgClr>
                            <a:schemeClr val="bg1"/>
                          </a:bgClr>
                        </a:patt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rect w14:anchorId="1315B003" id="Rectangle 198" o:spid="_x0000_s1026" style="position:absolute;margin-left:45pt;margin-top:121.15pt;width:378pt;height:18pt;z-index:252343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" fillcolor="#a5a5a5 [2092]" stroked="f" strokeweight="1pt">
                <v:fill r:id="rId27" o:title="" color2="white [3212]" type="pattern"/>
              </v:rect>
            </w:pict>
          </mc:Fallback>
        </mc:AlternateContent>
      </w:r>
      <w:r w:rsidRPr="00717A44">
        <w:rPr>
          <w:rFonts w:ascii="Arial" w:hAnsi="Arial" w:cs="Arial"/>
          <w:noProof/>
          <w:sz w:val="22"/>
          <w:szCs w:val="22"/>
          <w:lang w:val="en-GB"/>
        </w:rPr>
        <mc:AlternateContent>
          <mc:Choice Requires="wps">
            <w:drawing>
              <wp:anchor distT="0" distB="0" distL="114300" distR="114300" simplePos="0" relativeHeight="251658371" behindDoc="0" locked="0" layoutInCell="1" allowOverlap="1" wp14:anchorId="5D7B3D10" wp14:editId="5BE287AC">
                <wp:simplePos x="0" y="0"/>
                <wp:positionH relativeFrom="column">
                  <wp:posOffset>2393950</wp:posOffset>
                </wp:positionH>
                <wp:positionV relativeFrom="paragraph">
                  <wp:posOffset>738505</wp:posOffset>
                </wp:positionV>
                <wp:extent cx="234950" cy="685800"/>
                <wp:effectExtent l="38100" t="0" r="31750" b="57150"/>
                <wp:wrapNone/>
                <wp:docPr id="199" name="Straight Arrow Connector 199"/>
                <wp:cNvGraphicFramePr/>
                <a:graphic xmlns:a="http://schemas.openxmlformats.org/drawingml/2006/main">
                  <a:graphicData uri="http://schemas.microsoft.com/office/word/2010/wordprocessingShape">
                    <wps:wsp>
                      <wps:cNvCnPr/>
                      <wps:spPr>
                        <a:xfrm flipH="1">
                          <a:off x="0" y="0"/>
                          <a:ext cx="234950" cy="6858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du="http://schemas.microsoft.com/office/word/2023/wordml/word16du">
            <w:pict>
              <v:shape w14:anchorId="6D7573CE" id="Straight Arrow Connector 199" o:spid="_x0000_s1026" type="#_x0000_t32" style="position:absolute;margin-left:188.5pt;margin-top:58.15pt;width:18.5pt;height:54pt;flip:x;z-index:252342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" strokecolor="black [3200]" strokeweight=".5pt">
                <v:stroke endarrow="block" joinstyle="miter"/>
              </v:shape>
            </w:pict>
          </mc:Fallback>
        </mc:AlternateContent>
      </w:r>
      <w:r w:rsidRPr="00717A44">
        <w:rPr>
          <w:rFonts w:ascii="Arial" w:hAnsi="Arial" w:cs="Arial"/>
          <w:noProof/>
          <w:sz w:val="22"/>
          <w:szCs w:val="22"/>
          <w:lang w:val="en-GB"/>
        </w:rPr>
        <mc:AlternateContent>
          <mc:Choice Requires="wps">
            <w:drawing>
              <wp:anchor distT="0" distB="0" distL="114300" distR="114300" simplePos="0" relativeHeight="251658369" behindDoc="0" locked="0" layoutInCell="1" allowOverlap="1" wp14:anchorId="1C7BAACD" wp14:editId="4F5441BB">
                <wp:simplePos x="0" y="0"/>
                <wp:positionH relativeFrom="column">
                  <wp:posOffset>3429000</wp:posOffset>
                </wp:positionH>
                <wp:positionV relativeFrom="paragraph">
                  <wp:posOffset>738505</wp:posOffset>
                </wp:positionV>
                <wp:extent cx="800100" cy="685800"/>
                <wp:effectExtent l="38100" t="0" r="19050" b="57150"/>
                <wp:wrapNone/>
                <wp:docPr id="200" name="Straight Arrow Connector 200"/>
                <wp:cNvGraphicFramePr/>
                <a:graphic xmlns:a="http://schemas.openxmlformats.org/drawingml/2006/main">
                  <a:graphicData uri="http://schemas.microsoft.com/office/word/2010/wordprocessingShape">
                    <wps:wsp>
                      <wps:cNvCnPr/>
                      <wps:spPr>
                        <a:xfrm flipH="1">
                          <a:off x="0" y="0"/>
                          <a:ext cx="800100" cy="6858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du="http://schemas.microsoft.com/office/word/2023/wordml/word16du">
            <w:pict>
              <v:shape w14:anchorId="2F035DE5" id="Straight Arrow Connector 200" o:spid="_x0000_s1026" type="#_x0000_t32" style="position:absolute;margin-left:270pt;margin-top:58.15pt;width:63pt;height:54pt;flip:x;z-index:252340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" strokecolor="black [3200]" strokeweight=".5pt">
                <v:stroke endarrow="block" joinstyle="miter"/>
              </v:shape>
            </w:pict>
          </mc:Fallback>
        </mc:AlternateContent>
      </w:r>
      <w:r w:rsidRPr="00717A44">
        <w:rPr>
          <w:rFonts w:ascii="Arial" w:hAnsi="Arial" w:cs="Arial"/>
          <w:noProof/>
          <w:sz w:val="22"/>
          <w:szCs w:val="22"/>
          <w:lang w:val="en-GB"/>
        </w:rPr>
        <mc:AlternateContent>
          <mc:Choice Requires="wps">
            <w:drawing>
              <wp:anchor distT="0" distB="0" distL="114300" distR="114300" simplePos="0" relativeHeight="251658367" behindDoc="0" locked="0" layoutInCell="1" allowOverlap="1" wp14:anchorId="6E6A72CE" wp14:editId="04C33ACE">
                <wp:simplePos x="0" y="0"/>
                <wp:positionH relativeFrom="column">
                  <wp:posOffset>1395095</wp:posOffset>
                </wp:positionH>
                <wp:positionV relativeFrom="paragraph">
                  <wp:posOffset>852805</wp:posOffset>
                </wp:positionV>
                <wp:extent cx="662305" cy="0"/>
                <wp:effectExtent l="0" t="76200" r="23495" b="95250"/>
                <wp:wrapNone/>
                <wp:docPr id="201" name="Straight Arrow Connector 201"/>
                <wp:cNvGraphicFramePr/>
                <a:graphic xmlns:a="http://schemas.openxmlformats.org/drawingml/2006/main">
                  <a:graphicData uri="http://schemas.microsoft.com/office/word/2010/wordprocessingShape">
                    <wps:wsp>
                      <wps:cNvCnPr/>
                      <wps:spPr>
                        <a:xfrm>
                          <a:off x="0" y="0"/>
                          <a:ext cx="66230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du="http://schemas.microsoft.com/office/word/2023/wordml/word16du">
            <w:pict>
              <v:shape w14:anchorId="49F082B4" id="Straight Arrow Connector 201" o:spid="_x0000_s1026" type="#_x0000_t32" style="position:absolute;margin-left:109.85pt;margin-top:67.15pt;width:52.15pt;height:0;z-index:252338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" strokecolor="black [3200]" strokeweight=".5pt">
                <v:stroke endarrow="block" joinstyle="miter"/>
              </v:shape>
            </w:pict>
          </mc:Fallback>
        </mc:AlternateContent>
      </w:r>
      <w:r w:rsidRPr="00717A44">
        <w:rPr>
          <w:rFonts w:ascii="Arial" w:hAnsi="Arial" w:cs="Arial"/>
          <w:noProof/>
          <w:sz w:val="22"/>
          <w:szCs w:val="22"/>
          <w:lang w:val="en-GB"/>
        </w:rPr>
        <mc:AlternateContent>
          <mc:Choice Requires="wps">
            <w:drawing>
              <wp:anchor distT="0" distB="0" distL="114300" distR="114300" simplePos="0" relativeHeight="251658365" behindDoc="0" locked="0" layoutInCell="1" allowOverlap="1" wp14:anchorId="50B3AEF3" wp14:editId="184B905F">
                <wp:simplePos x="0" y="0"/>
                <wp:positionH relativeFrom="column">
                  <wp:posOffset>2085975</wp:posOffset>
                </wp:positionH>
                <wp:positionV relativeFrom="paragraph">
                  <wp:posOffset>167005</wp:posOffset>
                </wp:positionV>
                <wp:extent cx="120650" cy="1257300"/>
                <wp:effectExtent l="209550" t="57150" r="222250" b="57150"/>
                <wp:wrapNone/>
                <wp:docPr id="202" name="Rectangle 202"/>
                <wp:cNvGraphicFramePr/>
                <a:graphic xmlns:a="http://schemas.openxmlformats.org/drawingml/2006/main">
                  <a:graphicData uri="http://schemas.microsoft.com/office/word/2010/wordprocessingShape">
                    <wps:wsp>
                      <wps:cNvSpPr/>
                      <wps:spPr>
                        <a:xfrm>
                          <a:off x="0" y="0"/>
                          <a:ext cx="120650" cy="1257300"/>
                        </a:xfrm>
                        <a:prstGeom prst="rect">
                          <a:avLst/>
                        </a:prstGeom>
                        <a:solidFill>
                          <a:schemeClr val="bg1">
                            <a:lumMod val="85000"/>
                          </a:schemeClr>
                        </a:solidFill>
                        <a:ln>
                          <a:solidFill>
                            <a:schemeClr val="tx1"/>
                          </a:solidFill>
                        </a:ln>
                        <a:scene3d>
                          <a:camera prst="orthographicFront">
                            <a:rot lat="0" lon="0" rev="900000"/>
                          </a:camera>
                          <a:lightRig rig="threePt" dir="t"/>
                        </a:scene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rect w14:anchorId="02612B96" id="Rectangle 202" o:spid="_x0000_s1026" style="position:absolute;margin-left:164.25pt;margin-top:13.15pt;width:9.5pt;height:99pt;z-index:252336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" fillcolor="#d8d8d8 [2732]" strokecolor="black [3213]" strokeweight="1pt"/>
            </w:pict>
          </mc:Fallback>
        </mc:AlternateContent>
      </w:r>
      <w:r w:rsidRPr="00717A44">
        <w:rPr>
          <w:rFonts w:ascii="Arial" w:hAnsi="Arial" w:cs="Arial"/>
          <w:noProof/>
          <w:sz w:val="22"/>
          <w:szCs w:val="22"/>
          <w:lang w:val="en-GB"/>
        </w:rPr>
        <mc:AlternateContent>
          <mc:Choice Requires="wps">
            <w:drawing>
              <wp:anchor distT="0" distB="0" distL="114300" distR="114300" simplePos="0" relativeHeight="251658364" behindDoc="0" locked="0" layoutInCell="1" allowOverlap="1" wp14:anchorId="25EE5C2A" wp14:editId="44526DF5">
                <wp:simplePos x="0" y="0"/>
                <wp:positionH relativeFrom="column">
                  <wp:posOffset>2393950</wp:posOffset>
                </wp:positionH>
                <wp:positionV relativeFrom="paragraph">
                  <wp:posOffset>1424305</wp:posOffset>
                </wp:positionV>
                <wp:extent cx="1711325" cy="114300"/>
                <wp:effectExtent l="0" t="0" r="22225" b="19050"/>
                <wp:wrapNone/>
                <wp:docPr id="203" name="Rectangle 203"/>
                <wp:cNvGraphicFramePr/>
                <a:graphic xmlns:a="http://schemas.openxmlformats.org/drawingml/2006/main">
                  <a:graphicData uri="http://schemas.microsoft.com/office/word/2010/wordprocessingShape">
                    <wps:wsp>
                      <wps:cNvSpPr/>
                      <wps:spPr>
                        <a:xfrm>
                          <a:off x="0" y="0"/>
                          <a:ext cx="1711325" cy="114300"/>
                        </a:xfrm>
                        <a:prstGeom prst="rect">
                          <a:avLst/>
                        </a:prstGeom>
                        <a:solidFill>
                          <a:schemeClr val="bg1">
                            <a:lumMod val="8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rect w14:anchorId="34616692" id="Rectangle 203" o:spid="_x0000_s1026" style="position:absolute;margin-left:188.5pt;margin-top:112.15pt;width:134.75pt;height:9pt;z-index:252335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" fillcolor="#d8d8d8 [2732]" strokecolor="black [3213]" strokeweight="1pt"/>
            </w:pict>
          </mc:Fallback>
        </mc:AlternateContent>
      </w:r>
      <w:r w:rsidRPr="00717A44">
        <w:rPr>
          <w:rFonts w:ascii="Arial" w:hAnsi="Arial" w:cs="Arial"/>
          <w:noProof/>
          <w:sz w:val="22"/>
          <w:szCs w:val="22"/>
          <w:lang w:val="en-GB"/>
        </w:rPr>
        <mc:AlternateContent>
          <mc:Choice Requires="wps">
            <w:drawing>
              <wp:anchor distT="0" distB="0" distL="114300" distR="114300" simplePos="0" relativeHeight="251658363" behindDoc="0" locked="0" layoutInCell="1" allowOverlap="1" wp14:anchorId="29511A69" wp14:editId="276EEFC9">
                <wp:simplePos x="0" y="0"/>
                <wp:positionH relativeFrom="column">
                  <wp:posOffset>2276475</wp:posOffset>
                </wp:positionH>
                <wp:positionV relativeFrom="paragraph">
                  <wp:posOffset>1424305</wp:posOffset>
                </wp:positionV>
                <wp:extent cx="117475" cy="114300"/>
                <wp:effectExtent l="0" t="0" r="15875" b="19050"/>
                <wp:wrapNone/>
                <wp:docPr id="204" name="Oval 204"/>
                <wp:cNvGraphicFramePr/>
                <a:graphic xmlns:a="http://schemas.openxmlformats.org/drawingml/2006/main">
                  <a:graphicData uri="http://schemas.microsoft.com/office/word/2010/wordprocessingShape">
                    <wps:wsp>
                      <wps:cNvSpPr/>
                      <wps:spPr>
                        <a:xfrm>
                          <a:off x="0" y="0"/>
                          <a:ext cx="117475" cy="114300"/>
                        </a:xfrm>
                        <a:prstGeom prst="ellips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du="http://schemas.microsoft.com/office/word/2023/wordml/word16du">
            <w:pict>
              <v:oval w14:anchorId="0125C9E0" id="Oval 204" o:spid="_x0000_s1026" style="position:absolute;margin-left:179.25pt;margin-top:112.15pt;width:9.25pt;height:9pt;z-index:2523340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" fillcolor="black [3213]" strokecolor="black [3213]" strokeweight="1pt">
                <v:stroke joinstyle="miter"/>
              </v:oval>
            </w:pict>
          </mc:Fallback>
        </mc:AlternateContent>
      </w:r>
    </w:p>
    <w:p w14:paraId="1AF09B2A" w14:textId="7EE0D30A" w:rsidR="00717A44" w:rsidRPr="00717A44" w:rsidRDefault="00717A44" w:rsidP="00717A44">
      <w:pPr>
        <w:rPr>
          <w:rFonts w:ascii="Arial" w:hAnsi="Arial" w:cs="Arial"/>
          <w:sz w:val="22"/>
          <w:szCs w:val="22"/>
          <w:lang w:val="en-GB"/>
        </w:rPr>
      </w:pPr>
      <w:r w:rsidRPr="00717A44">
        <w:rPr>
          <w:rFonts w:ascii="Arial" w:hAnsi="Arial" w:cs="Arial"/>
          <w:noProof/>
          <w:sz w:val="22"/>
          <w:szCs w:val="22"/>
          <w:lang w:val="en-GB"/>
        </w:rPr>
        <mc:AlternateContent>
          <mc:Choice Requires="wps">
            <w:drawing>
              <wp:anchor distT="0" distB="0" distL="114300" distR="114300" simplePos="0" relativeHeight="251658368" behindDoc="0" locked="0" layoutInCell="1" allowOverlap="1" wp14:anchorId="567F5D88" wp14:editId="2B1FF3F6">
                <wp:simplePos x="0" y="0"/>
                <wp:positionH relativeFrom="column">
                  <wp:posOffset>4224020</wp:posOffset>
                </wp:positionH>
                <wp:positionV relativeFrom="paragraph">
                  <wp:posOffset>120650</wp:posOffset>
                </wp:positionV>
                <wp:extent cx="914400" cy="914400"/>
                <wp:effectExtent l="0" t="0" r="1905" b="0"/>
                <wp:wrapNone/>
                <wp:docPr id="194" name="Text Box 194"/>
                <wp:cNvGraphicFramePr/>
                <a:graphic xmlns:a="http://schemas.openxmlformats.org/drawingml/2006/main">
                  <a:graphicData uri="http://schemas.microsoft.com/office/word/2010/wordprocessingShape">
                    <wps:wsp>
                      <wps:cNvSpPr txBox="1"/>
                      <wps:spPr>
                        <a:xfrm>
                          <a:off x="0" y="0"/>
                          <a:ext cx="914400" cy="914400"/>
                        </a:xfrm>
                        <a:prstGeom prst="rect">
                          <a:avLst/>
                        </a:prstGeom>
                        <a:solidFill>
                          <a:schemeClr val="lt1"/>
                        </a:solidFill>
                        <a:ln w="6350">
                          <a:noFill/>
                        </a:ln>
                      </wps:spPr>
                      <wps:txbx>
                        <w:txbxContent>
                          <w:p w14:paraId="21C006F9" w14:textId="77777777" w:rsidR="00717A44" w:rsidRPr="00CA3620" w:rsidRDefault="00717A44" w:rsidP="00717A44">
                            <w:pPr>
                              <w:jc w:val="center"/>
                              <w:rPr>
                                <w:rFonts w:ascii="Arial" w:hAnsi="Arial" w:cs="Arial"/>
                                <w:b/>
                                <w:bCs/>
                                <w:lang w:val="en-GB"/>
                              </w:rPr>
                            </w:pPr>
                            <w:r w:rsidRPr="00CA3620">
                              <w:rPr>
                                <w:rFonts w:ascii="Arial" w:hAnsi="Arial" w:cs="Arial"/>
                                <w:b/>
                                <w:bCs/>
                                <w:lang w:val="en-GB"/>
                              </w:rPr>
                              <w:t>SEAT</w:t>
                            </w:r>
                          </w:p>
                          <w:p w14:paraId="5ED84184" w14:textId="77777777" w:rsidR="00717A44" w:rsidRPr="00CA3620" w:rsidRDefault="00717A44" w:rsidP="00717A44">
                            <w:pPr>
                              <w:jc w:val="center"/>
                              <w:rPr>
                                <w:rFonts w:ascii="Arial" w:hAnsi="Arial" w:cs="Arial"/>
                                <w:b/>
                                <w:bCs/>
                                <w:lang w:val="en-GB"/>
                              </w:rPr>
                            </w:pPr>
                            <w:r w:rsidRPr="00CA3620">
                              <w:rPr>
                                <w:rFonts w:ascii="Arial" w:hAnsi="Arial" w:cs="Arial"/>
                                <w:b/>
                                <w:bCs/>
                                <w:lang w:val="en-GB"/>
                              </w:rPr>
                              <w:t>Mass = 2.25 kg</w:t>
                            </w:r>
                          </w:p>
                          <w:p w14:paraId="29565499" w14:textId="77777777" w:rsidR="00717A44" w:rsidRPr="00CA3620" w:rsidRDefault="00717A44" w:rsidP="00717A44">
                            <w:pPr>
                              <w:jc w:val="center"/>
                              <w:rPr>
                                <w:rFonts w:ascii="Arial" w:hAnsi="Arial" w:cs="Arial"/>
                                <w:b/>
                                <w:bCs/>
                                <w:lang w:val="en-GB"/>
                              </w:rPr>
                            </w:pPr>
                            <w:r w:rsidRPr="00CA3620">
                              <w:rPr>
                                <w:rFonts w:ascii="Arial" w:hAnsi="Arial" w:cs="Arial"/>
                                <w:b/>
                                <w:bCs/>
                                <w:lang w:val="en-GB"/>
                              </w:rPr>
                              <w:t>Length = 0.440 m</w:t>
                            </w:r>
                          </w:p>
                          <w:p w14:paraId="6FF83DC8" w14:textId="77777777" w:rsidR="00717A44" w:rsidRPr="00CA3620" w:rsidRDefault="00717A44" w:rsidP="00717A44">
                            <w:pPr>
                              <w:jc w:val="center"/>
                              <w:rPr>
                                <w:rFonts w:ascii="Arial" w:hAnsi="Arial" w:cs="Arial"/>
                                <w:lang w:val="en-GB"/>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67F5D88" id="Text Box 194" o:spid="_x0000_s1087" type="#_x0000_t202" style="position:absolute;margin-left:332.6pt;margin-top:9.5pt;width:1in;height:1in;z-index:25165836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" fillcolor="white [3201]" stroked="f" strokeweight=".5pt">
                <v:textbox>
                  <w:txbxContent>
                    <w:p w14:paraId="21C006F9" w14:textId="77777777" w:rsidR="00717A44" w:rsidRPr="00CA3620" w:rsidRDefault="00717A44" w:rsidP="00717A44">
                      <w:pPr>
                        <w:jc w:val="center"/>
                        <w:rPr>
                          <w:rFonts w:ascii="Arial" w:hAnsi="Arial" w:cs="Arial"/>
                          <w:b/>
                          <w:bCs/>
                          <w:lang w:val="en-GB"/>
                        </w:rPr>
                      </w:pPr>
                      <w:r w:rsidRPr="00CA3620">
                        <w:rPr>
                          <w:rFonts w:ascii="Arial" w:hAnsi="Arial" w:cs="Arial"/>
                          <w:b/>
                          <w:bCs/>
                          <w:lang w:val="en-GB"/>
                        </w:rPr>
                        <w:t>SEAT</w:t>
                      </w:r>
                    </w:p>
                    <w:p w14:paraId="5ED84184" w14:textId="77777777" w:rsidR="00717A44" w:rsidRPr="00CA3620" w:rsidRDefault="00717A44" w:rsidP="00717A44">
                      <w:pPr>
                        <w:jc w:val="center"/>
                        <w:rPr>
                          <w:rFonts w:ascii="Arial" w:hAnsi="Arial" w:cs="Arial"/>
                          <w:b/>
                          <w:bCs/>
                          <w:lang w:val="en-GB"/>
                        </w:rPr>
                      </w:pPr>
                      <w:r w:rsidRPr="00CA3620">
                        <w:rPr>
                          <w:rFonts w:ascii="Arial" w:hAnsi="Arial" w:cs="Arial"/>
                          <w:b/>
                          <w:bCs/>
                          <w:lang w:val="en-GB"/>
                        </w:rPr>
                        <w:t>Mass = 2.25 kg</w:t>
                      </w:r>
                    </w:p>
                    <w:p w14:paraId="29565499" w14:textId="77777777" w:rsidR="00717A44" w:rsidRPr="00CA3620" w:rsidRDefault="00717A44" w:rsidP="00717A44">
                      <w:pPr>
                        <w:jc w:val="center"/>
                        <w:rPr>
                          <w:rFonts w:ascii="Arial" w:hAnsi="Arial" w:cs="Arial"/>
                          <w:b/>
                          <w:bCs/>
                          <w:lang w:val="en-GB"/>
                        </w:rPr>
                      </w:pPr>
                      <w:r w:rsidRPr="00CA3620">
                        <w:rPr>
                          <w:rFonts w:ascii="Arial" w:hAnsi="Arial" w:cs="Arial"/>
                          <w:b/>
                          <w:bCs/>
                          <w:lang w:val="en-GB"/>
                        </w:rPr>
                        <w:t>Length = 0.440 m</w:t>
                      </w:r>
                    </w:p>
                    <w:p w14:paraId="6FF83DC8" w14:textId="77777777" w:rsidR="00717A44" w:rsidRPr="00CA3620" w:rsidRDefault="00717A44" w:rsidP="00717A44">
                      <w:pPr>
                        <w:jc w:val="center"/>
                        <w:rPr>
                          <w:rFonts w:ascii="Arial" w:hAnsi="Arial" w:cs="Arial"/>
                          <w:lang w:val="en-GB"/>
                        </w:rPr>
                      </w:pPr>
                    </w:p>
                  </w:txbxContent>
                </v:textbox>
              </v:shape>
            </w:pict>
          </mc:Fallback>
        </mc:AlternateContent>
      </w:r>
    </w:p>
    <w:p w14:paraId="1B7D6DBB" w14:textId="7A365FA2" w:rsidR="00717A44" w:rsidRPr="00717A44" w:rsidRDefault="00717A44" w:rsidP="00717A44">
      <w:pPr>
        <w:rPr>
          <w:rFonts w:ascii="Arial" w:hAnsi="Arial" w:cs="Arial"/>
          <w:sz w:val="22"/>
          <w:szCs w:val="22"/>
          <w:lang w:val="en-GB"/>
        </w:rPr>
      </w:pPr>
      <w:r w:rsidRPr="00717A44">
        <w:rPr>
          <w:rFonts w:ascii="Arial" w:hAnsi="Arial" w:cs="Arial"/>
          <w:noProof/>
          <w:sz w:val="22"/>
          <w:szCs w:val="22"/>
          <w:lang w:val="en-GB"/>
        </w:rPr>
        <mc:AlternateContent>
          <mc:Choice Requires="wps">
            <w:drawing>
              <wp:anchor distT="0" distB="0" distL="114300" distR="114300" simplePos="0" relativeHeight="251658366" behindDoc="1" locked="0" layoutInCell="1" allowOverlap="1" wp14:anchorId="3BC43D57" wp14:editId="53E66D94">
                <wp:simplePos x="0" y="0"/>
                <wp:positionH relativeFrom="column">
                  <wp:posOffset>190500</wp:posOffset>
                </wp:positionH>
                <wp:positionV relativeFrom="paragraph">
                  <wp:posOffset>72390</wp:posOffset>
                </wp:positionV>
                <wp:extent cx="914400" cy="914400"/>
                <wp:effectExtent l="0" t="0" r="0" b="0"/>
                <wp:wrapNone/>
                <wp:docPr id="195" name="Text Box 195"/>
                <wp:cNvGraphicFramePr/>
                <a:graphic xmlns:a="http://schemas.openxmlformats.org/drawingml/2006/main">
                  <a:graphicData uri="http://schemas.microsoft.com/office/word/2010/wordprocessingShape">
                    <wps:wsp>
                      <wps:cNvSpPr txBox="1"/>
                      <wps:spPr>
                        <a:xfrm>
                          <a:off x="0" y="0"/>
                          <a:ext cx="914400" cy="914400"/>
                        </a:xfrm>
                        <a:prstGeom prst="rect">
                          <a:avLst/>
                        </a:prstGeom>
                        <a:solidFill>
                          <a:schemeClr val="lt1"/>
                        </a:solidFill>
                        <a:ln w="6350">
                          <a:noFill/>
                        </a:ln>
                      </wps:spPr>
                      <wps:txbx>
                        <w:txbxContent>
                          <w:p w14:paraId="0AFB3893" w14:textId="77777777" w:rsidR="00717A44" w:rsidRPr="00CA3620" w:rsidRDefault="00717A44" w:rsidP="00717A44">
                            <w:pPr>
                              <w:jc w:val="center"/>
                              <w:rPr>
                                <w:rFonts w:ascii="Arial" w:hAnsi="Arial" w:cs="Arial"/>
                                <w:b/>
                                <w:bCs/>
                                <w:lang w:val="en-GB"/>
                              </w:rPr>
                            </w:pPr>
                            <w:r w:rsidRPr="00CA3620">
                              <w:rPr>
                                <w:rFonts w:ascii="Arial" w:hAnsi="Arial" w:cs="Arial"/>
                                <w:b/>
                                <w:bCs/>
                                <w:lang w:val="en-GB"/>
                              </w:rPr>
                              <w:t>BACK REST</w:t>
                            </w:r>
                          </w:p>
                          <w:p w14:paraId="62B60FCE" w14:textId="77777777" w:rsidR="00717A44" w:rsidRPr="00CA3620" w:rsidRDefault="00717A44" w:rsidP="00717A44">
                            <w:pPr>
                              <w:jc w:val="center"/>
                              <w:rPr>
                                <w:rFonts w:ascii="Arial" w:hAnsi="Arial" w:cs="Arial"/>
                                <w:b/>
                                <w:bCs/>
                                <w:lang w:val="en-GB"/>
                              </w:rPr>
                            </w:pPr>
                            <w:r w:rsidRPr="00CA3620">
                              <w:rPr>
                                <w:rFonts w:ascii="Arial" w:hAnsi="Arial" w:cs="Arial"/>
                                <w:b/>
                                <w:bCs/>
                                <w:lang w:val="en-GB"/>
                              </w:rPr>
                              <w:t>Mass = 1.55 kg</w:t>
                            </w:r>
                          </w:p>
                          <w:p w14:paraId="7D8938B6" w14:textId="77777777" w:rsidR="00717A44" w:rsidRPr="00CA3620" w:rsidRDefault="00717A44" w:rsidP="00717A44">
                            <w:pPr>
                              <w:jc w:val="center"/>
                              <w:rPr>
                                <w:rFonts w:ascii="Arial" w:hAnsi="Arial" w:cs="Arial"/>
                                <w:b/>
                                <w:bCs/>
                                <w:lang w:val="en-GB"/>
                              </w:rPr>
                            </w:pPr>
                            <w:r w:rsidRPr="00CA3620">
                              <w:rPr>
                                <w:rFonts w:ascii="Arial" w:hAnsi="Arial" w:cs="Arial"/>
                                <w:b/>
                                <w:bCs/>
                                <w:lang w:val="en-GB"/>
                              </w:rPr>
                              <w:t>Length = 0.390 m</w:t>
                            </w:r>
                          </w:p>
                          <w:p w14:paraId="14518705" w14:textId="77777777" w:rsidR="00717A44" w:rsidRPr="00CA3620" w:rsidRDefault="00717A44" w:rsidP="00717A44">
                            <w:pPr>
                              <w:jc w:val="center"/>
                              <w:rPr>
                                <w:rFonts w:ascii="Arial" w:hAnsi="Arial" w:cs="Arial"/>
                                <w:lang w:val="en-GB"/>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C43D57" id="Text Box 195" o:spid="_x0000_s1088" type="#_x0000_t202" style="position:absolute;margin-left:15pt;margin-top:5.7pt;width:1in;height:1in;z-index:-25165811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" fillcolor="white [3201]" stroked="f" strokeweight=".5pt">
                <v:textbox>
                  <w:txbxContent>
                    <w:p w14:paraId="0AFB3893" w14:textId="77777777" w:rsidR="00717A44" w:rsidRPr="00CA3620" w:rsidRDefault="00717A44" w:rsidP="00717A44">
                      <w:pPr>
                        <w:jc w:val="center"/>
                        <w:rPr>
                          <w:rFonts w:ascii="Arial" w:hAnsi="Arial" w:cs="Arial"/>
                          <w:b/>
                          <w:bCs/>
                          <w:lang w:val="en-GB"/>
                        </w:rPr>
                      </w:pPr>
                      <w:r w:rsidRPr="00CA3620">
                        <w:rPr>
                          <w:rFonts w:ascii="Arial" w:hAnsi="Arial" w:cs="Arial"/>
                          <w:b/>
                          <w:bCs/>
                          <w:lang w:val="en-GB"/>
                        </w:rPr>
                        <w:t>BACK REST</w:t>
                      </w:r>
                    </w:p>
                    <w:p w14:paraId="62B60FCE" w14:textId="77777777" w:rsidR="00717A44" w:rsidRPr="00CA3620" w:rsidRDefault="00717A44" w:rsidP="00717A44">
                      <w:pPr>
                        <w:jc w:val="center"/>
                        <w:rPr>
                          <w:rFonts w:ascii="Arial" w:hAnsi="Arial" w:cs="Arial"/>
                          <w:b/>
                          <w:bCs/>
                          <w:lang w:val="en-GB"/>
                        </w:rPr>
                      </w:pPr>
                      <w:r w:rsidRPr="00CA3620">
                        <w:rPr>
                          <w:rFonts w:ascii="Arial" w:hAnsi="Arial" w:cs="Arial"/>
                          <w:b/>
                          <w:bCs/>
                          <w:lang w:val="en-GB"/>
                        </w:rPr>
                        <w:t>Mass = 1.55 kg</w:t>
                      </w:r>
                    </w:p>
                    <w:p w14:paraId="7D8938B6" w14:textId="77777777" w:rsidR="00717A44" w:rsidRPr="00CA3620" w:rsidRDefault="00717A44" w:rsidP="00717A44">
                      <w:pPr>
                        <w:jc w:val="center"/>
                        <w:rPr>
                          <w:rFonts w:ascii="Arial" w:hAnsi="Arial" w:cs="Arial"/>
                          <w:b/>
                          <w:bCs/>
                          <w:lang w:val="en-GB"/>
                        </w:rPr>
                      </w:pPr>
                      <w:r w:rsidRPr="00CA3620">
                        <w:rPr>
                          <w:rFonts w:ascii="Arial" w:hAnsi="Arial" w:cs="Arial"/>
                          <w:b/>
                          <w:bCs/>
                          <w:lang w:val="en-GB"/>
                        </w:rPr>
                        <w:t>Length = 0.390 m</w:t>
                      </w:r>
                    </w:p>
                    <w:p w14:paraId="14518705" w14:textId="77777777" w:rsidR="00717A44" w:rsidRPr="00CA3620" w:rsidRDefault="00717A44" w:rsidP="00717A44">
                      <w:pPr>
                        <w:jc w:val="center"/>
                        <w:rPr>
                          <w:rFonts w:ascii="Arial" w:hAnsi="Arial" w:cs="Arial"/>
                          <w:lang w:val="en-GB"/>
                        </w:rPr>
                      </w:pPr>
                    </w:p>
                  </w:txbxContent>
                </v:textbox>
              </v:shape>
            </w:pict>
          </mc:Fallback>
        </mc:AlternateContent>
      </w:r>
    </w:p>
    <w:p w14:paraId="35E75FBF" w14:textId="77777777" w:rsidR="00717A44" w:rsidRPr="00717A44" w:rsidRDefault="00717A44" w:rsidP="00717A44">
      <w:pPr>
        <w:rPr>
          <w:rFonts w:ascii="Arial" w:hAnsi="Arial" w:cs="Arial"/>
          <w:sz w:val="22"/>
          <w:szCs w:val="22"/>
          <w:lang w:val="en-GB"/>
        </w:rPr>
      </w:pPr>
    </w:p>
    <w:p w14:paraId="085100CD" w14:textId="77777777" w:rsidR="00717A44" w:rsidRPr="00717A44" w:rsidRDefault="00717A44" w:rsidP="00717A44">
      <w:pPr>
        <w:rPr>
          <w:rFonts w:ascii="Arial" w:hAnsi="Arial" w:cs="Arial"/>
          <w:sz w:val="22"/>
          <w:szCs w:val="22"/>
          <w:lang w:val="en-GB"/>
        </w:rPr>
      </w:pPr>
    </w:p>
    <w:p w14:paraId="269866DB" w14:textId="77777777" w:rsidR="00717A44" w:rsidRPr="00717A44" w:rsidRDefault="00717A44" w:rsidP="00717A44">
      <w:pPr>
        <w:rPr>
          <w:rFonts w:ascii="Arial" w:hAnsi="Arial" w:cs="Arial"/>
          <w:sz w:val="22"/>
          <w:szCs w:val="22"/>
          <w:lang w:val="en-GB"/>
        </w:rPr>
      </w:pPr>
    </w:p>
    <w:p w14:paraId="3FAEA3BE" w14:textId="77777777" w:rsidR="00717A44" w:rsidRPr="00717A44" w:rsidRDefault="00717A44" w:rsidP="00717A44">
      <w:pPr>
        <w:rPr>
          <w:rFonts w:ascii="Arial" w:hAnsi="Arial" w:cs="Arial"/>
          <w:sz w:val="22"/>
          <w:szCs w:val="22"/>
          <w:lang w:val="en-GB"/>
        </w:rPr>
      </w:pPr>
    </w:p>
    <w:p w14:paraId="0452E4B7" w14:textId="77777777" w:rsidR="00717A44" w:rsidRDefault="00717A44" w:rsidP="00717A44">
      <w:pPr>
        <w:rPr>
          <w:rFonts w:ascii="Arial" w:hAnsi="Arial" w:cs="Arial"/>
          <w:sz w:val="22"/>
          <w:szCs w:val="22"/>
          <w:lang w:val="en-GB"/>
        </w:rPr>
      </w:pPr>
    </w:p>
    <w:p w14:paraId="231DB4C7" w14:textId="77777777" w:rsidR="00717A44" w:rsidRDefault="00717A44" w:rsidP="00717A44">
      <w:pPr>
        <w:rPr>
          <w:rFonts w:ascii="Arial" w:hAnsi="Arial" w:cs="Arial"/>
          <w:sz w:val="22"/>
          <w:szCs w:val="22"/>
          <w:lang w:val="en-GB"/>
        </w:rPr>
      </w:pPr>
    </w:p>
    <w:p w14:paraId="194B514E" w14:textId="77777777" w:rsidR="00717A44" w:rsidRDefault="00717A44" w:rsidP="00717A44">
      <w:pPr>
        <w:rPr>
          <w:rFonts w:ascii="Arial" w:hAnsi="Arial" w:cs="Arial"/>
          <w:sz w:val="22"/>
          <w:szCs w:val="22"/>
          <w:lang w:val="en-GB"/>
        </w:rPr>
      </w:pPr>
    </w:p>
    <w:p w14:paraId="7986B7C3" w14:textId="77777777" w:rsidR="00717A44" w:rsidRDefault="00717A44" w:rsidP="00717A44">
      <w:pPr>
        <w:rPr>
          <w:rFonts w:ascii="Arial" w:hAnsi="Arial" w:cs="Arial"/>
          <w:sz w:val="22"/>
          <w:szCs w:val="22"/>
          <w:lang w:val="en-GB"/>
        </w:rPr>
      </w:pPr>
    </w:p>
    <w:p w14:paraId="27A1D166" w14:textId="77777777" w:rsidR="00717A44" w:rsidRDefault="00717A44" w:rsidP="00717A44">
      <w:pPr>
        <w:rPr>
          <w:rFonts w:ascii="Arial" w:hAnsi="Arial" w:cs="Arial"/>
          <w:sz w:val="22"/>
          <w:szCs w:val="22"/>
          <w:lang w:val="en-GB"/>
        </w:rPr>
      </w:pPr>
    </w:p>
    <w:p w14:paraId="235DD1EE" w14:textId="77777777" w:rsidR="00717A44" w:rsidRDefault="00717A44" w:rsidP="00717A44">
      <w:pPr>
        <w:rPr>
          <w:rFonts w:ascii="Arial" w:hAnsi="Arial" w:cs="Arial"/>
          <w:sz w:val="22"/>
          <w:szCs w:val="22"/>
          <w:lang w:val="en-GB"/>
        </w:rPr>
      </w:pPr>
    </w:p>
    <w:p w14:paraId="2880E18F" w14:textId="09ABFD7E" w:rsidR="00717A44" w:rsidRDefault="00717A44" w:rsidP="00717A44">
      <w:pPr>
        <w:rPr>
          <w:rFonts w:ascii="Arial" w:hAnsi="Arial" w:cs="Arial"/>
          <w:sz w:val="22"/>
          <w:szCs w:val="22"/>
          <w:lang w:val="en-GB"/>
        </w:rPr>
      </w:pPr>
      <w:r w:rsidRPr="00717A44">
        <w:rPr>
          <w:rFonts w:ascii="Arial" w:hAnsi="Arial" w:cs="Arial"/>
          <w:sz w:val="22"/>
          <w:szCs w:val="22"/>
          <w:lang w:val="en-GB"/>
        </w:rPr>
        <w:t xml:space="preserve">A breeze begins to blow in such </w:t>
      </w:r>
      <w:r w:rsidR="00291DCF">
        <w:rPr>
          <w:rFonts w:ascii="Arial" w:hAnsi="Arial" w:cs="Arial"/>
          <w:sz w:val="22"/>
          <w:szCs w:val="22"/>
          <w:lang w:val="en-GB"/>
        </w:rPr>
        <w:t xml:space="preserve">a </w:t>
      </w:r>
      <w:r w:rsidRPr="00717A44">
        <w:rPr>
          <w:rFonts w:ascii="Arial" w:hAnsi="Arial" w:cs="Arial"/>
          <w:sz w:val="22"/>
          <w:szCs w:val="22"/>
          <w:lang w:val="en-GB"/>
        </w:rPr>
        <w:t xml:space="preserve">way that the chair starts to tip backwards (ie – the seat just begins to lose contact with the ground). The breeze can be assumed to be horizontal and acts at the very top of the back rest. </w:t>
      </w:r>
    </w:p>
    <w:p w14:paraId="1ED9A302" w14:textId="77777777" w:rsidR="00717A44" w:rsidRPr="00717A44" w:rsidRDefault="00717A44" w:rsidP="00717A44">
      <w:pPr>
        <w:rPr>
          <w:rFonts w:ascii="Arial" w:hAnsi="Arial" w:cs="Arial"/>
          <w:sz w:val="22"/>
          <w:szCs w:val="22"/>
          <w:lang w:val="en-GB"/>
        </w:rPr>
      </w:pPr>
    </w:p>
    <w:p w14:paraId="7359FFFD" w14:textId="77777777" w:rsidR="00717A44" w:rsidRPr="00717A44" w:rsidRDefault="00717A44" w:rsidP="00717A44">
      <w:pPr>
        <w:pStyle w:val="ListParagraph"/>
        <w:numPr>
          <w:ilvl w:val="0"/>
          <w:numId w:val="36"/>
        </w:numPr>
        <w:spacing w:after="160" w:line="259" w:lineRule="auto"/>
        <w:ind w:hanging="720"/>
        <w:rPr>
          <w:rFonts w:ascii="Arial" w:hAnsi="Arial" w:cs="Arial"/>
          <w:sz w:val="22"/>
          <w:szCs w:val="22"/>
          <w:lang w:val="en-GB"/>
        </w:rPr>
      </w:pPr>
      <w:r w:rsidRPr="00717A44">
        <w:rPr>
          <w:rFonts w:ascii="Arial" w:hAnsi="Arial" w:cs="Arial"/>
          <w:sz w:val="22"/>
          <w:szCs w:val="22"/>
          <w:lang w:val="en-GB"/>
        </w:rPr>
        <w:t>Calculate the size of the force exerted by the breeze on the chair.</w:t>
      </w:r>
    </w:p>
    <w:p w14:paraId="3B8AA269" w14:textId="3E9DF867" w:rsidR="00717A44" w:rsidRPr="0001297C" w:rsidRDefault="00717A44" w:rsidP="0001297C">
      <w:pPr>
        <w:pStyle w:val="ListParagraph"/>
        <w:jc w:val="right"/>
        <w:rPr>
          <w:rFonts w:ascii="Arial" w:hAnsi="Arial" w:cs="Arial"/>
          <w:sz w:val="22"/>
          <w:szCs w:val="22"/>
          <w:lang w:val="en-GB"/>
        </w:rPr>
      </w:pPr>
      <w:r w:rsidRPr="00717A44">
        <w:rPr>
          <w:rFonts w:ascii="Arial" w:hAnsi="Arial" w:cs="Arial"/>
          <w:sz w:val="22"/>
          <w:szCs w:val="22"/>
          <w:lang w:val="en-GB"/>
        </w:rPr>
        <w:t xml:space="preserve">(4) </w:t>
      </w:r>
    </w:p>
    <w:p w14:paraId="50855BD4" w14:textId="77777777" w:rsidR="00717A44" w:rsidRPr="00717A44" w:rsidRDefault="00717A44" w:rsidP="00717A44">
      <w:pPr>
        <w:pStyle w:val="ListParagraph"/>
        <w:rPr>
          <w:rFonts w:ascii="Arial" w:hAnsi="Arial" w:cs="Arial"/>
          <w:sz w:val="22"/>
          <w:szCs w:val="22"/>
          <w:lang w:val="en-GB"/>
        </w:rPr>
      </w:pPr>
    </w:p>
    <w:p w14:paraId="2720AB02" w14:textId="77777777" w:rsidR="00717A44" w:rsidRPr="00717A44" w:rsidRDefault="00717A44" w:rsidP="00717A44">
      <w:pPr>
        <w:pStyle w:val="ListParagraph"/>
        <w:rPr>
          <w:rFonts w:ascii="Arial" w:hAnsi="Arial" w:cs="Arial"/>
          <w:sz w:val="22"/>
          <w:szCs w:val="22"/>
          <w:lang w:val="en-GB"/>
        </w:rPr>
      </w:pPr>
    </w:p>
    <w:p w14:paraId="2B4D4125" w14:textId="77777777" w:rsidR="00717A44" w:rsidRPr="00717A44" w:rsidRDefault="00717A44" w:rsidP="00717A44">
      <w:pPr>
        <w:pStyle w:val="ListParagraph"/>
        <w:rPr>
          <w:rFonts w:ascii="Arial" w:hAnsi="Arial" w:cs="Arial"/>
          <w:sz w:val="22"/>
          <w:szCs w:val="22"/>
          <w:lang w:val="en-GB"/>
        </w:rPr>
      </w:pPr>
    </w:p>
    <w:p w14:paraId="4DC904FA" w14:textId="77777777" w:rsidR="00717A44" w:rsidRPr="00717A44" w:rsidRDefault="00717A44" w:rsidP="00717A44">
      <w:pPr>
        <w:pStyle w:val="ListParagraph"/>
        <w:rPr>
          <w:rFonts w:ascii="Arial" w:hAnsi="Arial" w:cs="Arial"/>
          <w:sz w:val="22"/>
          <w:szCs w:val="22"/>
          <w:lang w:val="en-GB"/>
        </w:rPr>
      </w:pPr>
    </w:p>
    <w:p w14:paraId="33D0D12C" w14:textId="77777777" w:rsidR="00717A44" w:rsidRPr="00717A44" w:rsidRDefault="00717A44" w:rsidP="00717A44">
      <w:pPr>
        <w:pStyle w:val="ListParagraph"/>
        <w:rPr>
          <w:rFonts w:ascii="Arial" w:hAnsi="Arial" w:cs="Arial"/>
          <w:sz w:val="22"/>
          <w:szCs w:val="22"/>
          <w:lang w:val="en-GB"/>
        </w:rPr>
      </w:pPr>
    </w:p>
    <w:p w14:paraId="6CF56377" w14:textId="77777777" w:rsidR="00717A44" w:rsidRPr="00717A44" w:rsidRDefault="00717A44" w:rsidP="00717A44">
      <w:pPr>
        <w:pStyle w:val="ListParagraph"/>
        <w:rPr>
          <w:rFonts w:ascii="Arial" w:hAnsi="Arial" w:cs="Arial"/>
          <w:sz w:val="22"/>
          <w:szCs w:val="22"/>
          <w:lang w:val="en-GB"/>
        </w:rPr>
      </w:pPr>
    </w:p>
    <w:p w14:paraId="1CF5CE4F" w14:textId="77777777" w:rsidR="00717A44" w:rsidRPr="00717A44" w:rsidRDefault="00717A44" w:rsidP="00717A44">
      <w:pPr>
        <w:pStyle w:val="ListParagraph"/>
        <w:rPr>
          <w:rFonts w:ascii="Arial" w:hAnsi="Arial" w:cs="Arial"/>
          <w:sz w:val="22"/>
          <w:szCs w:val="22"/>
          <w:lang w:val="en-GB"/>
        </w:rPr>
      </w:pPr>
    </w:p>
    <w:p w14:paraId="1CF86CC4" w14:textId="77777777" w:rsidR="00717A44" w:rsidRPr="00717A44" w:rsidRDefault="00717A44" w:rsidP="00717A44">
      <w:pPr>
        <w:pStyle w:val="ListParagraph"/>
        <w:rPr>
          <w:rFonts w:ascii="Arial" w:hAnsi="Arial" w:cs="Arial"/>
          <w:sz w:val="22"/>
          <w:szCs w:val="22"/>
          <w:lang w:val="en-GB"/>
        </w:rPr>
      </w:pPr>
    </w:p>
    <w:p w14:paraId="01715A4C" w14:textId="77777777" w:rsidR="00717A44" w:rsidRPr="00717A44" w:rsidRDefault="00717A44" w:rsidP="00717A44">
      <w:pPr>
        <w:pStyle w:val="ListParagraph"/>
        <w:rPr>
          <w:rFonts w:ascii="Arial" w:hAnsi="Arial" w:cs="Arial"/>
          <w:sz w:val="22"/>
          <w:szCs w:val="22"/>
          <w:lang w:val="en-GB"/>
        </w:rPr>
      </w:pPr>
    </w:p>
    <w:p w14:paraId="74A1C6D6" w14:textId="77777777" w:rsidR="00717A44" w:rsidRPr="00717A44" w:rsidRDefault="00717A44" w:rsidP="00717A44">
      <w:pPr>
        <w:pStyle w:val="ListParagraph"/>
        <w:rPr>
          <w:rFonts w:ascii="Arial" w:hAnsi="Arial" w:cs="Arial"/>
          <w:sz w:val="22"/>
          <w:szCs w:val="22"/>
          <w:lang w:val="en-GB"/>
        </w:rPr>
      </w:pPr>
    </w:p>
    <w:p w14:paraId="7D55E68B" w14:textId="77777777" w:rsidR="00717A44" w:rsidRPr="00717A44" w:rsidRDefault="00717A44" w:rsidP="00717A44">
      <w:pPr>
        <w:pStyle w:val="ListParagraph"/>
        <w:rPr>
          <w:rFonts w:ascii="Arial" w:hAnsi="Arial" w:cs="Arial"/>
          <w:sz w:val="22"/>
          <w:szCs w:val="22"/>
          <w:lang w:val="en-GB"/>
        </w:rPr>
      </w:pPr>
    </w:p>
    <w:p w14:paraId="637A4FF7" w14:textId="77777777" w:rsidR="00717A44" w:rsidRPr="00717A44" w:rsidRDefault="00717A44" w:rsidP="00717A44">
      <w:pPr>
        <w:pStyle w:val="ListParagraph"/>
        <w:rPr>
          <w:rFonts w:ascii="Arial" w:hAnsi="Arial" w:cs="Arial"/>
          <w:sz w:val="22"/>
          <w:szCs w:val="22"/>
          <w:lang w:val="en-GB"/>
        </w:rPr>
      </w:pPr>
    </w:p>
    <w:p w14:paraId="665A9F1B" w14:textId="77777777" w:rsidR="00717A44" w:rsidRPr="00717A44" w:rsidRDefault="00717A44" w:rsidP="00717A44">
      <w:pPr>
        <w:pStyle w:val="ListParagraph"/>
        <w:jc w:val="right"/>
        <w:rPr>
          <w:rFonts w:ascii="Arial" w:hAnsi="Arial" w:cs="Arial"/>
          <w:sz w:val="22"/>
          <w:szCs w:val="22"/>
          <w:lang w:val="en-GB"/>
        </w:rPr>
      </w:pPr>
      <w:r w:rsidRPr="00717A44">
        <w:rPr>
          <w:rFonts w:ascii="Arial" w:hAnsi="Arial" w:cs="Arial"/>
          <w:sz w:val="22"/>
          <w:szCs w:val="22"/>
          <w:lang w:val="en-GB"/>
        </w:rPr>
        <w:t>Answer: _______________ N</w:t>
      </w:r>
    </w:p>
    <w:p w14:paraId="3D96A99F" w14:textId="77777777" w:rsidR="00717A44" w:rsidRPr="00717A44" w:rsidRDefault="00717A44" w:rsidP="00717A44">
      <w:pPr>
        <w:rPr>
          <w:rFonts w:ascii="Arial" w:hAnsi="Arial" w:cs="Arial"/>
          <w:sz w:val="22"/>
          <w:szCs w:val="22"/>
          <w:lang w:val="en-GB"/>
        </w:rPr>
      </w:pPr>
    </w:p>
    <w:p w14:paraId="7227C1BA" w14:textId="727EAD1A" w:rsidR="00AC14A2" w:rsidRPr="00B90B66" w:rsidRDefault="00AC14A2" w:rsidP="00AC14A2">
      <w:pPr>
        <w:pStyle w:val="ListParagraph"/>
        <w:spacing w:after="160" w:line="259" w:lineRule="auto"/>
        <w:ind w:left="709" w:hanging="709"/>
        <w:rPr>
          <w:rFonts w:ascii="Arial" w:hAnsi="Arial" w:cs="Arial"/>
          <w:sz w:val="22"/>
          <w:szCs w:val="22"/>
          <w:lang w:val="en-GB"/>
        </w:rPr>
      </w:pPr>
      <w:r>
        <w:rPr>
          <w:rFonts w:ascii="Arial" w:hAnsi="Arial" w:cs="Arial"/>
          <w:sz w:val="22"/>
          <w:szCs w:val="22"/>
          <w:lang w:val="en-GB"/>
        </w:rPr>
        <w:t xml:space="preserve">b) </w:t>
      </w:r>
      <w:r>
        <w:rPr>
          <w:rFonts w:ascii="Arial" w:hAnsi="Arial" w:cs="Arial"/>
          <w:sz w:val="22"/>
          <w:szCs w:val="22"/>
          <w:lang w:val="en-GB"/>
        </w:rPr>
        <w:tab/>
      </w:r>
      <w:r w:rsidRPr="009556BA">
        <w:rPr>
          <w:rFonts w:ascii="Arial" w:hAnsi="Arial" w:cs="Arial"/>
          <w:sz w:val="22"/>
          <w:szCs w:val="22"/>
          <w:lang w:val="en-GB"/>
        </w:rPr>
        <w:t xml:space="preserve">Hence, calculate the magnitude and direction of the force (to the horizontal) exerted by the </w:t>
      </w:r>
      <w:r w:rsidR="005A216A">
        <w:rPr>
          <w:rFonts w:ascii="Arial" w:hAnsi="Arial" w:cs="Arial"/>
          <w:sz w:val="22"/>
          <w:szCs w:val="22"/>
          <w:lang w:val="en-GB"/>
        </w:rPr>
        <w:t xml:space="preserve">ground </w:t>
      </w:r>
      <w:r w:rsidRPr="009556BA">
        <w:rPr>
          <w:rFonts w:ascii="Arial" w:hAnsi="Arial" w:cs="Arial"/>
          <w:sz w:val="22"/>
          <w:szCs w:val="22"/>
          <w:lang w:val="en-GB"/>
        </w:rPr>
        <w:t xml:space="preserve">on the </w:t>
      </w:r>
      <w:r w:rsidR="005A216A" w:rsidRPr="009556BA">
        <w:rPr>
          <w:rFonts w:ascii="Arial" w:hAnsi="Arial" w:cs="Arial"/>
          <w:sz w:val="22"/>
          <w:szCs w:val="22"/>
          <w:lang w:val="en-GB"/>
        </w:rPr>
        <w:t xml:space="preserve">hinge/pivot </w:t>
      </w:r>
      <w:r w:rsidR="005A216A">
        <w:rPr>
          <w:rFonts w:ascii="Arial" w:hAnsi="Arial" w:cs="Arial"/>
          <w:sz w:val="22"/>
          <w:szCs w:val="22"/>
          <w:lang w:val="en-GB"/>
        </w:rPr>
        <w:t xml:space="preserve">of the </w:t>
      </w:r>
      <w:r w:rsidRPr="009556BA">
        <w:rPr>
          <w:rFonts w:ascii="Arial" w:hAnsi="Arial" w:cs="Arial"/>
          <w:sz w:val="22"/>
          <w:szCs w:val="22"/>
          <w:lang w:val="en-GB"/>
        </w:rPr>
        <w:t xml:space="preserve">seat. </w:t>
      </w:r>
      <w:r>
        <w:rPr>
          <w:rFonts w:ascii="Arial" w:hAnsi="Arial" w:cs="Arial"/>
          <w:sz w:val="22"/>
          <w:szCs w:val="22"/>
          <w:lang w:val="en-GB"/>
        </w:rPr>
        <w:t>[If you were unable to calculate an answer for part a), use a value of 10.</w:t>
      </w:r>
      <w:r w:rsidR="009D6763">
        <w:rPr>
          <w:rFonts w:ascii="Arial" w:hAnsi="Arial" w:cs="Arial"/>
          <w:sz w:val="22"/>
          <w:szCs w:val="22"/>
          <w:lang w:val="en-GB"/>
        </w:rPr>
        <w:t>6</w:t>
      </w:r>
      <w:r>
        <w:rPr>
          <w:rFonts w:ascii="Arial" w:hAnsi="Arial" w:cs="Arial"/>
          <w:sz w:val="22"/>
          <w:szCs w:val="22"/>
          <w:lang w:val="en-GB"/>
        </w:rPr>
        <w:t xml:space="preserve"> N]</w:t>
      </w:r>
    </w:p>
    <w:p w14:paraId="170EE5CB" w14:textId="5636148E" w:rsidR="00717A44" w:rsidRPr="00717A44" w:rsidRDefault="00717A44" w:rsidP="00717A44">
      <w:pPr>
        <w:pStyle w:val="ListParagraph"/>
        <w:jc w:val="right"/>
        <w:rPr>
          <w:rFonts w:ascii="Arial" w:hAnsi="Arial" w:cs="Arial"/>
          <w:sz w:val="22"/>
          <w:szCs w:val="22"/>
          <w:lang w:val="en-GB"/>
        </w:rPr>
      </w:pPr>
      <w:r w:rsidRPr="00717A44">
        <w:rPr>
          <w:rFonts w:ascii="Arial" w:hAnsi="Arial" w:cs="Arial"/>
          <w:sz w:val="22"/>
          <w:szCs w:val="22"/>
          <w:lang w:val="en-GB"/>
        </w:rPr>
        <w:t>(5)</w:t>
      </w:r>
    </w:p>
    <w:p w14:paraId="3192497B" w14:textId="77777777" w:rsidR="00717A44" w:rsidRPr="00717A44" w:rsidRDefault="00717A44" w:rsidP="00717A44">
      <w:pPr>
        <w:pStyle w:val="ListParagraph"/>
        <w:rPr>
          <w:rFonts w:ascii="Arial" w:hAnsi="Arial" w:cs="Arial"/>
          <w:sz w:val="22"/>
          <w:szCs w:val="22"/>
          <w:lang w:val="en-GB"/>
        </w:rPr>
      </w:pPr>
    </w:p>
    <w:p w14:paraId="5419B804" w14:textId="77777777" w:rsidR="00717A44" w:rsidRPr="00717A44" w:rsidRDefault="00717A44" w:rsidP="00717A44">
      <w:pPr>
        <w:pStyle w:val="ListParagraph"/>
        <w:rPr>
          <w:rFonts w:ascii="Arial" w:hAnsi="Arial" w:cs="Arial"/>
          <w:sz w:val="22"/>
          <w:szCs w:val="22"/>
          <w:lang w:val="en-GB"/>
        </w:rPr>
      </w:pPr>
    </w:p>
    <w:p w14:paraId="79B56477" w14:textId="77777777" w:rsidR="00717A44" w:rsidRPr="00717A44" w:rsidRDefault="00717A44" w:rsidP="00717A44">
      <w:pPr>
        <w:pStyle w:val="ListParagraph"/>
        <w:rPr>
          <w:rFonts w:ascii="Arial" w:hAnsi="Arial" w:cs="Arial"/>
          <w:sz w:val="22"/>
          <w:szCs w:val="22"/>
          <w:lang w:val="en-GB"/>
        </w:rPr>
      </w:pPr>
    </w:p>
    <w:p w14:paraId="3EDC2277" w14:textId="77777777" w:rsidR="00717A44" w:rsidRPr="00717A44" w:rsidRDefault="00717A44" w:rsidP="00717A44">
      <w:pPr>
        <w:pStyle w:val="ListParagraph"/>
        <w:rPr>
          <w:rFonts w:ascii="Arial" w:hAnsi="Arial" w:cs="Arial"/>
          <w:sz w:val="22"/>
          <w:szCs w:val="22"/>
          <w:lang w:val="en-GB"/>
        </w:rPr>
      </w:pPr>
    </w:p>
    <w:p w14:paraId="1E23052D" w14:textId="77777777" w:rsidR="00717A44" w:rsidRPr="00717A44" w:rsidRDefault="00717A44" w:rsidP="00717A44">
      <w:pPr>
        <w:pStyle w:val="ListParagraph"/>
        <w:rPr>
          <w:rFonts w:ascii="Arial" w:hAnsi="Arial" w:cs="Arial"/>
          <w:sz w:val="22"/>
          <w:szCs w:val="22"/>
          <w:lang w:val="en-GB"/>
        </w:rPr>
      </w:pPr>
    </w:p>
    <w:p w14:paraId="408A4FF0" w14:textId="77777777" w:rsidR="00717A44" w:rsidRPr="00717A44" w:rsidRDefault="00717A44" w:rsidP="00717A44">
      <w:pPr>
        <w:pStyle w:val="ListParagraph"/>
        <w:rPr>
          <w:rFonts w:ascii="Arial" w:hAnsi="Arial" w:cs="Arial"/>
          <w:sz w:val="22"/>
          <w:szCs w:val="22"/>
          <w:lang w:val="en-GB"/>
        </w:rPr>
      </w:pPr>
    </w:p>
    <w:p w14:paraId="152973B2" w14:textId="77777777" w:rsidR="00717A44" w:rsidRPr="00717A44" w:rsidRDefault="00717A44" w:rsidP="00717A44">
      <w:pPr>
        <w:pStyle w:val="ListParagraph"/>
        <w:rPr>
          <w:rFonts w:ascii="Arial" w:hAnsi="Arial" w:cs="Arial"/>
          <w:sz w:val="22"/>
          <w:szCs w:val="22"/>
          <w:lang w:val="en-GB"/>
        </w:rPr>
      </w:pPr>
    </w:p>
    <w:p w14:paraId="72482E68" w14:textId="77777777" w:rsidR="00717A44" w:rsidRPr="00717A44" w:rsidRDefault="00717A44" w:rsidP="00717A44">
      <w:pPr>
        <w:pStyle w:val="ListParagraph"/>
        <w:rPr>
          <w:rFonts w:ascii="Arial" w:hAnsi="Arial" w:cs="Arial"/>
          <w:sz w:val="22"/>
          <w:szCs w:val="22"/>
          <w:lang w:val="en-GB"/>
        </w:rPr>
      </w:pPr>
    </w:p>
    <w:p w14:paraId="56293534" w14:textId="77777777" w:rsidR="00717A44" w:rsidRPr="00717A44" w:rsidRDefault="00717A44" w:rsidP="00717A44">
      <w:pPr>
        <w:pStyle w:val="ListParagraph"/>
        <w:rPr>
          <w:rFonts w:ascii="Arial" w:hAnsi="Arial" w:cs="Arial"/>
          <w:sz w:val="22"/>
          <w:szCs w:val="22"/>
          <w:lang w:val="en-GB"/>
        </w:rPr>
      </w:pPr>
    </w:p>
    <w:p w14:paraId="05EAFB9D" w14:textId="77777777" w:rsidR="00717A44" w:rsidRPr="00717A44" w:rsidRDefault="00717A44" w:rsidP="00717A44">
      <w:pPr>
        <w:pStyle w:val="ListParagraph"/>
        <w:rPr>
          <w:rFonts w:ascii="Arial" w:hAnsi="Arial" w:cs="Arial"/>
          <w:sz w:val="22"/>
          <w:szCs w:val="22"/>
          <w:lang w:val="en-GB"/>
        </w:rPr>
      </w:pPr>
    </w:p>
    <w:p w14:paraId="22C362D8" w14:textId="1E4F3C86" w:rsidR="00717A44" w:rsidRDefault="00717A44" w:rsidP="00717A44">
      <w:pPr>
        <w:pStyle w:val="ListParagraph"/>
        <w:rPr>
          <w:rFonts w:ascii="Arial" w:hAnsi="Arial" w:cs="Arial"/>
          <w:sz w:val="22"/>
          <w:szCs w:val="22"/>
          <w:lang w:val="en-GB"/>
        </w:rPr>
      </w:pPr>
    </w:p>
    <w:p w14:paraId="60D1AE61" w14:textId="671BA6F0" w:rsidR="00717A44" w:rsidRDefault="00717A44" w:rsidP="00717A44">
      <w:pPr>
        <w:pStyle w:val="ListParagraph"/>
        <w:rPr>
          <w:rFonts w:ascii="Arial" w:hAnsi="Arial" w:cs="Arial"/>
          <w:sz w:val="22"/>
          <w:szCs w:val="22"/>
          <w:lang w:val="en-GB"/>
        </w:rPr>
      </w:pPr>
    </w:p>
    <w:p w14:paraId="76FFED6A" w14:textId="77777777" w:rsidR="0001297C" w:rsidRDefault="0001297C" w:rsidP="00717A44">
      <w:pPr>
        <w:pStyle w:val="ListParagraph"/>
        <w:rPr>
          <w:rFonts w:ascii="Arial" w:hAnsi="Arial" w:cs="Arial"/>
          <w:sz w:val="22"/>
          <w:szCs w:val="22"/>
          <w:lang w:val="en-GB"/>
        </w:rPr>
      </w:pPr>
    </w:p>
    <w:p w14:paraId="7366D810" w14:textId="77777777" w:rsidR="0001297C" w:rsidRDefault="0001297C" w:rsidP="00717A44">
      <w:pPr>
        <w:pStyle w:val="ListParagraph"/>
        <w:rPr>
          <w:rFonts w:ascii="Arial" w:hAnsi="Arial" w:cs="Arial"/>
          <w:sz w:val="22"/>
          <w:szCs w:val="22"/>
          <w:lang w:val="en-GB"/>
        </w:rPr>
      </w:pPr>
    </w:p>
    <w:p w14:paraId="2AE02E04" w14:textId="77777777" w:rsidR="00717A44" w:rsidRPr="00717A44" w:rsidRDefault="00717A44" w:rsidP="00717A44">
      <w:pPr>
        <w:pStyle w:val="ListParagraph"/>
        <w:rPr>
          <w:rFonts w:ascii="Arial" w:hAnsi="Arial" w:cs="Arial"/>
          <w:sz w:val="22"/>
          <w:szCs w:val="22"/>
          <w:lang w:val="en-GB"/>
        </w:rPr>
      </w:pPr>
    </w:p>
    <w:p w14:paraId="417AF84B" w14:textId="77777777" w:rsidR="00717A44" w:rsidRPr="00A2624C" w:rsidRDefault="00717A44" w:rsidP="00A2624C">
      <w:pPr>
        <w:rPr>
          <w:rFonts w:ascii="Arial" w:hAnsi="Arial" w:cs="Arial"/>
          <w:sz w:val="22"/>
          <w:szCs w:val="22"/>
          <w:lang w:val="en-GB"/>
        </w:rPr>
      </w:pPr>
    </w:p>
    <w:p w14:paraId="259423FF" w14:textId="02037F05" w:rsidR="00717A44" w:rsidRPr="00717A44" w:rsidRDefault="00717A44" w:rsidP="00717A44">
      <w:pPr>
        <w:pStyle w:val="ListParagraph"/>
        <w:jc w:val="right"/>
        <w:rPr>
          <w:rFonts w:ascii="Arial" w:hAnsi="Arial" w:cs="Arial"/>
          <w:sz w:val="22"/>
          <w:szCs w:val="22"/>
          <w:lang w:val="en-GB"/>
        </w:rPr>
      </w:pPr>
      <w:r w:rsidRPr="00717A44">
        <w:rPr>
          <w:rFonts w:ascii="Arial" w:hAnsi="Arial" w:cs="Arial"/>
          <w:sz w:val="22"/>
          <w:szCs w:val="22"/>
          <w:lang w:val="en-GB"/>
        </w:rPr>
        <w:t xml:space="preserve">Answer: __________ N; </w:t>
      </w:r>
      <w:r w:rsidR="00AD0703">
        <w:rPr>
          <w:rFonts w:ascii="Arial" w:hAnsi="Arial" w:cs="Arial"/>
          <w:sz w:val="22"/>
          <w:szCs w:val="22"/>
          <w:lang w:val="en-GB"/>
        </w:rPr>
        <w:t xml:space="preserve">Direction: </w:t>
      </w:r>
      <w:r w:rsidRPr="00717A44">
        <w:rPr>
          <w:rFonts w:ascii="Arial" w:hAnsi="Arial" w:cs="Arial"/>
          <w:sz w:val="22"/>
          <w:szCs w:val="22"/>
          <w:lang w:val="en-GB"/>
        </w:rPr>
        <w:t>____________°</w:t>
      </w:r>
    </w:p>
    <w:p w14:paraId="0CA58B55" w14:textId="663D13D4" w:rsidR="00717A44" w:rsidRDefault="00DE09DF" w:rsidP="00717A44">
      <w:pPr>
        <w:rPr>
          <w:rFonts w:ascii="Arial" w:hAnsi="Arial" w:cs="Arial"/>
          <w:sz w:val="22"/>
          <w:szCs w:val="22"/>
          <w:lang w:val="en-GB"/>
        </w:rPr>
      </w:pPr>
      <w:r>
        <w:rPr>
          <w:rFonts w:ascii="Arial" w:hAnsi="Arial" w:cs="Arial"/>
          <w:sz w:val="22"/>
          <w:szCs w:val="22"/>
          <w:lang w:val="en-GB"/>
        </w:rPr>
        <w:lastRenderedPageBreak/>
        <w:t>T</w:t>
      </w:r>
      <w:r w:rsidR="00717A44" w:rsidRPr="00717A44">
        <w:rPr>
          <w:rFonts w:ascii="Arial" w:hAnsi="Arial" w:cs="Arial"/>
          <w:sz w:val="22"/>
          <w:szCs w:val="22"/>
          <w:lang w:val="en-GB"/>
        </w:rPr>
        <w:t xml:space="preserve">he </w:t>
      </w:r>
      <w:r>
        <w:rPr>
          <w:rFonts w:ascii="Arial" w:hAnsi="Arial" w:cs="Arial"/>
          <w:sz w:val="22"/>
          <w:szCs w:val="22"/>
          <w:lang w:val="en-GB"/>
        </w:rPr>
        <w:t>position of the back rest can be adjusted so that</w:t>
      </w:r>
      <w:r w:rsidR="00717A44" w:rsidRPr="00717A44">
        <w:rPr>
          <w:rFonts w:ascii="Arial" w:hAnsi="Arial" w:cs="Arial"/>
          <w:sz w:val="22"/>
          <w:szCs w:val="22"/>
          <w:lang w:val="en-GB"/>
        </w:rPr>
        <w:t xml:space="preserve"> </w:t>
      </w:r>
      <w:r>
        <w:rPr>
          <w:rFonts w:ascii="Arial" w:hAnsi="Arial" w:cs="Arial"/>
          <w:sz w:val="22"/>
          <w:szCs w:val="22"/>
          <w:lang w:val="en-GB"/>
        </w:rPr>
        <w:t>the angle it makes with the vertical (θ) can be larger than</w:t>
      </w:r>
      <w:r w:rsidR="00717A44" w:rsidRPr="00717A44">
        <w:rPr>
          <w:rFonts w:ascii="Arial" w:hAnsi="Arial" w:cs="Arial"/>
          <w:sz w:val="22"/>
          <w:szCs w:val="22"/>
          <w:lang w:val="en-GB"/>
        </w:rPr>
        <w:t xml:space="preserve"> 19.5°. </w:t>
      </w:r>
      <w:r>
        <w:rPr>
          <w:rFonts w:ascii="Arial" w:hAnsi="Arial" w:cs="Arial"/>
          <w:sz w:val="22"/>
          <w:szCs w:val="22"/>
          <w:lang w:val="en-GB"/>
        </w:rPr>
        <w:t xml:space="preserve">The </w:t>
      </w:r>
      <w:r w:rsidR="002963CF">
        <w:rPr>
          <w:rFonts w:ascii="Arial" w:hAnsi="Arial" w:cs="Arial"/>
          <w:sz w:val="22"/>
          <w:szCs w:val="22"/>
          <w:lang w:val="en-GB"/>
        </w:rPr>
        <w:t>chair</w:t>
      </w:r>
      <w:r>
        <w:rPr>
          <w:rFonts w:ascii="Arial" w:hAnsi="Arial" w:cs="Arial"/>
          <w:sz w:val="22"/>
          <w:szCs w:val="22"/>
          <w:lang w:val="en-GB"/>
        </w:rPr>
        <w:t xml:space="preserve"> is designed in such a way that it will not tip over in still conditions with no breeze - regardless of the size of this angle (θ). </w:t>
      </w:r>
      <w:r w:rsidR="00717A44" w:rsidRPr="00717A44">
        <w:rPr>
          <w:rFonts w:ascii="Arial" w:hAnsi="Arial" w:cs="Arial"/>
          <w:sz w:val="22"/>
          <w:szCs w:val="22"/>
          <w:lang w:val="en-GB"/>
        </w:rPr>
        <w:t xml:space="preserve"> </w:t>
      </w:r>
    </w:p>
    <w:p w14:paraId="1900BA5C" w14:textId="77777777" w:rsidR="000E3C13" w:rsidRPr="00717A44" w:rsidRDefault="000E3C13" w:rsidP="00717A44">
      <w:pPr>
        <w:rPr>
          <w:rFonts w:ascii="Arial" w:hAnsi="Arial" w:cs="Arial"/>
          <w:sz w:val="22"/>
          <w:szCs w:val="22"/>
          <w:lang w:val="en-GB"/>
        </w:rPr>
      </w:pPr>
    </w:p>
    <w:p w14:paraId="45DEF905" w14:textId="0091EEE2" w:rsidR="00717A44" w:rsidRPr="00DE09DF" w:rsidRDefault="00DE09DF" w:rsidP="00DE09DF">
      <w:pPr>
        <w:spacing w:after="160" w:line="259" w:lineRule="auto"/>
        <w:ind w:left="709" w:hanging="709"/>
        <w:rPr>
          <w:rFonts w:ascii="Arial" w:hAnsi="Arial" w:cs="Arial"/>
          <w:sz w:val="22"/>
          <w:szCs w:val="22"/>
          <w:lang w:val="en-GB"/>
        </w:rPr>
      </w:pPr>
      <w:bookmarkStart w:id="7" w:name="_Hlk139793469"/>
      <w:r>
        <w:rPr>
          <w:rFonts w:ascii="Arial" w:hAnsi="Arial" w:cs="Arial"/>
          <w:sz w:val="22"/>
          <w:szCs w:val="22"/>
          <w:lang w:val="en-GB"/>
        </w:rPr>
        <w:t xml:space="preserve">c) </w:t>
      </w:r>
      <w:r>
        <w:rPr>
          <w:rFonts w:ascii="Arial" w:hAnsi="Arial" w:cs="Arial"/>
          <w:sz w:val="22"/>
          <w:szCs w:val="22"/>
          <w:lang w:val="en-GB"/>
        </w:rPr>
        <w:tab/>
        <w:t xml:space="preserve">Show, via a calculation, that the </w:t>
      </w:r>
      <w:r w:rsidR="002963CF">
        <w:rPr>
          <w:rFonts w:ascii="Arial" w:hAnsi="Arial" w:cs="Arial"/>
          <w:sz w:val="22"/>
          <w:szCs w:val="22"/>
          <w:lang w:val="en-GB"/>
        </w:rPr>
        <w:t>chair</w:t>
      </w:r>
      <w:r>
        <w:rPr>
          <w:rFonts w:ascii="Arial" w:hAnsi="Arial" w:cs="Arial"/>
          <w:sz w:val="22"/>
          <w:szCs w:val="22"/>
          <w:lang w:val="en-GB"/>
        </w:rPr>
        <w:t xml:space="preserve"> will not tip over regardless of the angle ‘θ’. </w:t>
      </w:r>
    </w:p>
    <w:bookmarkEnd w:id="7"/>
    <w:p w14:paraId="1F0A3279" w14:textId="77777777" w:rsidR="008D3C8E" w:rsidRDefault="00717A44" w:rsidP="00717A44">
      <w:pPr>
        <w:pStyle w:val="ListParagraph"/>
        <w:jc w:val="right"/>
        <w:rPr>
          <w:rFonts w:ascii="Arial" w:hAnsi="Arial" w:cs="Arial"/>
          <w:sz w:val="22"/>
          <w:szCs w:val="22"/>
          <w:lang w:val="en-GB"/>
        </w:rPr>
      </w:pPr>
      <w:r w:rsidRPr="00717A44">
        <w:rPr>
          <w:rFonts w:ascii="Arial" w:hAnsi="Arial" w:cs="Arial"/>
          <w:sz w:val="22"/>
          <w:szCs w:val="22"/>
          <w:lang w:val="en-GB"/>
        </w:rPr>
        <w:t>(5)</w:t>
      </w:r>
    </w:p>
    <w:p w14:paraId="3FD99477" w14:textId="77777777" w:rsidR="008D3C8E" w:rsidRDefault="008D3C8E" w:rsidP="00717A44">
      <w:pPr>
        <w:pStyle w:val="ListParagraph"/>
        <w:jc w:val="right"/>
        <w:rPr>
          <w:rFonts w:ascii="Arial" w:hAnsi="Arial" w:cs="Arial"/>
          <w:sz w:val="22"/>
          <w:szCs w:val="22"/>
          <w:lang w:val="en-GB"/>
        </w:rPr>
      </w:pPr>
    </w:p>
    <w:p w14:paraId="1F166B61" w14:textId="39727D90" w:rsidR="00FA3070" w:rsidRPr="00717A44" w:rsidRDefault="00FA3070" w:rsidP="00230838">
      <w:pPr>
        <w:spacing w:line="480" w:lineRule="auto"/>
        <w:ind w:left="720"/>
        <w:rPr>
          <w:rFonts w:ascii="Arial" w:hAnsi="Arial" w:cs="Arial"/>
          <w:b/>
          <w:sz w:val="22"/>
          <w:szCs w:val="22"/>
        </w:rPr>
      </w:pPr>
    </w:p>
    <w:p w14:paraId="39A5AA04" w14:textId="47AB9FAC" w:rsidR="00A7114F" w:rsidRDefault="00A7114F" w:rsidP="000E3C13">
      <w:pPr>
        <w:spacing w:line="480" w:lineRule="auto"/>
        <w:rPr>
          <w:rFonts w:ascii="Arial" w:hAnsi="Arial" w:cs="Arial"/>
          <w:b/>
          <w:sz w:val="22"/>
          <w:szCs w:val="22"/>
        </w:rPr>
      </w:pPr>
    </w:p>
    <w:p w14:paraId="70F70594" w14:textId="77777777" w:rsidR="00932441" w:rsidRDefault="00932441">
      <w:pPr>
        <w:spacing w:after="160" w:line="259" w:lineRule="auto"/>
        <w:rPr>
          <w:rFonts w:ascii="Arial" w:hAnsi="Arial" w:cs="Arial"/>
          <w:b/>
          <w:sz w:val="22"/>
          <w:szCs w:val="22"/>
        </w:rPr>
      </w:pPr>
      <w:bookmarkStart w:id="8" w:name="_Hlk133426937"/>
      <w:r>
        <w:rPr>
          <w:rFonts w:ascii="Arial" w:hAnsi="Arial" w:cs="Arial"/>
          <w:b/>
          <w:sz w:val="22"/>
          <w:szCs w:val="22"/>
        </w:rPr>
        <w:br w:type="page"/>
      </w:r>
    </w:p>
    <w:p w14:paraId="516B5D26" w14:textId="0FD81DAC" w:rsidR="003F3A8B" w:rsidRDefault="003F3A8B" w:rsidP="003F3A8B">
      <w:pPr>
        <w:rPr>
          <w:rFonts w:ascii="Arial" w:hAnsi="Arial" w:cs="Arial"/>
          <w:b/>
          <w:sz w:val="22"/>
          <w:szCs w:val="22"/>
        </w:rPr>
      </w:pPr>
      <w:r w:rsidRPr="0079189C">
        <w:rPr>
          <w:rFonts w:ascii="Arial" w:hAnsi="Arial" w:cs="Arial"/>
          <w:b/>
          <w:sz w:val="22"/>
          <w:szCs w:val="22"/>
        </w:rPr>
        <w:lastRenderedPageBreak/>
        <w:t xml:space="preserve">Question </w:t>
      </w:r>
      <w:r>
        <w:rPr>
          <w:rFonts w:ascii="Arial" w:hAnsi="Arial" w:cs="Arial"/>
          <w:b/>
          <w:sz w:val="22"/>
          <w:szCs w:val="22"/>
        </w:rPr>
        <w:t>13</w:t>
      </w:r>
      <w:r>
        <w:rPr>
          <w:rFonts w:ascii="Arial" w:hAnsi="Arial" w:cs="Arial"/>
          <w:b/>
          <w:sz w:val="22"/>
          <w:szCs w:val="22"/>
        </w:rPr>
        <w:tab/>
      </w:r>
      <w:r>
        <w:rPr>
          <w:rFonts w:ascii="Arial" w:hAnsi="Arial" w:cs="Arial"/>
          <w:b/>
          <w:sz w:val="22"/>
          <w:szCs w:val="22"/>
        </w:rPr>
        <w:tab/>
      </w:r>
      <w:r>
        <w:rPr>
          <w:rFonts w:ascii="Arial" w:hAnsi="Arial" w:cs="Arial"/>
          <w:b/>
          <w:sz w:val="22"/>
          <w:szCs w:val="22"/>
        </w:rPr>
        <w:tab/>
      </w:r>
      <w:r>
        <w:rPr>
          <w:rFonts w:ascii="Arial" w:hAnsi="Arial" w:cs="Arial"/>
          <w:b/>
          <w:sz w:val="22"/>
          <w:szCs w:val="22"/>
        </w:rPr>
        <w:tab/>
      </w:r>
      <w:r>
        <w:rPr>
          <w:rFonts w:ascii="Arial" w:hAnsi="Arial" w:cs="Arial"/>
          <w:b/>
          <w:sz w:val="22"/>
          <w:szCs w:val="22"/>
        </w:rPr>
        <w:tab/>
      </w:r>
      <w:r>
        <w:rPr>
          <w:rFonts w:ascii="Arial" w:hAnsi="Arial" w:cs="Arial"/>
          <w:b/>
          <w:sz w:val="22"/>
          <w:szCs w:val="22"/>
        </w:rPr>
        <w:tab/>
      </w:r>
      <w:r>
        <w:rPr>
          <w:rFonts w:ascii="Arial" w:hAnsi="Arial" w:cs="Arial"/>
          <w:b/>
          <w:sz w:val="22"/>
          <w:szCs w:val="22"/>
        </w:rPr>
        <w:tab/>
      </w:r>
      <w:r>
        <w:rPr>
          <w:rFonts w:ascii="Arial" w:hAnsi="Arial" w:cs="Arial"/>
          <w:b/>
          <w:sz w:val="22"/>
          <w:szCs w:val="22"/>
        </w:rPr>
        <w:tab/>
      </w:r>
      <w:r>
        <w:rPr>
          <w:rFonts w:ascii="Arial" w:hAnsi="Arial" w:cs="Arial"/>
          <w:b/>
          <w:sz w:val="22"/>
          <w:szCs w:val="22"/>
        </w:rPr>
        <w:tab/>
      </w:r>
      <w:r>
        <w:rPr>
          <w:rFonts w:ascii="Arial" w:hAnsi="Arial" w:cs="Arial"/>
          <w:b/>
          <w:sz w:val="22"/>
          <w:szCs w:val="22"/>
        </w:rPr>
        <w:tab/>
      </w:r>
      <w:r>
        <w:rPr>
          <w:rFonts w:ascii="Arial" w:hAnsi="Arial" w:cs="Arial"/>
          <w:b/>
          <w:sz w:val="22"/>
          <w:szCs w:val="22"/>
        </w:rPr>
        <w:tab/>
        <w:t>(18 marks)</w:t>
      </w:r>
    </w:p>
    <w:bookmarkEnd w:id="8"/>
    <w:p w14:paraId="5B467DD5" w14:textId="3A563C3B" w:rsidR="003F3A8B" w:rsidRDefault="003F3A8B" w:rsidP="003F3A8B">
      <w:pPr>
        <w:rPr>
          <w:rFonts w:ascii="Arial" w:hAnsi="Arial" w:cs="Arial"/>
          <w:b/>
          <w:sz w:val="22"/>
          <w:szCs w:val="22"/>
        </w:rPr>
      </w:pPr>
    </w:p>
    <w:p w14:paraId="4F95799C" w14:textId="0E456E78" w:rsidR="007B1228" w:rsidRPr="007B1228" w:rsidRDefault="007B1228" w:rsidP="007B1228">
      <w:pPr>
        <w:rPr>
          <w:rFonts w:ascii="Arial" w:hAnsi="Arial" w:cs="Arial"/>
          <w:sz w:val="22"/>
          <w:szCs w:val="22"/>
          <w:lang w:val="en-GB"/>
        </w:rPr>
      </w:pPr>
      <w:r w:rsidRPr="007B1228">
        <w:rPr>
          <w:rFonts w:ascii="Arial" w:hAnsi="Arial" w:cs="Arial"/>
          <w:sz w:val="22"/>
          <w:szCs w:val="22"/>
          <w:lang w:val="en-GB"/>
        </w:rPr>
        <w:t xml:space="preserve">A physics student is playing a game where they attempt to bounce a </w:t>
      </w:r>
      <w:bookmarkStart w:id="9" w:name="_Hlk136508944"/>
      <w:r w:rsidR="00C0610D">
        <w:rPr>
          <w:rFonts w:ascii="Arial" w:hAnsi="Arial" w:cs="Arial"/>
          <w:sz w:val="22"/>
          <w:szCs w:val="22"/>
          <w:lang w:val="en-GB"/>
        </w:rPr>
        <w:t>rubber ball</w:t>
      </w:r>
      <w:bookmarkEnd w:id="9"/>
      <w:r w:rsidRPr="007B1228">
        <w:rPr>
          <w:rFonts w:ascii="Arial" w:hAnsi="Arial" w:cs="Arial"/>
          <w:sz w:val="22"/>
          <w:szCs w:val="22"/>
          <w:lang w:val="en-GB"/>
        </w:rPr>
        <w:t xml:space="preserve"> of mass 55.0 g down </w:t>
      </w:r>
      <w:r w:rsidR="00000CCC">
        <w:rPr>
          <w:rFonts w:ascii="Arial" w:hAnsi="Arial" w:cs="Arial"/>
          <w:sz w:val="22"/>
          <w:szCs w:val="22"/>
          <w:lang w:val="en-GB"/>
        </w:rPr>
        <w:t>some</w:t>
      </w:r>
      <w:r w:rsidRPr="007B1228">
        <w:rPr>
          <w:rFonts w:ascii="Arial" w:hAnsi="Arial" w:cs="Arial"/>
          <w:sz w:val="22"/>
          <w:szCs w:val="22"/>
          <w:lang w:val="en-GB"/>
        </w:rPr>
        <w:t xml:space="preserve"> stair</w:t>
      </w:r>
      <w:r w:rsidR="00000CCC">
        <w:rPr>
          <w:rFonts w:ascii="Arial" w:hAnsi="Arial" w:cs="Arial"/>
          <w:sz w:val="22"/>
          <w:szCs w:val="22"/>
          <w:lang w:val="en-GB"/>
        </w:rPr>
        <w:t>s</w:t>
      </w:r>
      <w:r w:rsidRPr="007B1228">
        <w:rPr>
          <w:rFonts w:ascii="Arial" w:hAnsi="Arial" w:cs="Arial"/>
          <w:sz w:val="22"/>
          <w:szCs w:val="22"/>
          <w:lang w:val="en-GB"/>
        </w:rPr>
        <w:t xml:space="preserve"> into a cup. The aim of the game is to roll the </w:t>
      </w:r>
      <w:r w:rsidR="00C0610D">
        <w:rPr>
          <w:rFonts w:ascii="Arial" w:hAnsi="Arial" w:cs="Arial"/>
          <w:sz w:val="22"/>
          <w:szCs w:val="22"/>
          <w:lang w:val="en-GB"/>
        </w:rPr>
        <w:t>rubber ball</w:t>
      </w:r>
      <w:r w:rsidR="00C0610D" w:rsidRPr="007B1228">
        <w:rPr>
          <w:rFonts w:ascii="Arial" w:hAnsi="Arial" w:cs="Arial"/>
          <w:sz w:val="22"/>
          <w:szCs w:val="22"/>
          <w:lang w:val="en-GB"/>
        </w:rPr>
        <w:t xml:space="preserve"> </w:t>
      </w:r>
      <w:r w:rsidRPr="007B1228">
        <w:rPr>
          <w:rFonts w:ascii="Arial" w:hAnsi="Arial" w:cs="Arial"/>
          <w:sz w:val="22"/>
          <w:szCs w:val="22"/>
          <w:lang w:val="en-GB"/>
        </w:rPr>
        <w:t xml:space="preserve">off the </w:t>
      </w:r>
      <w:r w:rsidRPr="00161728">
        <w:rPr>
          <w:rFonts w:ascii="Arial" w:hAnsi="Arial" w:cs="Arial"/>
          <w:b/>
          <w:bCs/>
          <w:sz w:val="22"/>
          <w:szCs w:val="22"/>
          <w:lang w:val="en-GB"/>
        </w:rPr>
        <w:t>top</w:t>
      </w:r>
      <w:r w:rsidRPr="007B1228">
        <w:rPr>
          <w:rFonts w:ascii="Arial" w:hAnsi="Arial" w:cs="Arial"/>
          <w:sz w:val="22"/>
          <w:szCs w:val="22"/>
          <w:lang w:val="en-GB"/>
        </w:rPr>
        <w:t xml:space="preserve"> step, on to the next </w:t>
      </w:r>
      <w:r w:rsidR="00AF073D">
        <w:rPr>
          <w:rFonts w:ascii="Arial" w:hAnsi="Arial" w:cs="Arial"/>
          <w:sz w:val="22"/>
          <w:szCs w:val="22"/>
          <w:lang w:val="en-GB"/>
        </w:rPr>
        <w:t>(</w:t>
      </w:r>
      <w:r w:rsidR="00AF073D" w:rsidRPr="00161728">
        <w:rPr>
          <w:rFonts w:ascii="Arial" w:hAnsi="Arial" w:cs="Arial"/>
          <w:b/>
          <w:bCs/>
          <w:sz w:val="22"/>
          <w:szCs w:val="22"/>
          <w:lang w:val="en-GB"/>
        </w:rPr>
        <w:t>middle</w:t>
      </w:r>
      <w:r w:rsidR="00AF073D">
        <w:rPr>
          <w:rFonts w:ascii="Arial" w:hAnsi="Arial" w:cs="Arial"/>
          <w:sz w:val="22"/>
          <w:szCs w:val="22"/>
          <w:lang w:val="en-GB"/>
        </w:rPr>
        <w:t xml:space="preserve">) </w:t>
      </w:r>
      <w:r w:rsidRPr="007B1228">
        <w:rPr>
          <w:rFonts w:ascii="Arial" w:hAnsi="Arial" w:cs="Arial"/>
          <w:sz w:val="22"/>
          <w:szCs w:val="22"/>
          <w:lang w:val="en-GB"/>
        </w:rPr>
        <w:t xml:space="preserve">step </w:t>
      </w:r>
      <w:r w:rsidR="00AF073D">
        <w:rPr>
          <w:rFonts w:ascii="Arial" w:hAnsi="Arial" w:cs="Arial"/>
          <w:sz w:val="22"/>
          <w:szCs w:val="22"/>
          <w:lang w:val="en-GB"/>
        </w:rPr>
        <w:t xml:space="preserve">- </w:t>
      </w:r>
      <w:r w:rsidRPr="007B1228">
        <w:rPr>
          <w:rFonts w:ascii="Arial" w:hAnsi="Arial" w:cs="Arial"/>
          <w:sz w:val="22"/>
          <w:szCs w:val="22"/>
          <w:lang w:val="en-GB"/>
        </w:rPr>
        <w:t xml:space="preserve">where it bounces and (hopefully!) lands in a carefully placed cup on the </w:t>
      </w:r>
      <w:r w:rsidRPr="00161728">
        <w:rPr>
          <w:rFonts w:ascii="Arial" w:hAnsi="Arial" w:cs="Arial"/>
          <w:b/>
          <w:bCs/>
          <w:sz w:val="22"/>
          <w:szCs w:val="22"/>
          <w:lang w:val="en-GB"/>
        </w:rPr>
        <w:t>ground</w:t>
      </w:r>
      <w:r w:rsidRPr="007B1228">
        <w:rPr>
          <w:rFonts w:ascii="Arial" w:hAnsi="Arial" w:cs="Arial"/>
          <w:sz w:val="22"/>
          <w:szCs w:val="22"/>
          <w:lang w:val="en-GB"/>
        </w:rPr>
        <w:t>.</w:t>
      </w:r>
    </w:p>
    <w:p w14:paraId="43D9DDB6" w14:textId="77777777" w:rsidR="007B1228" w:rsidRDefault="007B1228" w:rsidP="007B1228">
      <w:pPr>
        <w:rPr>
          <w:rFonts w:ascii="Arial" w:hAnsi="Arial" w:cs="Arial"/>
          <w:sz w:val="22"/>
          <w:szCs w:val="22"/>
          <w:lang w:val="en-GB"/>
        </w:rPr>
      </w:pPr>
    </w:p>
    <w:p w14:paraId="346737E7" w14:textId="0FF1F35F" w:rsidR="007B1228" w:rsidRPr="007B1228" w:rsidRDefault="007B1228" w:rsidP="007B1228">
      <w:pPr>
        <w:rPr>
          <w:rFonts w:ascii="Arial" w:hAnsi="Arial" w:cs="Arial"/>
          <w:sz w:val="22"/>
          <w:szCs w:val="22"/>
          <w:lang w:val="en-GB"/>
        </w:rPr>
      </w:pPr>
      <w:r w:rsidRPr="007B1228">
        <w:rPr>
          <w:rFonts w:ascii="Arial" w:hAnsi="Arial" w:cs="Arial"/>
          <w:sz w:val="22"/>
          <w:szCs w:val="22"/>
          <w:lang w:val="en-GB"/>
        </w:rPr>
        <w:t xml:space="preserve">The </w:t>
      </w:r>
      <w:r w:rsidR="00C0610D">
        <w:rPr>
          <w:rFonts w:ascii="Arial" w:hAnsi="Arial" w:cs="Arial"/>
          <w:sz w:val="22"/>
          <w:szCs w:val="22"/>
          <w:lang w:val="en-GB"/>
        </w:rPr>
        <w:t>rubber ball</w:t>
      </w:r>
      <w:r w:rsidR="00C0610D" w:rsidRPr="007B1228">
        <w:rPr>
          <w:rFonts w:ascii="Arial" w:hAnsi="Arial" w:cs="Arial"/>
          <w:sz w:val="22"/>
          <w:szCs w:val="22"/>
          <w:lang w:val="en-GB"/>
        </w:rPr>
        <w:t xml:space="preserve"> </w:t>
      </w:r>
      <w:r w:rsidRPr="007B1228">
        <w:rPr>
          <w:rFonts w:ascii="Arial" w:hAnsi="Arial" w:cs="Arial"/>
          <w:sz w:val="22"/>
          <w:szCs w:val="22"/>
          <w:lang w:val="en-GB"/>
        </w:rPr>
        <w:t>is rolled off the top step with a horizontal speed of 2.50 ms</w:t>
      </w:r>
      <w:r w:rsidR="003E54AB" w:rsidRPr="003E54AB">
        <w:rPr>
          <w:rFonts w:ascii="Arial" w:hAnsi="Arial" w:cs="Arial"/>
          <w:color w:val="1D2228"/>
          <w:sz w:val="22"/>
          <w:szCs w:val="22"/>
          <w:vertAlign w:val="superscript"/>
        </w:rPr>
        <w:t>–</w:t>
      </w:r>
      <w:r w:rsidRPr="007B1228">
        <w:rPr>
          <w:rFonts w:ascii="Arial" w:hAnsi="Arial" w:cs="Arial"/>
          <w:sz w:val="22"/>
          <w:szCs w:val="22"/>
          <w:vertAlign w:val="superscript"/>
          <w:lang w:val="en-GB"/>
        </w:rPr>
        <w:t>1</w:t>
      </w:r>
      <w:r w:rsidRPr="007B1228">
        <w:rPr>
          <w:rFonts w:ascii="Arial" w:hAnsi="Arial" w:cs="Arial"/>
          <w:sz w:val="22"/>
          <w:szCs w:val="22"/>
          <w:lang w:val="en-GB"/>
        </w:rPr>
        <w:t xml:space="preserve">. The ball falls to the next step below, bounces off it, and then travels to the ground. The dimensions of the steps and the </w:t>
      </w:r>
      <w:r w:rsidR="00C0610D">
        <w:rPr>
          <w:rFonts w:ascii="Arial" w:hAnsi="Arial" w:cs="Arial"/>
          <w:sz w:val="22"/>
          <w:szCs w:val="22"/>
          <w:lang w:val="en-GB"/>
        </w:rPr>
        <w:t xml:space="preserve">rubber </w:t>
      </w:r>
      <w:r w:rsidRPr="007B1228">
        <w:rPr>
          <w:rFonts w:ascii="Arial" w:hAnsi="Arial" w:cs="Arial"/>
          <w:sz w:val="22"/>
          <w:szCs w:val="22"/>
          <w:lang w:val="en-GB"/>
        </w:rPr>
        <w:t>ball’s path to the cup are illustrated below.</w:t>
      </w:r>
    </w:p>
    <w:p w14:paraId="76D877C6" w14:textId="2233EF6D" w:rsidR="007B1228" w:rsidRPr="007B1228" w:rsidRDefault="007B1228" w:rsidP="007B1228">
      <w:pPr>
        <w:rPr>
          <w:rFonts w:ascii="Arial" w:hAnsi="Arial" w:cs="Arial"/>
          <w:sz w:val="22"/>
          <w:szCs w:val="22"/>
          <w:lang w:val="en-GB"/>
        </w:rPr>
      </w:pPr>
      <w:r w:rsidRPr="007B1228">
        <w:rPr>
          <w:rFonts w:ascii="Arial" w:hAnsi="Arial" w:cs="Arial"/>
          <w:noProof/>
          <w:sz w:val="22"/>
          <w:szCs w:val="22"/>
          <w:lang w:val="en-GB"/>
        </w:rPr>
        <mc:AlternateContent>
          <mc:Choice Requires="wps">
            <w:drawing>
              <wp:anchor distT="0" distB="0" distL="114300" distR="114300" simplePos="0" relativeHeight="251658386" behindDoc="1" locked="0" layoutInCell="1" allowOverlap="1" wp14:anchorId="4692666A" wp14:editId="2EE942A2">
                <wp:simplePos x="0" y="0"/>
                <wp:positionH relativeFrom="column">
                  <wp:posOffset>1066165</wp:posOffset>
                </wp:positionH>
                <wp:positionV relativeFrom="paragraph">
                  <wp:posOffset>147320</wp:posOffset>
                </wp:positionV>
                <wp:extent cx="914400" cy="266700"/>
                <wp:effectExtent l="0" t="0" r="3175" b="0"/>
                <wp:wrapNone/>
                <wp:docPr id="208" name="Text Box 208"/>
                <wp:cNvGraphicFramePr/>
                <a:graphic xmlns:a="http://schemas.openxmlformats.org/drawingml/2006/main">
                  <a:graphicData uri="http://schemas.microsoft.com/office/word/2010/wordprocessingShape">
                    <wps:wsp>
                      <wps:cNvSpPr txBox="1"/>
                      <wps:spPr>
                        <a:xfrm>
                          <a:off x="0" y="0"/>
                          <a:ext cx="914400" cy="266700"/>
                        </a:xfrm>
                        <a:prstGeom prst="rect">
                          <a:avLst/>
                        </a:prstGeom>
                        <a:solidFill>
                          <a:schemeClr val="lt1"/>
                        </a:solidFill>
                        <a:ln w="6350">
                          <a:noFill/>
                        </a:ln>
                      </wps:spPr>
                      <wps:txbx>
                        <w:txbxContent>
                          <w:p w14:paraId="0C7F3708" w14:textId="466C0322" w:rsidR="007B1228" w:rsidRPr="008E142C" w:rsidRDefault="007B1228" w:rsidP="007B1228">
                            <w:pPr>
                              <w:rPr>
                                <w:rFonts w:ascii="Arial" w:hAnsi="Arial" w:cs="Arial"/>
                                <w:sz w:val="18"/>
                                <w:szCs w:val="18"/>
                                <w:lang w:val="en-GB"/>
                              </w:rPr>
                            </w:pPr>
                            <w:r w:rsidRPr="008E142C">
                              <w:rPr>
                                <w:rFonts w:ascii="Arial" w:hAnsi="Arial" w:cs="Arial"/>
                                <w:sz w:val="18"/>
                                <w:szCs w:val="18"/>
                                <w:lang w:val="en-GB"/>
                              </w:rPr>
                              <w:t>2.50 m</w:t>
                            </w:r>
                            <w:r w:rsidR="00B14651">
                              <w:rPr>
                                <w:rFonts w:ascii="Arial" w:hAnsi="Arial" w:cs="Arial"/>
                                <w:sz w:val="18"/>
                                <w:szCs w:val="18"/>
                                <w:lang w:val="en-GB"/>
                              </w:rPr>
                              <w:t>s</w:t>
                            </w:r>
                            <w:r w:rsidR="003E54AB" w:rsidRPr="003E54AB">
                              <w:rPr>
                                <w:rFonts w:ascii="Arial" w:hAnsi="Arial" w:cs="Arial"/>
                                <w:color w:val="1D2228"/>
                                <w:sz w:val="22"/>
                                <w:szCs w:val="22"/>
                                <w:vertAlign w:val="superscript"/>
                              </w:rPr>
                              <w:t>–</w:t>
                            </w:r>
                            <w:r w:rsidRPr="008E142C">
                              <w:rPr>
                                <w:rFonts w:ascii="Arial" w:hAnsi="Arial" w:cs="Arial"/>
                                <w:sz w:val="18"/>
                                <w:szCs w:val="18"/>
                                <w:vertAlign w:val="superscript"/>
                                <w:lang w:val="en-GB"/>
                              </w:rPr>
                              <w:t>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692666A" id="Text Box 208" o:spid="_x0000_s1089" type="#_x0000_t202" style="position:absolute;margin-left:83.95pt;margin-top:11.6pt;width:1in;height:21pt;z-index:-25165809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" fillcolor="white [3201]" stroked="f" strokeweight=".5pt">
                <v:textbox>
                  <w:txbxContent>
                    <w:p w14:paraId="0C7F3708" w14:textId="466C0322" w:rsidR="007B1228" w:rsidRPr="008E142C" w:rsidRDefault="007B1228" w:rsidP="007B1228">
                      <w:pPr>
                        <w:rPr>
                          <w:rFonts w:ascii="Arial" w:hAnsi="Arial" w:cs="Arial"/>
                          <w:sz w:val="18"/>
                          <w:szCs w:val="18"/>
                          <w:lang w:val="en-GB"/>
                        </w:rPr>
                      </w:pPr>
                      <w:r w:rsidRPr="008E142C">
                        <w:rPr>
                          <w:rFonts w:ascii="Arial" w:hAnsi="Arial" w:cs="Arial"/>
                          <w:sz w:val="18"/>
                          <w:szCs w:val="18"/>
                          <w:lang w:val="en-GB"/>
                        </w:rPr>
                        <w:t>2.50 m</w:t>
                      </w:r>
                      <w:r w:rsidR="00B14651">
                        <w:rPr>
                          <w:rFonts w:ascii="Arial" w:hAnsi="Arial" w:cs="Arial"/>
                          <w:sz w:val="18"/>
                          <w:szCs w:val="18"/>
                          <w:lang w:val="en-GB"/>
                        </w:rPr>
                        <w:t>s</w:t>
                      </w:r>
                      <w:r w:rsidR="003E54AB" w:rsidRPr="003E54AB">
                        <w:rPr>
                          <w:rFonts w:ascii="Arial" w:hAnsi="Arial" w:cs="Arial"/>
                          <w:color w:val="1D2228"/>
                          <w:sz w:val="22"/>
                          <w:szCs w:val="22"/>
                          <w:vertAlign w:val="superscript"/>
                        </w:rPr>
                        <w:t>–</w:t>
                      </w:r>
                      <w:r w:rsidRPr="008E142C">
                        <w:rPr>
                          <w:rFonts w:ascii="Arial" w:hAnsi="Arial" w:cs="Arial"/>
                          <w:sz w:val="18"/>
                          <w:szCs w:val="18"/>
                          <w:vertAlign w:val="superscript"/>
                          <w:lang w:val="en-GB"/>
                        </w:rPr>
                        <w:t>1</w:t>
                      </w:r>
                    </w:p>
                  </w:txbxContent>
                </v:textbox>
              </v:shape>
            </w:pict>
          </mc:Fallback>
        </mc:AlternateContent>
      </w:r>
    </w:p>
    <w:p w14:paraId="6977E57B" w14:textId="0A85ED09" w:rsidR="007B1228" w:rsidRPr="007B1228" w:rsidRDefault="007B1228" w:rsidP="007B1228">
      <w:pPr>
        <w:rPr>
          <w:rFonts w:ascii="Arial" w:hAnsi="Arial" w:cs="Arial"/>
          <w:sz w:val="22"/>
          <w:szCs w:val="22"/>
          <w:lang w:val="en-GB"/>
        </w:rPr>
      </w:pPr>
      <w:r w:rsidRPr="007B1228">
        <w:rPr>
          <w:rFonts w:ascii="Arial" w:hAnsi="Arial" w:cs="Arial"/>
          <w:noProof/>
          <w:sz w:val="22"/>
          <w:szCs w:val="22"/>
          <w:lang w:val="en-GB"/>
        </w:rPr>
        <mc:AlternateContent>
          <mc:Choice Requires="wps">
            <w:drawing>
              <wp:anchor distT="0" distB="0" distL="114300" distR="114300" simplePos="0" relativeHeight="251658396" behindDoc="0" locked="0" layoutInCell="1" allowOverlap="1" wp14:anchorId="52A6B380" wp14:editId="60411ABA">
                <wp:simplePos x="0" y="0"/>
                <wp:positionH relativeFrom="column">
                  <wp:posOffset>3657600</wp:posOffset>
                </wp:positionH>
                <wp:positionV relativeFrom="paragraph">
                  <wp:posOffset>2431415</wp:posOffset>
                </wp:positionV>
                <wp:extent cx="2002790" cy="0"/>
                <wp:effectExtent l="38100" t="76200" r="16510" b="95250"/>
                <wp:wrapNone/>
                <wp:docPr id="209" name="Straight Arrow Connector 209"/>
                <wp:cNvGraphicFramePr/>
                <a:graphic xmlns:a="http://schemas.openxmlformats.org/drawingml/2006/main">
                  <a:graphicData uri="http://schemas.microsoft.com/office/word/2010/wordprocessingShape">
                    <wps:wsp>
                      <wps:cNvCnPr/>
                      <wps:spPr>
                        <a:xfrm>
                          <a:off x="0" y="0"/>
                          <a:ext cx="2002790" cy="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du="http://schemas.microsoft.com/office/word/2023/wordml/word16du">
            <w:pict>
              <v:shape w14:anchorId="601E2C9B" id="Straight Arrow Connector 209" o:spid="_x0000_s1026" type="#_x0000_t32" style="position:absolute;margin-left:4in;margin-top:191.45pt;width:157.7pt;height:0;z-index:252368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" strokecolor="black [3200]" strokeweight=".5pt">
                <v:stroke startarrow="block" endarrow="block" joinstyle="miter"/>
              </v:shape>
            </w:pict>
          </mc:Fallback>
        </mc:AlternateContent>
      </w:r>
      <w:r w:rsidRPr="007B1228">
        <w:rPr>
          <w:rFonts w:ascii="Arial" w:hAnsi="Arial" w:cs="Arial"/>
          <w:noProof/>
          <w:sz w:val="22"/>
          <w:szCs w:val="22"/>
          <w:lang w:val="en-GB"/>
        </w:rPr>
        <mc:AlternateContent>
          <mc:Choice Requires="wps">
            <w:drawing>
              <wp:anchor distT="0" distB="0" distL="114300" distR="114300" simplePos="0" relativeHeight="251658395" behindDoc="0" locked="0" layoutInCell="1" allowOverlap="1" wp14:anchorId="3CAB3A9F" wp14:editId="0FF4B291">
                <wp:simplePos x="0" y="0"/>
                <wp:positionH relativeFrom="column">
                  <wp:posOffset>4626610</wp:posOffset>
                </wp:positionH>
                <wp:positionV relativeFrom="paragraph">
                  <wp:posOffset>2428875</wp:posOffset>
                </wp:positionV>
                <wp:extent cx="914400" cy="266700"/>
                <wp:effectExtent l="0" t="0" r="635" b="0"/>
                <wp:wrapNone/>
                <wp:docPr id="210" name="Text Box 210"/>
                <wp:cNvGraphicFramePr/>
                <a:graphic xmlns:a="http://schemas.openxmlformats.org/drawingml/2006/main">
                  <a:graphicData uri="http://schemas.microsoft.com/office/word/2010/wordprocessingShape">
                    <wps:wsp>
                      <wps:cNvSpPr txBox="1"/>
                      <wps:spPr>
                        <a:xfrm>
                          <a:off x="0" y="0"/>
                          <a:ext cx="914400" cy="266700"/>
                        </a:xfrm>
                        <a:prstGeom prst="rect">
                          <a:avLst/>
                        </a:prstGeom>
                        <a:solidFill>
                          <a:schemeClr val="lt1"/>
                        </a:solidFill>
                        <a:ln w="6350">
                          <a:noFill/>
                        </a:ln>
                      </wps:spPr>
                      <wps:txbx>
                        <w:txbxContent>
                          <w:p w14:paraId="4208D273" w14:textId="77777777" w:rsidR="007B1228" w:rsidRPr="008E142C" w:rsidRDefault="007B1228" w:rsidP="007B1228">
                            <w:pPr>
                              <w:rPr>
                                <w:rFonts w:ascii="Arial" w:hAnsi="Arial" w:cs="Arial"/>
                                <w:sz w:val="18"/>
                                <w:szCs w:val="18"/>
                                <w:lang w:val="en-GB"/>
                              </w:rPr>
                            </w:pPr>
                            <w:r>
                              <w:rPr>
                                <w:rFonts w:ascii="Arial" w:hAnsi="Arial" w:cs="Arial"/>
                                <w:sz w:val="18"/>
                                <w:szCs w:val="18"/>
                                <w:lang w:val="en-GB"/>
                              </w:rPr>
                              <w:t>y</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CAB3A9F" id="Text Box 210" o:spid="_x0000_s1090" type="#_x0000_t202" style="position:absolute;margin-left:364.3pt;margin-top:191.25pt;width:1in;height:21pt;z-index:251658395;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" fillcolor="white [3201]" stroked="f" strokeweight=".5pt">
                <v:textbox>
                  <w:txbxContent>
                    <w:p w14:paraId="4208D273" w14:textId="77777777" w:rsidR="007B1228" w:rsidRPr="008E142C" w:rsidRDefault="007B1228" w:rsidP="007B1228">
                      <w:pPr>
                        <w:rPr>
                          <w:rFonts w:ascii="Arial" w:hAnsi="Arial" w:cs="Arial"/>
                          <w:sz w:val="18"/>
                          <w:szCs w:val="18"/>
                          <w:lang w:val="en-GB"/>
                        </w:rPr>
                      </w:pPr>
                      <w:r>
                        <w:rPr>
                          <w:rFonts w:ascii="Arial" w:hAnsi="Arial" w:cs="Arial"/>
                          <w:sz w:val="18"/>
                          <w:szCs w:val="18"/>
                          <w:lang w:val="en-GB"/>
                        </w:rPr>
                        <w:t>y</w:t>
                      </w:r>
                    </w:p>
                  </w:txbxContent>
                </v:textbox>
              </v:shape>
            </w:pict>
          </mc:Fallback>
        </mc:AlternateContent>
      </w:r>
      <w:r w:rsidRPr="007B1228">
        <w:rPr>
          <w:rFonts w:ascii="Arial" w:hAnsi="Arial" w:cs="Arial"/>
          <w:noProof/>
          <w:sz w:val="22"/>
          <w:szCs w:val="22"/>
          <w:lang w:val="en-GB"/>
        </w:rPr>
        <mc:AlternateContent>
          <mc:Choice Requires="wps">
            <w:drawing>
              <wp:anchor distT="0" distB="0" distL="114300" distR="114300" simplePos="0" relativeHeight="251658394" behindDoc="0" locked="0" layoutInCell="1" allowOverlap="1" wp14:anchorId="39731F1F" wp14:editId="107DB5D1">
                <wp:simplePos x="0" y="0"/>
                <wp:positionH relativeFrom="column">
                  <wp:posOffset>1143000</wp:posOffset>
                </wp:positionH>
                <wp:positionV relativeFrom="paragraph">
                  <wp:posOffset>1275715</wp:posOffset>
                </wp:positionV>
                <wp:extent cx="1809750" cy="0"/>
                <wp:effectExtent l="38100" t="76200" r="19050" b="95250"/>
                <wp:wrapNone/>
                <wp:docPr id="211" name="Straight Arrow Connector 211"/>
                <wp:cNvGraphicFramePr/>
                <a:graphic xmlns:a="http://schemas.openxmlformats.org/drawingml/2006/main">
                  <a:graphicData uri="http://schemas.microsoft.com/office/word/2010/wordprocessingShape">
                    <wps:wsp>
                      <wps:cNvCnPr/>
                      <wps:spPr>
                        <a:xfrm>
                          <a:off x="0" y="0"/>
                          <a:ext cx="1809750" cy="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w:pict>
              <v:shape w14:anchorId="456A0268" id="Straight Arrow Connector 211" o:spid="_x0000_s1026" type="#_x0000_t32" style="position:absolute;margin-left:90pt;margin-top:100.45pt;width:142.5pt;height:0;z-index:2523668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" strokecolor="black [3213]" strokeweight=".5pt">
                <v:stroke startarrow="block" endarrow="block" joinstyle="miter"/>
              </v:shape>
            </w:pict>
          </mc:Fallback>
        </mc:AlternateContent>
      </w:r>
      <w:r w:rsidRPr="007B1228">
        <w:rPr>
          <w:rFonts w:ascii="Arial" w:hAnsi="Arial" w:cs="Arial"/>
          <w:noProof/>
          <w:sz w:val="22"/>
          <w:szCs w:val="22"/>
          <w:lang w:val="en-GB"/>
        </w:rPr>
        <mc:AlternateContent>
          <mc:Choice Requires="wps">
            <w:drawing>
              <wp:anchor distT="0" distB="0" distL="114300" distR="114300" simplePos="0" relativeHeight="251658393" behindDoc="0" locked="0" layoutInCell="1" allowOverlap="1" wp14:anchorId="41B4C654" wp14:editId="4F294F38">
                <wp:simplePos x="0" y="0"/>
                <wp:positionH relativeFrom="column">
                  <wp:posOffset>1877060</wp:posOffset>
                </wp:positionH>
                <wp:positionV relativeFrom="paragraph">
                  <wp:posOffset>1063625</wp:posOffset>
                </wp:positionV>
                <wp:extent cx="914400" cy="266700"/>
                <wp:effectExtent l="0" t="0" r="635" b="0"/>
                <wp:wrapNone/>
                <wp:docPr id="212" name="Text Box 212"/>
                <wp:cNvGraphicFramePr/>
                <a:graphic xmlns:a="http://schemas.openxmlformats.org/drawingml/2006/main">
                  <a:graphicData uri="http://schemas.microsoft.com/office/word/2010/wordprocessingShape">
                    <wps:wsp>
                      <wps:cNvSpPr txBox="1"/>
                      <wps:spPr>
                        <a:xfrm>
                          <a:off x="0" y="0"/>
                          <a:ext cx="914400" cy="266700"/>
                        </a:xfrm>
                        <a:prstGeom prst="rect">
                          <a:avLst/>
                        </a:prstGeom>
                        <a:solidFill>
                          <a:schemeClr val="lt1"/>
                        </a:solidFill>
                        <a:ln w="6350">
                          <a:noFill/>
                        </a:ln>
                      </wps:spPr>
                      <wps:txbx>
                        <w:txbxContent>
                          <w:p w14:paraId="74B152E1" w14:textId="77777777" w:rsidR="007B1228" w:rsidRPr="008E142C" w:rsidRDefault="007B1228" w:rsidP="007B1228">
                            <w:pPr>
                              <w:rPr>
                                <w:rFonts w:ascii="Arial" w:hAnsi="Arial" w:cs="Arial"/>
                                <w:sz w:val="18"/>
                                <w:szCs w:val="18"/>
                                <w:lang w:val="en-GB"/>
                              </w:rPr>
                            </w:pPr>
                            <w:r>
                              <w:rPr>
                                <w:rFonts w:ascii="Arial" w:hAnsi="Arial" w:cs="Arial"/>
                                <w:sz w:val="18"/>
                                <w:szCs w:val="18"/>
                                <w:lang w:val="en-GB"/>
                              </w:rPr>
                              <w:t>x</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1B4C654" id="Text Box 212" o:spid="_x0000_s1091" type="#_x0000_t202" style="position:absolute;margin-left:147.8pt;margin-top:83.75pt;width:1in;height:21pt;z-index:251658393;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" fillcolor="white [3201]" stroked="f" strokeweight=".5pt">
                <v:textbox>
                  <w:txbxContent>
                    <w:p w14:paraId="74B152E1" w14:textId="77777777" w:rsidR="007B1228" w:rsidRPr="008E142C" w:rsidRDefault="007B1228" w:rsidP="007B1228">
                      <w:pPr>
                        <w:rPr>
                          <w:rFonts w:ascii="Arial" w:hAnsi="Arial" w:cs="Arial"/>
                          <w:sz w:val="18"/>
                          <w:szCs w:val="18"/>
                          <w:lang w:val="en-GB"/>
                        </w:rPr>
                      </w:pPr>
                      <w:r>
                        <w:rPr>
                          <w:rFonts w:ascii="Arial" w:hAnsi="Arial" w:cs="Arial"/>
                          <w:sz w:val="18"/>
                          <w:szCs w:val="18"/>
                          <w:lang w:val="en-GB"/>
                        </w:rPr>
                        <w:t>x</w:t>
                      </w:r>
                    </w:p>
                  </w:txbxContent>
                </v:textbox>
              </v:shape>
            </w:pict>
          </mc:Fallback>
        </mc:AlternateContent>
      </w:r>
      <w:r w:rsidRPr="007B1228">
        <w:rPr>
          <w:rFonts w:ascii="Arial" w:hAnsi="Arial" w:cs="Arial"/>
          <w:noProof/>
          <w:sz w:val="22"/>
          <w:szCs w:val="22"/>
          <w:lang w:val="en-GB"/>
        </w:rPr>
        <mc:AlternateContent>
          <mc:Choice Requires="wps">
            <w:drawing>
              <wp:anchor distT="0" distB="0" distL="114300" distR="114300" simplePos="0" relativeHeight="251658389" behindDoc="0" locked="0" layoutInCell="1" allowOverlap="1" wp14:anchorId="7ED0F4DA" wp14:editId="314E4369">
                <wp:simplePos x="0" y="0"/>
                <wp:positionH relativeFrom="column">
                  <wp:posOffset>2028825</wp:posOffset>
                </wp:positionH>
                <wp:positionV relativeFrom="paragraph">
                  <wp:posOffset>1428115</wp:posOffset>
                </wp:positionV>
                <wp:extent cx="914400" cy="266700"/>
                <wp:effectExtent l="0" t="0" r="3175" b="0"/>
                <wp:wrapNone/>
                <wp:docPr id="213" name="Text Box 213"/>
                <wp:cNvGraphicFramePr/>
                <a:graphic xmlns:a="http://schemas.openxmlformats.org/drawingml/2006/main">
                  <a:graphicData uri="http://schemas.microsoft.com/office/word/2010/wordprocessingShape">
                    <wps:wsp>
                      <wps:cNvSpPr txBox="1"/>
                      <wps:spPr>
                        <a:xfrm>
                          <a:off x="0" y="0"/>
                          <a:ext cx="914400" cy="266700"/>
                        </a:xfrm>
                        <a:prstGeom prst="rect">
                          <a:avLst/>
                        </a:prstGeom>
                        <a:solidFill>
                          <a:schemeClr val="lt1"/>
                        </a:solidFill>
                        <a:ln w="6350">
                          <a:noFill/>
                        </a:ln>
                      </wps:spPr>
                      <wps:txbx>
                        <w:txbxContent>
                          <w:p w14:paraId="20D1CF67" w14:textId="77777777" w:rsidR="007B1228" w:rsidRPr="008E142C" w:rsidRDefault="007B1228" w:rsidP="007B1228">
                            <w:pPr>
                              <w:rPr>
                                <w:rFonts w:ascii="Arial" w:hAnsi="Arial" w:cs="Arial"/>
                                <w:sz w:val="18"/>
                                <w:szCs w:val="18"/>
                                <w:lang w:val="en-GB"/>
                              </w:rPr>
                            </w:pPr>
                            <w:r>
                              <w:rPr>
                                <w:rFonts w:ascii="Arial" w:hAnsi="Arial" w:cs="Arial"/>
                                <w:sz w:val="18"/>
                                <w:szCs w:val="18"/>
                                <w:lang w:val="en-GB"/>
                              </w:rPr>
                              <w:t>0.75</w:t>
                            </w:r>
                            <w:r w:rsidRPr="008E142C">
                              <w:rPr>
                                <w:rFonts w:ascii="Arial" w:hAnsi="Arial" w:cs="Arial"/>
                                <w:sz w:val="18"/>
                                <w:szCs w:val="18"/>
                                <w:lang w:val="en-GB"/>
                              </w:rPr>
                              <w:t xml:space="preserve">0 </w:t>
                            </w:r>
                            <w:r>
                              <w:rPr>
                                <w:rFonts w:ascii="Arial" w:hAnsi="Arial" w:cs="Arial"/>
                                <w:sz w:val="18"/>
                                <w:szCs w:val="18"/>
                                <w:lang w:val="en-GB"/>
                              </w:rPr>
                              <w:t>m</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ED0F4DA" id="Text Box 213" o:spid="_x0000_s1092" type="#_x0000_t202" style="position:absolute;margin-left:159.75pt;margin-top:112.45pt;width:1in;height:21pt;z-index:251658389;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" fillcolor="white [3201]" stroked="f" strokeweight=".5pt">
                <v:textbox>
                  <w:txbxContent>
                    <w:p w14:paraId="20D1CF67" w14:textId="77777777" w:rsidR="007B1228" w:rsidRPr="008E142C" w:rsidRDefault="007B1228" w:rsidP="007B1228">
                      <w:pPr>
                        <w:rPr>
                          <w:rFonts w:ascii="Arial" w:hAnsi="Arial" w:cs="Arial"/>
                          <w:sz w:val="18"/>
                          <w:szCs w:val="18"/>
                          <w:lang w:val="en-GB"/>
                        </w:rPr>
                      </w:pPr>
                      <w:r>
                        <w:rPr>
                          <w:rFonts w:ascii="Arial" w:hAnsi="Arial" w:cs="Arial"/>
                          <w:sz w:val="18"/>
                          <w:szCs w:val="18"/>
                          <w:lang w:val="en-GB"/>
                        </w:rPr>
                        <w:t>0.75</w:t>
                      </w:r>
                      <w:r w:rsidRPr="008E142C">
                        <w:rPr>
                          <w:rFonts w:ascii="Arial" w:hAnsi="Arial" w:cs="Arial"/>
                          <w:sz w:val="18"/>
                          <w:szCs w:val="18"/>
                          <w:lang w:val="en-GB"/>
                        </w:rPr>
                        <w:t xml:space="preserve">0 </w:t>
                      </w:r>
                      <w:r>
                        <w:rPr>
                          <w:rFonts w:ascii="Arial" w:hAnsi="Arial" w:cs="Arial"/>
                          <w:sz w:val="18"/>
                          <w:szCs w:val="18"/>
                          <w:lang w:val="en-GB"/>
                        </w:rPr>
                        <w:t>m</w:t>
                      </w:r>
                    </w:p>
                  </w:txbxContent>
                </v:textbox>
              </v:shape>
            </w:pict>
          </mc:Fallback>
        </mc:AlternateContent>
      </w:r>
      <w:r w:rsidRPr="007B1228">
        <w:rPr>
          <w:rFonts w:ascii="Arial" w:hAnsi="Arial" w:cs="Arial"/>
          <w:noProof/>
          <w:sz w:val="22"/>
          <w:szCs w:val="22"/>
          <w:lang w:val="en-GB"/>
        </w:rPr>
        <mc:AlternateContent>
          <mc:Choice Requires="wps">
            <w:drawing>
              <wp:anchor distT="0" distB="0" distL="114300" distR="114300" simplePos="0" relativeHeight="251658387" behindDoc="0" locked="0" layoutInCell="1" allowOverlap="1" wp14:anchorId="227CE27F" wp14:editId="1182793A">
                <wp:simplePos x="0" y="0"/>
                <wp:positionH relativeFrom="column">
                  <wp:posOffset>422275</wp:posOffset>
                </wp:positionH>
                <wp:positionV relativeFrom="paragraph">
                  <wp:posOffset>678815</wp:posOffset>
                </wp:positionV>
                <wp:extent cx="914400" cy="266700"/>
                <wp:effectExtent l="0" t="0" r="3175" b="0"/>
                <wp:wrapNone/>
                <wp:docPr id="214" name="Text Box 214"/>
                <wp:cNvGraphicFramePr/>
                <a:graphic xmlns:a="http://schemas.openxmlformats.org/drawingml/2006/main">
                  <a:graphicData uri="http://schemas.microsoft.com/office/word/2010/wordprocessingShape">
                    <wps:wsp>
                      <wps:cNvSpPr txBox="1"/>
                      <wps:spPr>
                        <a:xfrm>
                          <a:off x="0" y="0"/>
                          <a:ext cx="914400" cy="266700"/>
                        </a:xfrm>
                        <a:prstGeom prst="rect">
                          <a:avLst/>
                        </a:prstGeom>
                        <a:solidFill>
                          <a:schemeClr val="lt1"/>
                        </a:solidFill>
                        <a:ln w="6350">
                          <a:noFill/>
                        </a:ln>
                      </wps:spPr>
                      <wps:txbx>
                        <w:txbxContent>
                          <w:p w14:paraId="414EF255" w14:textId="77777777" w:rsidR="007B1228" w:rsidRPr="008E142C" w:rsidRDefault="007B1228" w:rsidP="007B1228">
                            <w:pPr>
                              <w:rPr>
                                <w:rFonts w:ascii="Arial" w:hAnsi="Arial" w:cs="Arial"/>
                                <w:sz w:val="18"/>
                                <w:szCs w:val="18"/>
                                <w:lang w:val="en-GB"/>
                              </w:rPr>
                            </w:pPr>
                            <w:r>
                              <w:rPr>
                                <w:rFonts w:ascii="Arial" w:hAnsi="Arial" w:cs="Arial"/>
                                <w:sz w:val="18"/>
                                <w:szCs w:val="18"/>
                                <w:lang w:val="en-GB"/>
                              </w:rPr>
                              <w:t>0.30</w:t>
                            </w:r>
                            <w:r w:rsidRPr="008E142C">
                              <w:rPr>
                                <w:rFonts w:ascii="Arial" w:hAnsi="Arial" w:cs="Arial"/>
                                <w:sz w:val="18"/>
                                <w:szCs w:val="18"/>
                                <w:lang w:val="en-GB"/>
                              </w:rPr>
                              <w:t xml:space="preserve">0 </w:t>
                            </w:r>
                            <w:r>
                              <w:rPr>
                                <w:rFonts w:ascii="Arial" w:hAnsi="Arial" w:cs="Arial"/>
                                <w:sz w:val="18"/>
                                <w:szCs w:val="18"/>
                                <w:lang w:val="en-GB"/>
                              </w:rPr>
                              <w:t>m</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27CE27F" id="Text Box 214" o:spid="_x0000_s1093" type="#_x0000_t202" style="position:absolute;margin-left:33.25pt;margin-top:53.45pt;width:1in;height:21pt;z-index:251658387;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" fillcolor="white [3201]" stroked="f" strokeweight=".5pt">
                <v:textbox>
                  <w:txbxContent>
                    <w:p w14:paraId="414EF255" w14:textId="77777777" w:rsidR="007B1228" w:rsidRPr="008E142C" w:rsidRDefault="007B1228" w:rsidP="007B1228">
                      <w:pPr>
                        <w:rPr>
                          <w:rFonts w:ascii="Arial" w:hAnsi="Arial" w:cs="Arial"/>
                          <w:sz w:val="18"/>
                          <w:szCs w:val="18"/>
                          <w:lang w:val="en-GB"/>
                        </w:rPr>
                      </w:pPr>
                      <w:r>
                        <w:rPr>
                          <w:rFonts w:ascii="Arial" w:hAnsi="Arial" w:cs="Arial"/>
                          <w:sz w:val="18"/>
                          <w:szCs w:val="18"/>
                          <w:lang w:val="en-GB"/>
                        </w:rPr>
                        <w:t>0.30</w:t>
                      </w:r>
                      <w:r w:rsidRPr="008E142C">
                        <w:rPr>
                          <w:rFonts w:ascii="Arial" w:hAnsi="Arial" w:cs="Arial"/>
                          <w:sz w:val="18"/>
                          <w:szCs w:val="18"/>
                          <w:lang w:val="en-GB"/>
                        </w:rPr>
                        <w:t xml:space="preserve">0 </w:t>
                      </w:r>
                      <w:r>
                        <w:rPr>
                          <w:rFonts w:ascii="Arial" w:hAnsi="Arial" w:cs="Arial"/>
                          <w:sz w:val="18"/>
                          <w:szCs w:val="18"/>
                          <w:lang w:val="en-GB"/>
                        </w:rPr>
                        <w:t>m</w:t>
                      </w:r>
                    </w:p>
                  </w:txbxContent>
                </v:textbox>
              </v:shape>
            </w:pict>
          </mc:Fallback>
        </mc:AlternateContent>
      </w:r>
      <w:r w:rsidRPr="007B1228">
        <w:rPr>
          <w:rFonts w:ascii="Arial" w:hAnsi="Arial" w:cs="Arial"/>
          <w:noProof/>
          <w:sz w:val="22"/>
          <w:szCs w:val="22"/>
          <w:lang w:val="en-GB"/>
        </w:rPr>
        <mc:AlternateContent>
          <mc:Choice Requires="wps">
            <w:drawing>
              <wp:anchor distT="0" distB="0" distL="114300" distR="114300" simplePos="0" relativeHeight="251658388" behindDoc="0" locked="0" layoutInCell="1" allowOverlap="1" wp14:anchorId="1262C20B" wp14:editId="71BAE022">
                <wp:simplePos x="0" y="0"/>
                <wp:positionH relativeFrom="column">
                  <wp:posOffset>2949575</wp:posOffset>
                </wp:positionH>
                <wp:positionV relativeFrom="paragraph">
                  <wp:posOffset>1764665</wp:posOffset>
                </wp:positionV>
                <wp:extent cx="914400" cy="266700"/>
                <wp:effectExtent l="0" t="0" r="3175" b="0"/>
                <wp:wrapNone/>
                <wp:docPr id="215" name="Text Box 215"/>
                <wp:cNvGraphicFramePr/>
                <a:graphic xmlns:a="http://schemas.openxmlformats.org/drawingml/2006/main">
                  <a:graphicData uri="http://schemas.microsoft.com/office/word/2010/wordprocessingShape">
                    <wps:wsp>
                      <wps:cNvSpPr txBox="1"/>
                      <wps:spPr>
                        <a:xfrm>
                          <a:off x="0" y="0"/>
                          <a:ext cx="914400" cy="266700"/>
                        </a:xfrm>
                        <a:prstGeom prst="rect">
                          <a:avLst/>
                        </a:prstGeom>
                        <a:solidFill>
                          <a:schemeClr val="lt1"/>
                        </a:solidFill>
                        <a:ln w="6350">
                          <a:noFill/>
                        </a:ln>
                      </wps:spPr>
                      <wps:txbx>
                        <w:txbxContent>
                          <w:p w14:paraId="5C7ACEBB" w14:textId="77777777" w:rsidR="007B1228" w:rsidRPr="008E142C" w:rsidRDefault="007B1228" w:rsidP="007B1228">
                            <w:pPr>
                              <w:rPr>
                                <w:rFonts w:ascii="Arial" w:hAnsi="Arial" w:cs="Arial"/>
                                <w:sz w:val="18"/>
                                <w:szCs w:val="18"/>
                                <w:lang w:val="en-GB"/>
                              </w:rPr>
                            </w:pPr>
                            <w:r>
                              <w:rPr>
                                <w:rFonts w:ascii="Arial" w:hAnsi="Arial" w:cs="Arial"/>
                                <w:sz w:val="18"/>
                                <w:szCs w:val="18"/>
                                <w:lang w:val="en-GB"/>
                              </w:rPr>
                              <w:t>0.30</w:t>
                            </w:r>
                            <w:r w:rsidRPr="008E142C">
                              <w:rPr>
                                <w:rFonts w:ascii="Arial" w:hAnsi="Arial" w:cs="Arial"/>
                                <w:sz w:val="18"/>
                                <w:szCs w:val="18"/>
                                <w:lang w:val="en-GB"/>
                              </w:rPr>
                              <w:t xml:space="preserve">0 </w:t>
                            </w:r>
                            <w:r>
                              <w:rPr>
                                <w:rFonts w:ascii="Arial" w:hAnsi="Arial" w:cs="Arial"/>
                                <w:sz w:val="18"/>
                                <w:szCs w:val="18"/>
                                <w:lang w:val="en-GB"/>
                              </w:rPr>
                              <w:t>m</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262C20B" id="Text Box 215" o:spid="_x0000_s1094" type="#_x0000_t202" style="position:absolute;margin-left:232.25pt;margin-top:138.95pt;width:1in;height:21pt;z-index:25165838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" fillcolor="white [3201]" stroked="f" strokeweight=".5pt">
                <v:textbox>
                  <w:txbxContent>
                    <w:p w14:paraId="5C7ACEBB" w14:textId="77777777" w:rsidR="007B1228" w:rsidRPr="008E142C" w:rsidRDefault="007B1228" w:rsidP="007B1228">
                      <w:pPr>
                        <w:rPr>
                          <w:rFonts w:ascii="Arial" w:hAnsi="Arial" w:cs="Arial"/>
                          <w:sz w:val="18"/>
                          <w:szCs w:val="18"/>
                          <w:lang w:val="en-GB"/>
                        </w:rPr>
                      </w:pPr>
                      <w:r>
                        <w:rPr>
                          <w:rFonts w:ascii="Arial" w:hAnsi="Arial" w:cs="Arial"/>
                          <w:sz w:val="18"/>
                          <w:szCs w:val="18"/>
                          <w:lang w:val="en-GB"/>
                        </w:rPr>
                        <w:t>0.30</w:t>
                      </w:r>
                      <w:r w:rsidRPr="008E142C">
                        <w:rPr>
                          <w:rFonts w:ascii="Arial" w:hAnsi="Arial" w:cs="Arial"/>
                          <w:sz w:val="18"/>
                          <w:szCs w:val="18"/>
                          <w:lang w:val="en-GB"/>
                        </w:rPr>
                        <w:t xml:space="preserve">0 </w:t>
                      </w:r>
                      <w:r>
                        <w:rPr>
                          <w:rFonts w:ascii="Arial" w:hAnsi="Arial" w:cs="Arial"/>
                          <w:sz w:val="18"/>
                          <w:szCs w:val="18"/>
                          <w:lang w:val="en-GB"/>
                        </w:rPr>
                        <w:t>m</w:t>
                      </w:r>
                    </w:p>
                  </w:txbxContent>
                </v:textbox>
              </v:shape>
            </w:pict>
          </mc:Fallback>
        </mc:AlternateContent>
      </w:r>
      <w:r w:rsidRPr="007B1228">
        <w:rPr>
          <w:rFonts w:ascii="Arial" w:hAnsi="Arial" w:cs="Arial"/>
          <w:noProof/>
          <w:sz w:val="22"/>
          <w:szCs w:val="22"/>
          <w:lang w:val="en-GB"/>
        </w:rPr>
        <mc:AlternateContent>
          <mc:Choice Requires="wps">
            <w:drawing>
              <wp:anchor distT="0" distB="0" distL="114300" distR="114300" simplePos="0" relativeHeight="251658392" behindDoc="0" locked="0" layoutInCell="1" allowOverlap="1" wp14:anchorId="293564C6" wp14:editId="0067D37B">
                <wp:simplePos x="0" y="0"/>
                <wp:positionH relativeFrom="column">
                  <wp:posOffset>1143000</wp:posOffset>
                </wp:positionH>
                <wp:positionV relativeFrom="paragraph">
                  <wp:posOffset>1428115</wp:posOffset>
                </wp:positionV>
                <wp:extent cx="2514600" cy="0"/>
                <wp:effectExtent l="38100" t="76200" r="19050" b="95250"/>
                <wp:wrapNone/>
                <wp:docPr id="216" name="Straight Arrow Connector 216"/>
                <wp:cNvGraphicFramePr/>
                <a:graphic xmlns:a="http://schemas.openxmlformats.org/drawingml/2006/main">
                  <a:graphicData uri="http://schemas.microsoft.com/office/word/2010/wordprocessingShape">
                    <wps:wsp>
                      <wps:cNvCnPr/>
                      <wps:spPr>
                        <a:xfrm>
                          <a:off x="0" y="0"/>
                          <a:ext cx="2514600" cy="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w:pict>
              <v:shape w14:anchorId="6CDC27AE" id="Straight Arrow Connector 216" o:spid="_x0000_s1026" type="#_x0000_t32" style="position:absolute;margin-left:90pt;margin-top:112.45pt;width:198pt;height:0;z-index:2523648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" strokecolor="black [3213]" strokeweight=".5pt">
                <v:stroke startarrow="block" endarrow="block" joinstyle="miter"/>
              </v:shape>
            </w:pict>
          </mc:Fallback>
        </mc:AlternateContent>
      </w:r>
      <w:r w:rsidRPr="007B1228">
        <w:rPr>
          <w:rFonts w:ascii="Arial" w:hAnsi="Arial" w:cs="Arial"/>
          <w:noProof/>
          <w:sz w:val="22"/>
          <w:szCs w:val="22"/>
          <w:lang w:val="en-GB"/>
        </w:rPr>
        <mc:AlternateContent>
          <mc:Choice Requires="wps">
            <w:drawing>
              <wp:anchor distT="0" distB="0" distL="114300" distR="114300" simplePos="0" relativeHeight="251658391" behindDoc="0" locked="0" layoutInCell="1" allowOverlap="1" wp14:anchorId="2A28B71A" wp14:editId="77053ABB">
                <wp:simplePos x="0" y="0"/>
                <wp:positionH relativeFrom="column">
                  <wp:posOffset>3498215</wp:posOffset>
                </wp:positionH>
                <wp:positionV relativeFrom="paragraph">
                  <wp:posOffset>1343025</wp:posOffset>
                </wp:positionV>
                <wp:extent cx="0" cy="1019810"/>
                <wp:effectExtent l="76200" t="38100" r="57150" b="66040"/>
                <wp:wrapNone/>
                <wp:docPr id="218" name="Straight Arrow Connector 218"/>
                <wp:cNvGraphicFramePr/>
                <a:graphic xmlns:a="http://schemas.openxmlformats.org/drawingml/2006/main">
                  <a:graphicData uri="http://schemas.microsoft.com/office/word/2010/wordprocessingShape">
                    <wps:wsp>
                      <wps:cNvCnPr/>
                      <wps:spPr>
                        <a:xfrm>
                          <a:off x="0" y="0"/>
                          <a:ext cx="0" cy="101981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w:pict>
              <v:shape w14:anchorId="5C8ED290" id="Straight Arrow Connector 218" o:spid="_x0000_s1026" type="#_x0000_t32" style="position:absolute;margin-left:275.45pt;margin-top:105.75pt;width:0;height:80.3pt;z-index:252363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" strokecolor="black [3213]" strokeweight=".5pt">
                <v:stroke startarrow="block" endarrow="block" joinstyle="miter"/>
              </v:shape>
            </w:pict>
          </mc:Fallback>
        </mc:AlternateContent>
      </w:r>
      <w:r w:rsidRPr="007B1228">
        <w:rPr>
          <w:rFonts w:ascii="Arial" w:hAnsi="Arial" w:cs="Arial"/>
          <w:noProof/>
          <w:sz w:val="22"/>
          <w:szCs w:val="22"/>
          <w:lang w:val="en-GB"/>
        </w:rPr>
        <mc:AlternateContent>
          <mc:Choice Requires="wps">
            <w:drawing>
              <wp:anchor distT="0" distB="0" distL="114300" distR="114300" simplePos="0" relativeHeight="251658390" behindDoc="0" locked="0" layoutInCell="1" allowOverlap="1" wp14:anchorId="1EAB21CE" wp14:editId="263C97B5">
                <wp:simplePos x="0" y="0"/>
                <wp:positionH relativeFrom="column">
                  <wp:posOffset>951865</wp:posOffset>
                </wp:positionH>
                <wp:positionV relativeFrom="paragraph">
                  <wp:posOffset>323215</wp:posOffset>
                </wp:positionV>
                <wp:extent cx="0" cy="1019810"/>
                <wp:effectExtent l="76200" t="38100" r="57150" b="66040"/>
                <wp:wrapNone/>
                <wp:docPr id="219" name="Straight Arrow Connector 219"/>
                <wp:cNvGraphicFramePr/>
                <a:graphic xmlns:a="http://schemas.openxmlformats.org/drawingml/2006/main">
                  <a:graphicData uri="http://schemas.microsoft.com/office/word/2010/wordprocessingShape">
                    <wps:wsp>
                      <wps:cNvCnPr/>
                      <wps:spPr>
                        <a:xfrm>
                          <a:off x="0" y="0"/>
                          <a:ext cx="0" cy="101981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w:pict>
              <v:shape w14:anchorId="008FFF6D" id="Straight Arrow Connector 219" o:spid="_x0000_s1026" type="#_x0000_t32" style="position:absolute;margin-left:74.95pt;margin-top:25.45pt;width:0;height:80.3pt;z-index:2523627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" strokecolor="black [3213]" strokeweight=".5pt">
                <v:stroke startarrow="block" endarrow="block" joinstyle="miter"/>
              </v:shape>
            </w:pict>
          </mc:Fallback>
        </mc:AlternateContent>
      </w:r>
      <w:r w:rsidRPr="007B1228">
        <w:rPr>
          <w:rFonts w:ascii="Arial" w:hAnsi="Arial" w:cs="Arial"/>
          <w:noProof/>
          <w:sz w:val="22"/>
          <w:szCs w:val="22"/>
          <w:lang w:val="en-GB"/>
        </w:rPr>
        <mc:AlternateContent>
          <mc:Choice Requires="wps">
            <w:drawing>
              <wp:anchor distT="0" distB="0" distL="114300" distR="114300" simplePos="0" relativeHeight="251658381" behindDoc="0" locked="0" layoutInCell="1" allowOverlap="1" wp14:anchorId="7D94B33F" wp14:editId="4CAD7671">
                <wp:simplePos x="0" y="0"/>
                <wp:positionH relativeFrom="column">
                  <wp:posOffset>5549900</wp:posOffset>
                </wp:positionH>
                <wp:positionV relativeFrom="paragraph">
                  <wp:posOffset>2037715</wp:posOffset>
                </wp:positionV>
                <wp:extent cx="228600" cy="342900"/>
                <wp:effectExtent l="0" t="0" r="19050" b="19050"/>
                <wp:wrapNone/>
                <wp:docPr id="220" name="Rectangle 220"/>
                <wp:cNvGraphicFramePr/>
                <a:graphic xmlns:a="http://schemas.openxmlformats.org/drawingml/2006/main">
                  <a:graphicData uri="http://schemas.microsoft.com/office/word/2010/wordprocessingShape">
                    <wps:wsp>
                      <wps:cNvSpPr/>
                      <wps:spPr>
                        <a:xfrm>
                          <a:off x="0" y="0"/>
                          <a:ext cx="228600" cy="342900"/>
                        </a:xfrm>
                        <a:prstGeom prst="rect">
                          <a:avLst/>
                        </a:prstGeom>
                        <a:solidFill>
                          <a:schemeClr val="bg1">
                            <a:lumMod val="9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rect w14:anchorId="5CAC062F" id="Rectangle 220" o:spid="_x0000_s1026" style="position:absolute;margin-left:437pt;margin-top:160.45pt;width:18pt;height:27pt;z-index:252353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" fillcolor="#f2f2f2 [3052]" strokecolor="black [3213]" strokeweight="1pt"/>
            </w:pict>
          </mc:Fallback>
        </mc:AlternateContent>
      </w:r>
      <w:r w:rsidRPr="007B1228">
        <w:rPr>
          <w:rFonts w:ascii="Arial" w:hAnsi="Arial" w:cs="Arial"/>
          <w:noProof/>
          <w:sz w:val="22"/>
          <w:szCs w:val="22"/>
          <w:lang w:val="en-GB"/>
        </w:rPr>
        <mc:AlternateContent>
          <mc:Choice Requires="wps">
            <w:drawing>
              <wp:anchor distT="0" distB="0" distL="114300" distR="114300" simplePos="0" relativeHeight="251658385" behindDoc="0" locked="0" layoutInCell="1" allowOverlap="1" wp14:anchorId="35A59EF3" wp14:editId="2DCF9836">
                <wp:simplePos x="0" y="0"/>
                <wp:positionH relativeFrom="column">
                  <wp:posOffset>3028950</wp:posOffset>
                </wp:positionH>
                <wp:positionV relativeFrom="paragraph">
                  <wp:posOffset>675390</wp:posOffset>
                </wp:positionV>
                <wp:extent cx="2631739" cy="1387189"/>
                <wp:effectExtent l="0" t="0" r="16510" b="22860"/>
                <wp:wrapNone/>
                <wp:docPr id="221" name="Freeform: Shape 221"/>
                <wp:cNvGraphicFramePr/>
                <a:graphic xmlns:a="http://schemas.openxmlformats.org/drawingml/2006/main">
                  <a:graphicData uri="http://schemas.microsoft.com/office/word/2010/wordprocessingShape">
                    <wps:wsp>
                      <wps:cNvSpPr/>
                      <wps:spPr>
                        <a:xfrm>
                          <a:off x="0" y="0"/>
                          <a:ext cx="2631739" cy="1387189"/>
                        </a:xfrm>
                        <a:custGeom>
                          <a:avLst/>
                          <a:gdLst>
                            <a:gd name="connsiteX0" fmla="*/ 0 w 2631739"/>
                            <a:gd name="connsiteY0" fmla="*/ 670175 h 1387189"/>
                            <a:gd name="connsiteX1" fmla="*/ 146050 w 2631739"/>
                            <a:gd name="connsiteY1" fmla="*/ 428875 h 1387189"/>
                            <a:gd name="connsiteX2" fmla="*/ 311150 w 2631739"/>
                            <a:gd name="connsiteY2" fmla="*/ 251075 h 1387189"/>
                            <a:gd name="connsiteX3" fmla="*/ 438150 w 2631739"/>
                            <a:gd name="connsiteY3" fmla="*/ 162175 h 1387189"/>
                            <a:gd name="connsiteX4" fmla="*/ 635000 w 2631739"/>
                            <a:gd name="connsiteY4" fmla="*/ 79625 h 1387189"/>
                            <a:gd name="connsiteX5" fmla="*/ 1003300 w 2631739"/>
                            <a:gd name="connsiteY5" fmla="*/ 3425 h 1387189"/>
                            <a:gd name="connsiteX6" fmla="*/ 1416050 w 2631739"/>
                            <a:gd name="connsiteY6" fmla="*/ 35175 h 1387189"/>
                            <a:gd name="connsiteX7" fmla="*/ 1879600 w 2631739"/>
                            <a:gd name="connsiteY7" fmla="*/ 225675 h 1387189"/>
                            <a:gd name="connsiteX8" fmla="*/ 2254250 w 2631739"/>
                            <a:gd name="connsiteY8" fmla="*/ 574925 h 1387189"/>
                            <a:gd name="connsiteX9" fmla="*/ 2552700 w 2631739"/>
                            <a:gd name="connsiteY9" fmla="*/ 1063875 h 1387189"/>
                            <a:gd name="connsiteX10" fmla="*/ 2622550 w 2631739"/>
                            <a:gd name="connsiteY10" fmla="*/ 1362325 h 1387189"/>
                            <a:gd name="connsiteX11" fmla="*/ 2628900 w 2631739"/>
                            <a:gd name="connsiteY11" fmla="*/ 1349625 h 138718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2631739" h="1387189">
                              <a:moveTo>
                                <a:pt x="0" y="670175"/>
                              </a:moveTo>
                              <a:cubicBezTo>
                                <a:pt x="47096" y="584450"/>
                                <a:pt x="94192" y="498725"/>
                                <a:pt x="146050" y="428875"/>
                              </a:cubicBezTo>
                              <a:cubicBezTo>
                                <a:pt x="197908" y="359025"/>
                                <a:pt x="262467" y="295525"/>
                                <a:pt x="311150" y="251075"/>
                              </a:cubicBezTo>
                              <a:cubicBezTo>
                                <a:pt x="359833" y="206625"/>
                                <a:pt x="384175" y="190750"/>
                                <a:pt x="438150" y="162175"/>
                              </a:cubicBezTo>
                              <a:cubicBezTo>
                                <a:pt x="492125" y="133600"/>
                                <a:pt x="540808" y="106083"/>
                                <a:pt x="635000" y="79625"/>
                              </a:cubicBezTo>
                              <a:cubicBezTo>
                                <a:pt x="729192" y="53167"/>
                                <a:pt x="873125" y="10833"/>
                                <a:pt x="1003300" y="3425"/>
                              </a:cubicBezTo>
                              <a:cubicBezTo>
                                <a:pt x="1133475" y="-3983"/>
                                <a:pt x="1270000" y="-1867"/>
                                <a:pt x="1416050" y="35175"/>
                              </a:cubicBezTo>
                              <a:cubicBezTo>
                                <a:pt x="1562100" y="72217"/>
                                <a:pt x="1739900" y="135717"/>
                                <a:pt x="1879600" y="225675"/>
                              </a:cubicBezTo>
                              <a:cubicBezTo>
                                <a:pt x="2019300" y="315633"/>
                                <a:pt x="2142067" y="435225"/>
                                <a:pt x="2254250" y="574925"/>
                              </a:cubicBezTo>
                              <a:cubicBezTo>
                                <a:pt x="2366433" y="714625"/>
                                <a:pt x="2491317" y="932642"/>
                                <a:pt x="2552700" y="1063875"/>
                              </a:cubicBezTo>
                              <a:cubicBezTo>
                                <a:pt x="2614083" y="1195108"/>
                                <a:pt x="2609850" y="1314700"/>
                                <a:pt x="2622550" y="1362325"/>
                              </a:cubicBezTo>
                              <a:cubicBezTo>
                                <a:pt x="2635250" y="1409950"/>
                                <a:pt x="2632075" y="1379787"/>
                                <a:pt x="2628900" y="1349625"/>
                              </a:cubicBezTo>
                            </a:path>
                          </a:pathLst>
                        </a:cu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shape w14:anchorId="0D5795F6" id="Freeform: Shape 221" o:spid="_x0000_s1026" style="position:absolute;margin-left:238.5pt;margin-top:53.2pt;width:207.2pt;height:109.25pt;z-index:252357632;visibility:visible;mso-wrap-style:square;mso-wrap-distance-left:9pt;mso-wrap-distance-top:0;mso-wrap-distance-right:9pt;mso-wrap-distance-bottom:0;mso-position-horizontal:absolute;mso-position-horizontal-relative:text;mso-position-vertical:absolute;mso-position-vertical-relative:text;v-text-anchor:middle" coordsize="2631739,13871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" path="m,670175c47096,584450,94192,498725,146050,428875,197908,359025,262467,295525,311150,251075v48683,-44450,73025,-60325,127000,-88900c492125,133600,540808,106083,635000,79625,729192,53167,873125,10833,1003300,3425v130175,-7408,266700,-5292,412750,31750c1562100,72217,1739900,135717,1879600,225675v139700,89958,262467,209550,374650,349250c2366433,714625,2491317,932642,2552700,1063875v61383,131233,57150,250825,69850,298450c2635250,1409950,2632075,1379787,2628900,1349625e" filled="f" strokecolor="black [3213]" strokeweight="1pt">
                <v:stroke dashstyle="dash" joinstyle="miter"/>
                <v:path arrowok="t" o:connecttype="custom" o:connectlocs="0,670175;146050,428875;311150,251075;438150,162175;635000,79625;1003300,3425;1416050,35175;1879600,225675;2254250,574925;2552700,1063875;2622550,1362325;2628900,1349625" o:connectangles="0,0,0,0,0,0,0,0,0,0,0,0"/>
              </v:shape>
            </w:pict>
          </mc:Fallback>
        </mc:AlternateContent>
      </w:r>
      <w:r w:rsidRPr="007B1228">
        <w:rPr>
          <w:rFonts w:ascii="Arial" w:hAnsi="Arial" w:cs="Arial"/>
          <w:noProof/>
          <w:sz w:val="22"/>
          <w:szCs w:val="22"/>
          <w:lang w:val="en-GB"/>
        </w:rPr>
        <mc:AlternateContent>
          <mc:Choice Requires="wps">
            <w:drawing>
              <wp:anchor distT="0" distB="0" distL="114300" distR="114300" simplePos="0" relativeHeight="251658384" behindDoc="0" locked="0" layoutInCell="1" allowOverlap="1" wp14:anchorId="100F117B" wp14:editId="2D1E6890">
                <wp:simplePos x="0" y="0"/>
                <wp:positionH relativeFrom="column">
                  <wp:posOffset>1136449</wp:posOffset>
                </wp:positionH>
                <wp:positionV relativeFrom="paragraph">
                  <wp:posOffset>198528</wp:posOffset>
                </wp:positionV>
                <wp:extent cx="1873451" cy="1147037"/>
                <wp:effectExtent l="19050" t="0" r="12700" b="15240"/>
                <wp:wrapNone/>
                <wp:docPr id="222" name="Freeform: Shape 222"/>
                <wp:cNvGraphicFramePr/>
                <a:graphic xmlns:a="http://schemas.openxmlformats.org/drawingml/2006/main">
                  <a:graphicData uri="http://schemas.microsoft.com/office/word/2010/wordprocessingShape">
                    <wps:wsp>
                      <wps:cNvSpPr/>
                      <wps:spPr>
                        <a:xfrm>
                          <a:off x="0" y="0"/>
                          <a:ext cx="1873451" cy="1147037"/>
                        </a:xfrm>
                        <a:custGeom>
                          <a:avLst/>
                          <a:gdLst>
                            <a:gd name="connsiteX0" fmla="*/ 201 w 1873451"/>
                            <a:gd name="connsiteY0" fmla="*/ 10387 h 1147037"/>
                            <a:gd name="connsiteX1" fmla="*/ 114501 w 1873451"/>
                            <a:gd name="connsiteY1" fmla="*/ 10387 h 1147037"/>
                            <a:gd name="connsiteX2" fmla="*/ 698701 w 1873451"/>
                            <a:gd name="connsiteY2" fmla="*/ 118337 h 1147037"/>
                            <a:gd name="connsiteX3" fmla="*/ 1441651 w 1873451"/>
                            <a:gd name="connsiteY3" fmla="*/ 562837 h 1147037"/>
                            <a:gd name="connsiteX4" fmla="*/ 1784551 w 1873451"/>
                            <a:gd name="connsiteY4" fmla="*/ 981937 h 1147037"/>
                            <a:gd name="connsiteX5" fmla="*/ 1873451 w 1873451"/>
                            <a:gd name="connsiteY5" fmla="*/ 1147037 h 1147037"/>
                            <a:gd name="connsiteX6" fmla="*/ 1873451 w 1873451"/>
                            <a:gd name="connsiteY6" fmla="*/ 1147037 h 114703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873451" h="1147037">
                              <a:moveTo>
                                <a:pt x="201" y="10387"/>
                              </a:moveTo>
                              <a:cubicBezTo>
                                <a:pt x="-858" y="1391"/>
                                <a:pt x="-1916" y="-7605"/>
                                <a:pt x="114501" y="10387"/>
                              </a:cubicBezTo>
                              <a:cubicBezTo>
                                <a:pt x="230918" y="28379"/>
                                <a:pt x="477509" y="26262"/>
                                <a:pt x="698701" y="118337"/>
                              </a:cubicBezTo>
                              <a:cubicBezTo>
                                <a:pt x="919893" y="210412"/>
                                <a:pt x="1260676" y="418904"/>
                                <a:pt x="1441651" y="562837"/>
                              </a:cubicBezTo>
                              <a:cubicBezTo>
                                <a:pt x="1622626" y="706770"/>
                                <a:pt x="1712584" y="884570"/>
                                <a:pt x="1784551" y="981937"/>
                              </a:cubicBezTo>
                              <a:cubicBezTo>
                                <a:pt x="1856518" y="1079304"/>
                                <a:pt x="1873451" y="1147037"/>
                                <a:pt x="1873451" y="1147037"/>
                              </a:cubicBezTo>
                              <a:lnTo>
                                <a:pt x="1873451" y="1147037"/>
                              </a:lnTo>
                            </a:path>
                          </a:pathLst>
                        </a:cu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shape w14:anchorId="500675FF" id="Freeform: Shape 222" o:spid="_x0000_s1026" style="position:absolute;margin-left:89.5pt;margin-top:15.65pt;width:147.5pt;height:90.3pt;z-index:252356608;visibility:visible;mso-wrap-style:square;mso-wrap-distance-left:9pt;mso-wrap-distance-top:0;mso-wrap-distance-right:9pt;mso-wrap-distance-bottom:0;mso-position-horizontal:absolute;mso-position-horizontal-relative:text;mso-position-vertical:absolute;mso-position-vertical-relative:text;v-text-anchor:middle" coordsize="1873451,11470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" path="m201,10387v-1059,-8996,-2117,-17992,114300,c230918,28379,477509,26262,698701,118337v221192,92075,561975,300567,742950,444500c1622626,706770,1712584,884570,1784551,981937v71967,97367,88900,165100,88900,165100l1873451,1147037e" filled="f" strokecolor="black [3213]" strokeweight="1pt">
                <v:stroke dashstyle="dash" joinstyle="miter"/>
                <v:path arrowok="t" o:connecttype="custom" o:connectlocs="201,10387;114501,10387;698701,118337;1441651,562837;1784551,981937;1873451,1147037;1873451,1147037" o:connectangles="0,0,0,0,0,0,0"/>
              </v:shape>
            </w:pict>
          </mc:Fallback>
        </mc:AlternateContent>
      </w:r>
      <w:r w:rsidRPr="007B1228">
        <w:rPr>
          <w:rFonts w:ascii="Arial" w:hAnsi="Arial" w:cs="Arial"/>
          <w:noProof/>
          <w:sz w:val="22"/>
          <w:szCs w:val="22"/>
          <w:lang w:val="en-GB"/>
        </w:rPr>
        <mc:AlternateContent>
          <mc:Choice Requires="wps">
            <w:drawing>
              <wp:anchor distT="0" distB="0" distL="114300" distR="114300" simplePos="0" relativeHeight="251658383" behindDoc="0" locked="0" layoutInCell="1" allowOverlap="1" wp14:anchorId="029E1DBB" wp14:editId="06E73201">
                <wp:simplePos x="0" y="0"/>
                <wp:positionH relativeFrom="column">
                  <wp:posOffset>800100</wp:posOffset>
                </wp:positionH>
                <wp:positionV relativeFrom="paragraph">
                  <wp:posOffset>208915</wp:posOffset>
                </wp:positionV>
                <wp:extent cx="342900" cy="0"/>
                <wp:effectExtent l="0" t="76200" r="19050" b="95250"/>
                <wp:wrapNone/>
                <wp:docPr id="223" name="Straight Arrow Connector 223"/>
                <wp:cNvGraphicFramePr/>
                <a:graphic xmlns:a="http://schemas.openxmlformats.org/drawingml/2006/main">
                  <a:graphicData uri="http://schemas.microsoft.com/office/word/2010/wordprocessingShape">
                    <wps:wsp>
                      <wps:cNvCnPr/>
                      <wps:spPr>
                        <a:xfrm>
                          <a:off x="0" y="0"/>
                          <a:ext cx="342900" cy="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w:pict>
              <v:shape w14:anchorId="7FDD88CF" id="Straight Arrow Connector 223" o:spid="_x0000_s1026" type="#_x0000_t32" style="position:absolute;margin-left:63pt;margin-top:16.45pt;width:27pt;height:0;z-index:252355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" strokecolor="black [3213]" strokeweight="1pt">
                <v:stroke endarrow="block" joinstyle="miter"/>
              </v:shape>
            </w:pict>
          </mc:Fallback>
        </mc:AlternateContent>
      </w:r>
      <w:r w:rsidRPr="007B1228">
        <w:rPr>
          <w:rFonts w:ascii="Arial" w:hAnsi="Arial" w:cs="Arial"/>
          <w:noProof/>
          <w:sz w:val="22"/>
          <w:szCs w:val="22"/>
          <w:lang w:val="en-GB"/>
        </w:rPr>
        <mc:AlternateContent>
          <mc:Choice Requires="wps">
            <w:drawing>
              <wp:anchor distT="0" distB="0" distL="114300" distR="114300" simplePos="0" relativeHeight="251658382" behindDoc="0" locked="0" layoutInCell="1" allowOverlap="1" wp14:anchorId="6E760423" wp14:editId="4089B741">
                <wp:simplePos x="0" y="0"/>
                <wp:positionH relativeFrom="column">
                  <wp:posOffset>571500</wp:posOffset>
                </wp:positionH>
                <wp:positionV relativeFrom="paragraph">
                  <wp:posOffset>94615</wp:posOffset>
                </wp:positionV>
                <wp:extent cx="228600" cy="228600"/>
                <wp:effectExtent l="0" t="0" r="19050" b="19050"/>
                <wp:wrapNone/>
                <wp:docPr id="224" name="Oval 224"/>
                <wp:cNvGraphicFramePr/>
                <a:graphic xmlns:a="http://schemas.openxmlformats.org/drawingml/2006/main">
                  <a:graphicData uri="http://schemas.microsoft.com/office/word/2010/wordprocessingShape">
                    <wps:wsp>
                      <wps:cNvSpPr/>
                      <wps:spPr>
                        <a:xfrm>
                          <a:off x="0" y="0"/>
                          <a:ext cx="228600" cy="228600"/>
                        </a:xfrm>
                        <a:prstGeom prst="ellipse">
                          <a:avLst/>
                        </a:prstGeom>
                        <a:solidFill>
                          <a:schemeClr val="bg1">
                            <a:lumMod val="9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oval w14:anchorId="2F4F1C8D" id="Oval 224" o:spid="_x0000_s1026" style="position:absolute;margin-left:45pt;margin-top:7.45pt;width:18pt;height:18pt;z-index:252354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" fillcolor="#f2f2f2 [3052]" strokecolor="black [3213]" strokeweight="1pt">
                <v:stroke joinstyle="miter"/>
              </v:oval>
            </w:pict>
          </mc:Fallback>
        </mc:AlternateContent>
      </w:r>
      <w:r w:rsidRPr="007B1228">
        <w:rPr>
          <w:rFonts w:ascii="Arial" w:hAnsi="Arial" w:cs="Arial"/>
          <w:noProof/>
          <w:sz w:val="22"/>
          <w:szCs w:val="22"/>
          <w:lang w:val="en-GB"/>
        </w:rPr>
        <mc:AlternateContent>
          <mc:Choice Requires="wps">
            <w:drawing>
              <wp:anchor distT="0" distB="0" distL="114300" distR="114300" simplePos="0" relativeHeight="251658380" behindDoc="0" locked="0" layoutInCell="1" allowOverlap="1" wp14:anchorId="7E480F9A" wp14:editId="2D8B82BA">
                <wp:simplePos x="0" y="0"/>
                <wp:positionH relativeFrom="column">
                  <wp:posOffset>3657600</wp:posOffset>
                </wp:positionH>
                <wp:positionV relativeFrom="paragraph">
                  <wp:posOffset>2380615</wp:posOffset>
                </wp:positionV>
                <wp:extent cx="2057400" cy="0"/>
                <wp:effectExtent l="0" t="0" r="0" b="0"/>
                <wp:wrapNone/>
                <wp:docPr id="225" name="Straight Connector 225"/>
                <wp:cNvGraphicFramePr/>
                <a:graphic xmlns:a="http://schemas.openxmlformats.org/drawingml/2006/main">
                  <a:graphicData uri="http://schemas.microsoft.com/office/word/2010/wordprocessingShape">
                    <wps:wsp>
                      <wps:cNvCnPr/>
                      <wps:spPr>
                        <a:xfrm>
                          <a:off x="0" y="0"/>
                          <a:ext cx="20574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w:pict>
              <v:line w14:anchorId="6C7B0691" id="Straight Connector 225" o:spid="_x0000_s1026" style="position:absolute;z-index:252352512;visibility:visible;mso-wrap-style:square;mso-wrap-distance-left:9pt;mso-wrap-distance-top:0;mso-wrap-distance-right:9pt;mso-wrap-distance-bottom:0;mso-position-horizontal:absolute;mso-position-horizontal-relative:text;mso-position-vertical:absolute;mso-position-vertical-relative:text" from="4in,187.45pt" to="450pt,18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" strokecolor="black [3213]" strokeweight="1.5pt">
                <v:stroke joinstyle="miter"/>
              </v:line>
            </w:pict>
          </mc:Fallback>
        </mc:AlternateContent>
      </w:r>
      <w:r w:rsidRPr="007B1228">
        <w:rPr>
          <w:rFonts w:ascii="Arial" w:hAnsi="Arial" w:cs="Arial"/>
          <w:noProof/>
          <w:sz w:val="22"/>
          <w:szCs w:val="22"/>
          <w:lang w:val="en-GB"/>
        </w:rPr>
        <mc:AlternateContent>
          <mc:Choice Requires="wps">
            <w:drawing>
              <wp:anchor distT="0" distB="0" distL="114300" distR="114300" simplePos="0" relativeHeight="251658379" behindDoc="0" locked="0" layoutInCell="1" allowOverlap="1" wp14:anchorId="5C22F61B" wp14:editId="44485029">
                <wp:simplePos x="0" y="0"/>
                <wp:positionH relativeFrom="column">
                  <wp:posOffset>3657600</wp:posOffset>
                </wp:positionH>
                <wp:positionV relativeFrom="paragraph">
                  <wp:posOffset>1351915</wp:posOffset>
                </wp:positionV>
                <wp:extent cx="0" cy="1028700"/>
                <wp:effectExtent l="0" t="0" r="38100" b="19050"/>
                <wp:wrapNone/>
                <wp:docPr id="226" name="Straight Connector 226"/>
                <wp:cNvGraphicFramePr/>
                <a:graphic xmlns:a="http://schemas.openxmlformats.org/drawingml/2006/main">
                  <a:graphicData uri="http://schemas.microsoft.com/office/word/2010/wordprocessingShape">
                    <wps:wsp>
                      <wps:cNvCnPr/>
                      <wps:spPr>
                        <a:xfrm>
                          <a:off x="0" y="0"/>
                          <a:ext cx="0" cy="10287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w:pict>
              <v:line w14:anchorId="45885F88" id="Straight Connector 226" o:spid="_x0000_s1026" style="position:absolute;z-index:252351488;visibility:visible;mso-wrap-style:square;mso-wrap-distance-left:9pt;mso-wrap-distance-top:0;mso-wrap-distance-right:9pt;mso-wrap-distance-bottom:0;mso-position-horizontal:absolute;mso-position-horizontal-relative:text;mso-position-vertical:absolute;mso-position-vertical-relative:text" from="4in,106.45pt" to="4in,18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" strokecolor="black [3213]" strokeweight="1.5pt">
                <v:stroke joinstyle="miter"/>
              </v:line>
            </w:pict>
          </mc:Fallback>
        </mc:AlternateContent>
      </w:r>
      <w:r w:rsidRPr="007B1228">
        <w:rPr>
          <w:rFonts w:ascii="Arial" w:hAnsi="Arial" w:cs="Arial"/>
          <w:noProof/>
          <w:sz w:val="22"/>
          <w:szCs w:val="22"/>
          <w:lang w:val="en-GB"/>
        </w:rPr>
        <mc:AlternateContent>
          <mc:Choice Requires="wps">
            <w:drawing>
              <wp:anchor distT="0" distB="0" distL="114300" distR="114300" simplePos="0" relativeHeight="251658378" behindDoc="0" locked="0" layoutInCell="1" allowOverlap="1" wp14:anchorId="25381362" wp14:editId="734C4BF3">
                <wp:simplePos x="0" y="0"/>
                <wp:positionH relativeFrom="column">
                  <wp:posOffset>1143000</wp:posOffset>
                </wp:positionH>
                <wp:positionV relativeFrom="paragraph">
                  <wp:posOffset>323215</wp:posOffset>
                </wp:positionV>
                <wp:extent cx="0" cy="1028700"/>
                <wp:effectExtent l="0" t="0" r="38100" b="19050"/>
                <wp:wrapNone/>
                <wp:docPr id="227" name="Straight Connector 227"/>
                <wp:cNvGraphicFramePr/>
                <a:graphic xmlns:a="http://schemas.openxmlformats.org/drawingml/2006/main">
                  <a:graphicData uri="http://schemas.microsoft.com/office/word/2010/wordprocessingShape">
                    <wps:wsp>
                      <wps:cNvCnPr/>
                      <wps:spPr>
                        <a:xfrm>
                          <a:off x="0" y="0"/>
                          <a:ext cx="0" cy="10287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w:pict>
              <v:line w14:anchorId="02CCA9AE" id="Straight Connector 227" o:spid="_x0000_s1026" style="position:absolute;z-index:252350464;visibility:visible;mso-wrap-style:square;mso-wrap-distance-left:9pt;mso-wrap-distance-top:0;mso-wrap-distance-right:9pt;mso-wrap-distance-bottom:0;mso-position-horizontal:absolute;mso-position-horizontal-relative:text;mso-position-vertical:absolute;mso-position-vertical-relative:text" from="90pt,25.45pt" to="90pt,10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" strokecolor="black [3213]" strokeweight="1.5pt">
                <v:stroke joinstyle="miter"/>
              </v:line>
            </w:pict>
          </mc:Fallback>
        </mc:AlternateContent>
      </w:r>
      <w:r w:rsidRPr="007B1228">
        <w:rPr>
          <w:rFonts w:ascii="Arial" w:hAnsi="Arial" w:cs="Arial"/>
          <w:noProof/>
          <w:sz w:val="22"/>
          <w:szCs w:val="22"/>
          <w:lang w:val="en-GB"/>
        </w:rPr>
        <mc:AlternateContent>
          <mc:Choice Requires="wps">
            <w:drawing>
              <wp:anchor distT="0" distB="0" distL="114300" distR="114300" simplePos="0" relativeHeight="251658377" behindDoc="0" locked="0" layoutInCell="1" allowOverlap="1" wp14:anchorId="510A8FB4" wp14:editId="1D37D1EC">
                <wp:simplePos x="0" y="0"/>
                <wp:positionH relativeFrom="column">
                  <wp:posOffset>1143000</wp:posOffset>
                </wp:positionH>
                <wp:positionV relativeFrom="paragraph">
                  <wp:posOffset>1351915</wp:posOffset>
                </wp:positionV>
                <wp:extent cx="2514600" cy="0"/>
                <wp:effectExtent l="0" t="0" r="0" b="0"/>
                <wp:wrapNone/>
                <wp:docPr id="228" name="Straight Connector 228"/>
                <wp:cNvGraphicFramePr/>
                <a:graphic xmlns:a="http://schemas.openxmlformats.org/drawingml/2006/main">
                  <a:graphicData uri="http://schemas.microsoft.com/office/word/2010/wordprocessingShape">
                    <wps:wsp>
                      <wps:cNvCnPr/>
                      <wps:spPr>
                        <a:xfrm>
                          <a:off x="0" y="0"/>
                          <a:ext cx="2514600" cy="0"/>
                        </a:xfrm>
                        <a:prstGeom prst="line">
                          <a:avLst/>
                        </a:prstGeom>
                        <a:ln w="19050">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xmlns:w16du="http://schemas.microsoft.com/office/word/2023/wordml/word16du">
            <w:pict>
              <v:line w14:anchorId="1FE29EB9" id="Straight Connector 228" o:spid="_x0000_s1026" style="position:absolute;z-index:2523494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90pt,106.45pt" to="4in,10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" strokecolor="black [3213]" strokeweight="1.5pt">
                <v:stroke joinstyle="miter"/>
              </v:line>
            </w:pict>
          </mc:Fallback>
        </mc:AlternateContent>
      </w:r>
      <w:r w:rsidRPr="007B1228">
        <w:rPr>
          <w:rFonts w:ascii="Arial" w:hAnsi="Arial" w:cs="Arial"/>
          <w:noProof/>
          <w:sz w:val="22"/>
          <w:szCs w:val="22"/>
          <w:lang w:val="en-GB"/>
        </w:rPr>
        <mc:AlternateContent>
          <mc:Choice Requires="wps">
            <w:drawing>
              <wp:anchor distT="0" distB="0" distL="114300" distR="114300" simplePos="0" relativeHeight="251658376" behindDoc="0" locked="0" layoutInCell="1" allowOverlap="1" wp14:anchorId="017D02EF" wp14:editId="33E64724">
                <wp:simplePos x="0" y="0"/>
                <wp:positionH relativeFrom="column">
                  <wp:posOffset>0</wp:posOffset>
                </wp:positionH>
                <wp:positionV relativeFrom="paragraph">
                  <wp:posOffset>323215</wp:posOffset>
                </wp:positionV>
                <wp:extent cx="1143000" cy="0"/>
                <wp:effectExtent l="0" t="0" r="0" b="0"/>
                <wp:wrapNone/>
                <wp:docPr id="229" name="Straight Connector 229"/>
                <wp:cNvGraphicFramePr/>
                <a:graphic xmlns:a="http://schemas.openxmlformats.org/drawingml/2006/main">
                  <a:graphicData uri="http://schemas.microsoft.com/office/word/2010/wordprocessingShape">
                    <wps:wsp>
                      <wps:cNvCnPr/>
                      <wps:spPr>
                        <a:xfrm>
                          <a:off x="0" y="0"/>
                          <a:ext cx="1143000" cy="0"/>
                        </a:xfrm>
                        <a:prstGeom prst="line">
                          <a:avLst/>
                        </a:prstGeom>
                        <a:ln w="19050">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xmlns:w16du="http://schemas.microsoft.com/office/word/2023/wordml/word16du">
            <w:pict>
              <v:line w14:anchorId="12C83BB6" id="Straight Connector 229" o:spid="_x0000_s1026" style="position:absolute;z-index:252348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25.45pt" to="90pt,2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" strokecolor="black [3213]" strokeweight="1.5pt">
                <v:stroke joinstyle="miter"/>
              </v:line>
            </w:pict>
          </mc:Fallback>
        </mc:AlternateContent>
      </w:r>
    </w:p>
    <w:p w14:paraId="37AB97F2" w14:textId="6D2CC410" w:rsidR="007B1228" w:rsidRPr="007B1228" w:rsidRDefault="00AF073D" w:rsidP="007B1228">
      <w:pPr>
        <w:rPr>
          <w:rFonts w:ascii="Arial" w:hAnsi="Arial" w:cs="Arial"/>
          <w:sz w:val="22"/>
          <w:szCs w:val="22"/>
          <w:lang w:val="en-GB"/>
        </w:rPr>
      </w:pPr>
      <w:r w:rsidRPr="007B1228">
        <w:rPr>
          <w:rFonts w:ascii="Arial" w:hAnsi="Arial" w:cs="Arial"/>
          <w:noProof/>
          <w:sz w:val="22"/>
          <w:szCs w:val="22"/>
          <w:lang w:val="en-GB"/>
        </w:rPr>
        <mc:AlternateContent>
          <mc:Choice Requires="wps">
            <w:drawing>
              <wp:anchor distT="0" distB="0" distL="114300" distR="114300" simplePos="0" relativeHeight="251658575" behindDoc="0" locked="0" layoutInCell="1" allowOverlap="1" wp14:anchorId="28C0BA52" wp14:editId="1CB79D8A">
                <wp:simplePos x="0" y="0"/>
                <wp:positionH relativeFrom="column">
                  <wp:posOffset>-45085</wp:posOffset>
                </wp:positionH>
                <wp:positionV relativeFrom="paragraph">
                  <wp:posOffset>182245</wp:posOffset>
                </wp:positionV>
                <wp:extent cx="508000" cy="368300"/>
                <wp:effectExtent l="0" t="0" r="6350" b="0"/>
                <wp:wrapNone/>
                <wp:docPr id="99" name="Text Box 99"/>
                <wp:cNvGraphicFramePr/>
                <a:graphic xmlns:a="http://schemas.openxmlformats.org/drawingml/2006/main">
                  <a:graphicData uri="http://schemas.microsoft.com/office/word/2010/wordprocessingShape">
                    <wps:wsp>
                      <wps:cNvSpPr txBox="1"/>
                      <wps:spPr>
                        <a:xfrm>
                          <a:off x="0" y="0"/>
                          <a:ext cx="508000" cy="368300"/>
                        </a:xfrm>
                        <a:prstGeom prst="rect">
                          <a:avLst/>
                        </a:prstGeom>
                        <a:solidFill>
                          <a:schemeClr val="lt1"/>
                        </a:solidFill>
                        <a:ln w="6350">
                          <a:noFill/>
                        </a:ln>
                      </wps:spPr>
                      <wps:txbx>
                        <w:txbxContent>
                          <w:p w14:paraId="77335631" w14:textId="68C24EE3" w:rsidR="00AF073D" w:rsidRPr="008E142C" w:rsidRDefault="00AF073D" w:rsidP="00AF073D">
                            <w:pPr>
                              <w:jc w:val="center"/>
                              <w:rPr>
                                <w:rFonts w:ascii="Arial" w:hAnsi="Arial" w:cs="Arial"/>
                                <w:sz w:val="18"/>
                                <w:szCs w:val="18"/>
                                <w:lang w:val="en-GB"/>
                              </w:rPr>
                            </w:pPr>
                            <w:r>
                              <w:rPr>
                                <w:rFonts w:ascii="Arial" w:hAnsi="Arial" w:cs="Arial"/>
                                <w:sz w:val="18"/>
                                <w:szCs w:val="18"/>
                                <w:lang w:val="en-GB"/>
                              </w:rPr>
                              <w:t>TOP STEP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C0BA52" id="Text Box 99" o:spid="_x0000_s1095" type="#_x0000_t202" style="position:absolute;margin-left:-3.55pt;margin-top:14.35pt;width:40pt;height:29pt;z-index:25165857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" fillcolor="white [3201]" stroked="f" strokeweight=".5pt">
                <v:textbox>
                  <w:txbxContent>
                    <w:p w14:paraId="77335631" w14:textId="68C24EE3" w:rsidR="00AF073D" w:rsidRPr="008E142C" w:rsidRDefault="00AF073D" w:rsidP="00AF073D">
                      <w:pPr>
                        <w:jc w:val="center"/>
                        <w:rPr>
                          <w:rFonts w:ascii="Arial" w:hAnsi="Arial" w:cs="Arial"/>
                          <w:sz w:val="18"/>
                          <w:szCs w:val="18"/>
                          <w:lang w:val="en-GB"/>
                        </w:rPr>
                      </w:pPr>
                      <w:r>
                        <w:rPr>
                          <w:rFonts w:ascii="Arial" w:hAnsi="Arial" w:cs="Arial"/>
                          <w:sz w:val="18"/>
                          <w:szCs w:val="18"/>
                          <w:lang w:val="en-GB"/>
                        </w:rPr>
                        <w:t>TOP STEP</w:t>
                      </w:r>
                    </w:p>
                  </w:txbxContent>
                </v:textbox>
              </v:shape>
            </w:pict>
          </mc:Fallback>
        </mc:AlternateContent>
      </w:r>
    </w:p>
    <w:p w14:paraId="4CF0E6D8" w14:textId="55F8D4CB" w:rsidR="007B1228" w:rsidRPr="007B1228" w:rsidRDefault="007B1228" w:rsidP="007B1228">
      <w:pPr>
        <w:rPr>
          <w:rFonts w:ascii="Arial" w:hAnsi="Arial" w:cs="Arial"/>
          <w:sz w:val="22"/>
          <w:szCs w:val="22"/>
          <w:lang w:val="en-GB"/>
        </w:rPr>
      </w:pPr>
    </w:p>
    <w:p w14:paraId="50D4D4B1" w14:textId="05459236" w:rsidR="007B1228" w:rsidRPr="007B1228" w:rsidRDefault="007B1228" w:rsidP="007B1228">
      <w:pPr>
        <w:rPr>
          <w:rFonts w:ascii="Arial" w:hAnsi="Arial" w:cs="Arial"/>
          <w:sz w:val="22"/>
          <w:szCs w:val="22"/>
          <w:lang w:val="en-GB"/>
        </w:rPr>
      </w:pPr>
    </w:p>
    <w:p w14:paraId="0FF07D8B" w14:textId="241AFA33" w:rsidR="007B1228" w:rsidRPr="007B1228" w:rsidRDefault="007B1228" w:rsidP="007B1228">
      <w:pPr>
        <w:rPr>
          <w:rFonts w:ascii="Arial" w:hAnsi="Arial" w:cs="Arial"/>
          <w:sz w:val="22"/>
          <w:szCs w:val="22"/>
          <w:lang w:val="en-GB"/>
        </w:rPr>
      </w:pPr>
    </w:p>
    <w:p w14:paraId="180CFEE9" w14:textId="38C1F940" w:rsidR="007B1228" w:rsidRPr="007B1228" w:rsidRDefault="007B1228" w:rsidP="007B1228">
      <w:pPr>
        <w:rPr>
          <w:rFonts w:ascii="Arial" w:hAnsi="Arial" w:cs="Arial"/>
          <w:sz w:val="22"/>
          <w:szCs w:val="22"/>
          <w:lang w:val="en-GB"/>
        </w:rPr>
      </w:pPr>
    </w:p>
    <w:p w14:paraId="459BFA13" w14:textId="578EE748" w:rsidR="007B1228" w:rsidRPr="007B1228" w:rsidRDefault="007B1228" w:rsidP="007B1228">
      <w:pPr>
        <w:rPr>
          <w:rFonts w:ascii="Arial" w:hAnsi="Arial" w:cs="Arial"/>
          <w:sz w:val="22"/>
          <w:szCs w:val="22"/>
          <w:lang w:val="en-GB"/>
        </w:rPr>
      </w:pPr>
    </w:p>
    <w:p w14:paraId="0BD5850B" w14:textId="30E6C6BF" w:rsidR="007B1228" w:rsidRPr="007B1228" w:rsidRDefault="007B1228" w:rsidP="007B1228">
      <w:pPr>
        <w:rPr>
          <w:rFonts w:ascii="Arial" w:hAnsi="Arial" w:cs="Arial"/>
          <w:sz w:val="22"/>
          <w:szCs w:val="22"/>
          <w:lang w:val="en-GB"/>
        </w:rPr>
      </w:pPr>
    </w:p>
    <w:p w14:paraId="195DBE2E" w14:textId="2EA4BDD9" w:rsidR="007B1228" w:rsidRPr="007B1228" w:rsidRDefault="007B1228" w:rsidP="007B1228">
      <w:pPr>
        <w:rPr>
          <w:rFonts w:ascii="Arial" w:hAnsi="Arial" w:cs="Arial"/>
          <w:sz w:val="22"/>
          <w:szCs w:val="22"/>
          <w:lang w:val="en-GB"/>
        </w:rPr>
      </w:pPr>
    </w:p>
    <w:p w14:paraId="3C55B39E" w14:textId="5DF5348D" w:rsidR="007B1228" w:rsidRPr="007B1228" w:rsidRDefault="00AF073D" w:rsidP="007B1228">
      <w:pPr>
        <w:rPr>
          <w:rFonts w:ascii="Arial" w:hAnsi="Arial" w:cs="Arial"/>
          <w:sz w:val="22"/>
          <w:szCs w:val="22"/>
          <w:lang w:val="en-GB"/>
        </w:rPr>
      </w:pPr>
      <w:r w:rsidRPr="007B1228">
        <w:rPr>
          <w:rFonts w:ascii="Arial" w:hAnsi="Arial" w:cs="Arial"/>
          <w:noProof/>
          <w:sz w:val="22"/>
          <w:szCs w:val="22"/>
          <w:lang w:val="en-GB"/>
        </w:rPr>
        <mc:AlternateContent>
          <mc:Choice Requires="wps">
            <w:drawing>
              <wp:anchor distT="0" distB="0" distL="114300" distR="114300" simplePos="0" relativeHeight="251658576" behindDoc="0" locked="0" layoutInCell="1" allowOverlap="1" wp14:anchorId="64C5222F" wp14:editId="7DDFB7F1">
                <wp:simplePos x="0" y="0"/>
                <wp:positionH relativeFrom="column">
                  <wp:posOffset>1027430</wp:posOffset>
                </wp:positionH>
                <wp:positionV relativeFrom="paragraph">
                  <wp:posOffset>59055</wp:posOffset>
                </wp:positionV>
                <wp:extent cx="661035" cy="368300"/>
                <wp:effectExtent l="0" t="0" r="5715" b="0"/>
                <wp:wrapNone/>
                <wp:docPr id="340" name="Text Box 340"/>
                <wp:cNvGraphicFramePr/>
                <a:graphic xmlns:a="http://schemas.openxmlformats.org/drawingml/2006/main">
                  <a:graphicData uri="http://schemas.microsoft.com/office/word/2010/wordprocessingShape">
                    <wps:wsp>
                      <wps:cNvSpPr txBox="1"/>
                      <wps:spPr>
                        <a:xfrm>
                          <a:off x="0" y="0"/>
                          <a:ext cx="661035" cy="368300"/>
                        </a:xfrm>
                        <a:prstGeom prst="rect">
                          <a:avLst/>
                        </a:prstGeom>
                        <a:solidFill>
                          <a:schemeClr val="lt1"/>
                        </a:solidFill>
                        <a:ln w="6350">
                          <a:noFill/>
                        </a:ln>
                      </wps:spPr>
                      <wps:txbx>
                        <w:txbxContent>
                          <w:p w14:paraId="10F4BEB2" w14:textId="044F5144" w:rsidR="00AF073D" w:rsidRPr="008E142C" w:rsidRDefault="00AF073D" w:rsidP="00AF073D">
                            <w:pPr>
                              <w:jc w:val="center"/>
                              <w:rPr>
                                <w:rFonts w:ascii="Arial" w:hAnsi="Arial" w:cs="Arial"/>
                                <w:sz w:val="18"/>
                                <w:szCs w:val="18"/>
                                <w:lang w:val="en-GB"/>
                              </w:rPr>
                            </w:pPr>
                            <w:r>
                              <w:rPr>
                                <w:rFonts w:ascii="Arial" w:hAnsi="Arial" w:cs="Arial"/>
                                <w:sz w:val="18"/>
                                <w:szCs w:val="18"/>
                                <w:lang w:val="en-GB"/>
                              </w:rPr>
                              <w:t>MIDDLE STEP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C5222F" id="Text Box 340" o:spid="_x0000_s1096" type="#_x0000_t202" style="position:absolute;margin-left:80.9pt;margin-top:4.65pt;width:52.05pt;height:29pt;z-index:25165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" fillcolor="white [3201]" stroked="f" strokeweight=".5pt">
                <v:textbox>
                  <w:txbxContent>
                    <w:p w14:paraId="10F4BEB2" w14:textId="044F5144" w:rsidR="00AF073D" w:rsidRPr="008E142C" w:rsidRDefault="00AF073D" w:rsidP="00AF073D">
                      <w:pPr>
                        <w:jc w:val="center"/>
                        <w:rPr>
                          <w:rFonts w:ascii="Arial" w:hAnsi="Arial" w:cs="Arial"/>
                          <w:sz w:val="18"/>
                          <w:szCs w:val="18"/>
                          <w:lang w:val="en-GB"/>
                        </w:rPr>
                      </w:pPr>
                      <w:r>
                        <w:rPr>
                          <w:rFonts w:ascii="Arial" w:hAnsi="Arial" w:cs="Arial"/>
                          <w:sz w:val="18"/>
                          <w:szCs w:val="18"/>
                          <w:lang w:val="en-GB"/>
                        </w:rPr>
                        <w:t>MIDDLE STEP</w:t>
                      </w:r>
                    </w:p>
                  </w:txbxContent>
                </v:textbox>
              </v:shape>
            </w:pict>
          </mc:Fallback>
        </mc:AlternateContent>
      </w:r>
    </w:p>
    <w:p w14:paraId="6BDBD019" w14:textId="1C7EB421" w:rsidR="007B1228" w:rsidRDefault="007B1228" w:rsidP="007B1228">
      <w:pPr>
        <w:rPr>
          <w:rFonts w:ascii="Arial" w:hAnsi="Arial" w:cs="Arial"/>
          <w:sz w:val="22"/>
          <w:szCs w:val="22"/>
          <w:lang w:val="en-GB"/>
        </w:rPr>
      </w:pPr>
    </w:p>
    <w:p w14:paraId="15348F44" w14:textId="66A3B313" w:rsidR="007B1228" w:rsidRDefault="007B1228" w:rsidP="007B1228">
      <w:pPr>
        <w:rPr>
          <w:rFonts w:ascii="Arial" w:hAnsi="Arial" w:cs="Arial"/>
          <w:sz w:val="22"/>
          <w:szCs w:val="22"/>
          <w:lang w:val="en-GB"/>
        </w:rPr>
      </w:pPr>
    </w:p>
    <w:p w14:paraId="7ED43D34" w14:textId="066D0947" w:rsidR="007B1228" w:rsidRDefault="007B1228" w:rsidP="007B1228">
      <w:pPr>
        <w:rPr>
          <w:rFonts w:ascii="Arial" w:hAnsi="Arial" w:cs="Arial"/>
          <w:sz w:val="22"/>
          <w:szCs w:val="22"/>
          <w:lang w:val="en-GB"/>
        </w:rPr>
      </w:pPr>
      <w:r w:rsidRPr="007B1228">
        <w:rPr>
          <w:rFonts w:ascii="Arial" w:hAnsi="Arial" w:cs="Arial"/>
          <w:noProof/>
          <w:sz w:val="22"/>
          <w:szCs w:val="22"/>
          <w:lang w:val="en-GB"/>
        </w:rPr>
        <mc:AlternateContent>
          <mc:Choice Requires="wps">
            <w:drawing>
              <wp:anchor distT="0" distB="0" distL="114300" distR="114300" simplePos="0" relativeHeight="251658397" behindDoc="1" locked="0" layoutInCell="1" allowOverlap="1" wp14:anchorId="36B5CF2E" wp14:editId="3B857667">
                <wp:simplePos x="0" y="0"/>
                <wp:positionH relativeFrom="column">
                  <wp:posOffset>4787900</wp:posOffset>
                </wp:positionH>
                <wp:positionV relativeFrom="paragraph">
                  <wp:posOffset>150495</wp:posOffset>
                </wp:positionV>
                <wp:extent cx="914400" cy="266700"/>
                <wp:effectExtent l="0" t="0" r="6985" b="0"/>
                <wp:wrapNone/>
                <wp:docPr id="231" name="Text Box 231"/>
                <wp:cNvGraphicFramePr/>
                <a:graphic xmlns:a="http://schemas.openxmlformats.org/drawingml/2006/main">
                  <a:graphicData uri="http://schemas.microsoft.com/office/word/2010/wordprocessingShape">
                    <wps:wsp>
                      <wps:cNvSpPr txBox="1"/>
                      <wps:spPr>
                        <a:xfrm>
                          <a:off x="0" y="0"/>
                          <a:ext cx="914400" cy="266700"/>
                        </a:xfrm>
                        <a:prstGeom prst="rect">
                          <a:avLst/>
                        </a:prstGeom>
                        <a:solidFill>
                          <a:schemeClr val="lt1"/>
                        </a:solidFill>
                        <a:ln w="6350">
                          <a:noFill/>
                        </a:ln>
                      </wps:spPr>
                      <wps:txbx>
                        <w:txbxContent>
                          <w:p w14:paraId="0559BF2E" w14:textId="77777777" w:rsidR="007B1228" w:rsidRPr="008E142C" w:rsidRDefault="007B1228" w:rsidP="007B1228">
                            <w:pPr>
                              <w:rPr>
                                <w:rFonts w:ascii="Arial" w:hAnsi="Arial" w:cs="Arial"/>
                                <w:sz w:val="18"/>
                                <w:szCs w:val="18"/>
                                <w:lang w:val="en-GB"/>
                              </w:rPr>
                            </w:pPr>
                            <w:r>
                              <w:rPr>
                                <w:rFonts w:ascii="Arial" w:hAnsi="Arial" w:cs="Arial"/>
                                <w:sz w:val="18"/>
                                <w:szCs w:val="18"/>
                                <w:lang w:val="en-GB"/>
                              </w:rPr>
                              <w:t>0.085</w:t>
                            </w:r>
                            <w:r w:rsidRPr="008E142C">
                              <w:rPr>
                                <w:rFonts w:ascii="Arial" w:hAnsi="Arial" w:cs="Arial"/>
                                <w:sz w:val="18"/>
                                <w:szCs w:val="18"/>
                                <w:lang w:val="en-GB"/>
                              </w:rPr>
                              <w:t xml:space="preserve"> </w:t>
                            </w:r>
                            <w:r>
                              <w:rPr>
                                <w:rFonts w:ascii="Arial" w:hAnsi="Arial" w:cs="Arial"/>
                                <w:sz w:val="18"/>
                                <w:szCs w:val="18"/>
                                <w:lang w:val="en-GB"/>
                              </w:rPr>
                              <w:t>m</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6B5CF2E" id="Text Box 231" o:spid="_x0000_s1097" type="#_x0000_t202" style="position:absolute;margin-left:377pt;margin-top:11.85pt;width:1in;height:21pt;z-index:-251658083;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" fillcolor="white [3201]" stroked="f" strokeweight=".5pt">
                <v:textbox>
                  <w:txbxContent>
                    <w:p w14:paraId="0559BF2E" w14:textId="77777777" w:rsidR="007B1228" w:rsidRPr="008E142C" w:rsidRDefault="007B1228" w:rsidP="007B1228">
                      <w:pPr>
                        <w:rPr>
                          <w:rFonts w:ascii="Arial" w:hAnsi="Arial" w:cs="Arial"/>
                          <w:sz w:val="18"/>
                          <w:szCs w:val="18"/>
                          <w:lang w:val="en-GB"/>
                        </w:rPr>
                      </w:pPr>
                      <w:r>
                        <w:rPr>
                          <w:rFonts w:ascii="Arial" w:hAnsi="Arial" w:cs="Arial"/>
                          <w:sz w:val="18"/>
                          <w:szCs w:val="18"/>
                          <w:lang w:val="en-GB"/>
                        </w:rPr>
                        <w:t>0.085</w:t>
                      </w:r>
                      <w:r w:rsidRPr="008E142C">
                        <w:rPr>
                          <w:rFonts w:ascii="Arial" w:hAnsi="Arial" w:cs="Arial"/>
                          <w:sz w:val="18"/>
                          <w:szCs w:val="18"/>
                          <w:lang w:val="en-GB"/>
                        </w:rPr>
                        <w:t xml:space="preserve"> </w:t>
                      </w:r>
                      <w:r>
                        <w:rPr>
                          <w:rFonts w:ascii="Arial" w:hAnsi="Arial" w:cs="Arial"/>
                          <w:sz w:val="18"/>
                          <w:szCs w:val="18"/>
                          <w:lang w:val="en-GB"/>
                        </w:rPr>
                        <w:t>m</w:t>
                      </w:r>
                    </w:p>
                  </w:txbxContent>
                </v:textbox>
              </v:shape>
            </w:pict>
          </mc:Fallback>
        </mc:AlternateContent>
      </w:r>
      <w:r w:rsidRPr="007B1228">
        <w:rPr>
          <w:rFonts w:ascii="Arial" w:hAnsi="Arial" w:cs="Arial"/>
          <w:noProof/>
          <w:sz w:val="22"/>
          <w:szCs w:val="22"/>
          <w:lang w:val="en-GB"/>
        </w:rPr>
        <mc:AlternateContent>
          <mc:Choice Requires="wps">
            <w:drawing>
              <wp:anchor distT="0" distB="0" distL="114300" distR="114300" simplePos="0" relativeHeight="251658398" behindDoc="0" locked="0" layoutInCell="1" allowOverlap="1" wp14:anchorId="24441263" wp14:editId="2A09F89F">
                <wp:simplePos x="0" y="0"/>
                <wp:positionH relativeFrom="column">
                  <wp:posOffset>5479415</wp:posOffset>
                </wp:positionH>
                <wp:positionV relativeFrom="paragraph">
                  <wp:posOffset>112395</wp:posOffset>
                </wp:positionV>
                <wp:extent cx="0" cy="342900"/>
                <wp:effectExtent l="76200" t="38100" r="76200" b="57150"/>
                <wp:wrapNone/>
                <wp:docPr id="230" name="Straight Arrow Connector 230"/>
                <wp:cNvGraphicFramePr/>
                <a:graphic xmlns:a="http://schemas.openxmlformats.org/drawingml/2006/main">
                  <a:graphicData uri="http://schemas.microsoft.com/office/word/2010/wordprocessingShape">
                    <wps:wsp>
                      <wps:cNvCnPr/>
                      <wps:spPr>
                        <a:xfrm>
                          <a:off x="0" y="0"/>
                          <a:ext cx="0" cy="34290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w:pict>
              <v:shape w14:anchorId="1A1D4338" id="Straight Arrow Connector 230" o:spid="_x0000_s1026" type="#_x0000_t32" style="position:absolute;margin-left:431.45pt;margin-top:8.85pt;width:0;height:27pt;z-index:2523709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" strokecolor="black [3213]" strokeweight=".5pt">
                <v:stroke startarrow="block" endarrow="block" joinstyle="miter"/>
              </v:shape>
            </w:pict>
          </mc:Fallback>
        </mc:AlternateContent>
      </w:r>
    </w:p>
    <w:p w14:paraId="51C03F34" w14:textId="177166DC" w:rsidR="007B1228" w:rsidRDefault="007B1228" w:rsidP="007B1228">
      <w:pPr>
        <w:rPr>
          <w:rFonts w:ascii="Arial" w:hAnsi="Arial" w:cs="Arial"/>
          <w:sz w:val="22"/>
          <w:szCs w:val="22"/>
          <w:lang w:val="en-GB"/>
        </w:rPr>
      </w:pPr>
    </w:p>
    <w:p w14:paraId="244C21E3" w14:textId="5B39E520" w:rsidR="007B1228" w:rsidRDefault="007B1228" w:rsidP="007B1228">
      <w:pPr>
        <w:rPr>
          <w:rFonts w:ascii="Arial" w:hAnsi="Arial" w:cs="Arial"/>
          <w:sz w:val="22"/>
          <w:szCs w:val="22"/>
          <w:lang w:val="en-GB"/>
        </w:rPr>
      </w:pPr>
    </w:p>
    <w:p w14:paraId="421F3D8D" w14:textId="4F7C3E6B" w:rsidR="007B1228" w:rsidRDefault="00AF073D" w:rsidP="007B1228">
      <w:pPr>
        <w:rPr>
          <w:rFonts w:ascii="Arial" w:hAnsi="Arial" w:cs="Arial"/>
          <w:sz w:val="22"/>
          <w:szCs w:val="22"/>
          <w:lang w:val="en-GB"/>
        </w:rPr>
      </w:pPr>
      <w:r w:rsidRPr="007B1228">
        <w:rPr>
          <w:rFonts w:ascii="Arial" w:hAnsi="Arial" w:cs="Arial"/>
          <w:noProof/>
          <w:sz w:val="22"/>
          <w:szCs w:val="22"/>
          <w:lang w:val="en-GB"/>
        </w:rPr>
        <mc:AlternateContent>
          <mc:Choice Requires="wps">
            <w:drawing>
              <wp:anchor distT="0" distB="0" distL="114300" distR="114300" simplePos="0" relativeHeight="251658577" behindDoc="0" locked="0" layoutInCell="1" allowOverlap="1" wp14:anchorId="63EB24A1" wp14:editId="3B8A1D39">
                <wp:simplePos x="0" y="0"/>
                <wp:positionH relativeFrom="column">
                  <wp:posOffset>3460115</wp:posOffset>
                </wp:positionH>
                <wp:positionV relativeFrom="paragraph">
                  <wp:posOffset>118110</wp:posOffset>
                </wp:positionV>
                <wp:extent cx="774700" cy="266700"/>
                <wp:effectExtent l="0" t="0" r="6350" b="0"/>
                <wp:wrapNone/>
                <wp:docPr id="342" name="Text Box 342"/>
                <wp:cNvGraphicFramePr/>
                <a:graphic xmlns:a="http://schemas.openxmlformats.org/drawingml/2006/main">
                  <a:graphicData uri="http://schemas.microsoft.com/office/word/2010/wordprocessingShape">
                    <wps:wsp>
                      <wps:cNvSpPr txBox="1"/>
                      <wps:spPr>
                        <a:xfrm>
                          <a:off x="0" y="0"/>
                          <a:ext cx="774700" cy="266700"/>
                        </a:xfrm>
                        <a:prstGeom prst="rect">
                          <a:avLst/>
                        </a:prstGeom>
                        <a:solidFill>
                          <a:schemeClr val="lt1"/>
                        </a:solidFill>
                        <a:ln w="6350">
                          <a:noFill/>
                        </a:ln>
                      </wps:spPr>
                      <wps:txbx>
                        <w:txbxContent>
                          <w:p w14:paraId="65C6778B" w14:textId="3D9C4F81" w:rsidR="00AF073D" w:rsidRPr="008E142C" w:rsidRDefault="00AF073D" w:rsidP="00AF073D">
                            <w:pPr>
                              <w:jc w:val="center"/>
                              <w:rPr>
                                <w:rFonts w:ascii="Arial" w:hAnsi="Arial" w:cs="Arial"/>
                                <w:sz w:val="18"/>
                                <w:szCs w:val="18"/>
                                <w:lang w:val="en-GB"/>
                              </w:rPr>
                            </w:pPr>
                            <w:r>
                              <w:rPr>
                                <w:rFonts w:ascii="Arial" w:hAnsi="Arial" w:cs="Arial"/>
                                <w:sz w:val="18"/>
                                <w:szCs w:val="18"/>
                                <w:lang w:val="en-GB"/>
                              </w:rPr>
                              <w:t>GROUND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EB24A1" id="Text Box 342" o:spid="_x0000_s1098" type="#_x0000_t202" style="position:absolute;margin-left:272.45pt;margin-top:9.3pt;width:61pt;height:21pt;z-index:25165857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" fillcolor="white [3201]" stroked="f" strokeweight=".5pt">
                <v:textbox>
                  <w:txbxContent>
                    <w:p w14:paraId="65C6778B" w14:textId="3D9C4F81" w:rsidR="00AF073D" w:rsidRPr="008E142C" w:rsidRDefault="00AF073D" w:rsidP="00AF073D">
                      <w:pPr>
                        <w:jc w:val="center"/>
                        <w:rPr>
                          <w:rFonts w:ascii="Arial" w:hAnsi="Arial" w:cs="Arial"/>
                          <w:sz w:val="18"/>
                          <w:szCs w:val="18"/>
                          <w:lang w:val="en-GB"/>
                        </w:rPr>
                      </w:pPr>
                      <w:r>
                        <w:rPr>
                          <w:rFonts w:ascii="Arial" w:hAnsi="Arial" w:cs="Arial"/>
                          <w:sz w:val="18"/>
                          <w:szCs w:val="18"/>
                          <w:lang w:val="en-GB"/>
                        </w:rPr>
                        <w:t>GROUND</w:t>
                      </w:r>
                    </w:p>
                  </w:txbxContent>
                </v:textbox>
              </v:shape>
            </w:pict>
          </mc:Fallback>
        </mc:AlternateContent>
      </w:r>
    </w:p>
    <w:p w14:paraId="01921076" w14:textId="6A0EA927" w:rsidR="007B1228" w:rsidRDefault="007B1228" w:rsidP="007B1228">
      <w:pPr>
        <w:rPr>
          <w:rFonts w:ascii="Arial" w:hAnsi="Arial" w:cs="Arial"/>
          <w:sz w:val="22"/>
          <w:szCs w:val="22"/>
          <w:lang w:val="en-GB"/>
        </w:rPr>
      </w:pPr>
    </w:p>
    <w:p w14:paraId="3A1C34B7" w14:textId="102BDEF6" w:rsidR="00AF073D" w:rsidRDefault="00AF073D" w:rsidP="007B1228">
      <w:pPr>
        <w:rPr>
          <w:rFonts w:ascii="Arial" w:hAnsi="Arial" w:cs="Arial"/>
          <w:sz w:val="22"/>
          <w:szCs w:val="22"/>
          <w:lang w:val="en-GB"/>
        </w:rPr>
      </w:pPr>
    </w:p>
    <w:p w14:paraId="3ED8841F" w14:textId="1E72EDDF" w:rsidR="007B1228" w:rsidRPr="007B1228" w:rsidRDefault="007B1228" w:rsidP="007B1228">
      <w:pPr>
        <w:rPr>
          <w:rFonts w:ascii="Arial" w:hAnsi="Arial" w:cs="Arial"/>
          <w:sz w:val="22"/>
          <w:szCs w:val="22"/>
          <w:lang w:val="en-GB"/>
        </w:rPr>
      </w:pPr>
      <w:r w:rsidRPr="007B1228">
        <w:rPr>
          <w:rFonts w:ascii="Arial" w:hAnsi="Arial" w:cs="Arial"/>
          <w:sz w:val="22"/>
          <w:szCs w:val="22"/>
          <w:lang w:val="en-GB"/>
        </w:rPr>
        <w:t xml:space="preserve">Being a physics student, they decide to do some calculations prior to the game beginning to determine the horizontal distance ‘y’ from the bottom of the first step to where the cup should be placed (see diagram). </w:t>
      </w:r>
    </w:p>
    <w:p w14:paraId="76C4164E" w14:textId="77777777" w:rsidR="00932441" w:rsidRDefault="00932441" w:rsidP="00932441">
      <w:pPr>
        <w:spacing w:after="160" w:line="259" w:lineRule="auto"/>
        <w:rPr>
          <w:rFonts w:ascii="Arial" w:hAnsi="Arial" w:cs="Arial"/>
          <w:sz w:val="22"/>
          <w:szCs w:val="22"/>
          <w:lang w:val="en-GB"/>
        </w:rPr>
      </w:pPr>
    </w:p>
    <w:p w14:paraId="13517D4B" w14:textId="55E366E2" w:rsidR="007B1228" w:rsidRPr="007B1228" w:rsidRDefault="00932441" w:rsidP="00932441">
      <w:pPr>
        <w:spacing w:after="160" w:line="259" w:lineRule="auto"/>
        <w:rPr>
          <w:rFonts w:ascii="Arial" w:hAnsi="Arial" w:cs="Arial"/>
          <w:sz w:val="22"/>
          <w:szCs w:val="22"/>
          <w:lang w:val="en-GB"/>
        </w:rPr>
      </w:pPr>
      <w:r>
        <w:rPr>
          <w:rFonts w:ascii="Arial" w:hAnsi="Arial" w:cs="Arial"/>
          <w:sz w:val="22"/>
          <w:szCs w:val="22"/>
          <w:lang w:val="en-GB"/>
        </w:rPr>
        <w:t xml:space="preserve">a) </w:t>
      </w:r>
      <w:r>
        <w:rPr>
          <w:rFonts w:ascii="Arial" w:hAnsi="Arial" w:cs="Arial"/>
          <w:sz w:val="22"/>
          <w:szCs w:val="22"/>
          <w:lang w:val="en-GB"/>
        </w:rPr>
        <w:tab/>
      </w:r>
      <w:r w:rsidR="007B1228" w:rsidRPr="007B1228">
        <w:rPr>
          <w:rFonts w:ascii="Arial" w:hAnsi="Arial" w:cs="Arial"/>
          <w:sz w:val="22"/>
          <w:szCs w:val="22"/>
          <w:lang w:val="en-GB"/>
        </w:rPr>
        <w:t xml:space="preserve">Calculate the vertical component of the </w:t>
      </w:r>
      <w:r w:rsidR="00C0610D">
        <w:rPr>
          <w:rFonts w:ascii="Arial" w:hAnsi="Arial" w:cs="Arial"/>
          <w:sz w:val="22"/>
          <w:szCs w:val="22"/>
          <w:lang w:val="en-GB"/>
        </w:rPr>
        <w:t xml:space="preserve">rubber </w:t>
      </w:r>
      <w:r w:rsidR="007B1228" w:rsidRPr="007B1228">
        <w:rPr>
          <w:rFonts w:ascii="Arial" w:hAnsi="Arial" w:cs="Arial"/>
          <w:sz w:val="22"/>
          <w:szCs w:val="22"/>
          <w:lang w:val="en-GB"/>
        </w:rPr>
        <w:t xml:space="preserve">ball’s </w:t>
      </w:r>
      <w:r w:rsidR="00636029">
        <w:rPr>
          <w:rFonts w:ascii="Arial" w:hAnsi="Arial" w:cs="Arial"/>
          <w:sz w:val="22"/>
          <w:szCs w:val="22"/>
          <w:lang w:val="en-GB"/>
        </w:rPr>
        <w:t>speed</w:t>
      </w:r>
      <w:r w:rsidR="007B1228" w:rsidRPr="007B1228">
        <w:rPr>
          <w:rFonts w:ascii="Arial" w:hAnsi="Arial" w:cs="Arial"/>
          <w:sz w:val="22"/>
          <w:szCs w:val="22"/>
          <w:lang w:val="en-GB"/>
        </w:rPr>
        <w:t xml:space="preserve"> when it lands on the </w:t>
      </w:r>
      <w:bookmarkStart w:id="10" w:name="_Hlk139793865"/>
      <w:r w:rsidR="00161728" w:rsidRPr="00161728">
        <w:rPr>
          <w:rFonts w:ascii="Arial" w:hAnsi="Arial" w:cs="Arial"/>
          <w:b/>
          <w:bCs/>
          <w:sz w:val="22"/>
          <w:szCs w:val="22"/>
          <w:lang w:val="en-GB"/>
        </w:rPr>
        <w:t>middle</w:t>
      </w:r>
      <w:r w:rsidR="007B1228" w:rsidRPr="007B1228">
        <w:rPr>
          <w:rFonts w:ascii="Arial" w:hAnsi="Arial" w:cs="Arial"/>
          <w:sz w:val="22"/>
          <w:szCs w:val="22"/>
          <w:lang w:val="en-GB"/>
        </w:rPr>
        <w:t xml:space="preserve"> </w:t>
      </w:r>
      <w:bookmarkEnd w:id="10"/>
      <w:r w:rsidR="007B1228" w:rsidRPr="007B1228">
        <w:rPr>
          <w:rFonts w:ascii="Arial" w:hAnsi="Arial" w:cs="Arial"/>
          <w:sz w:val="22"/>
          <w:szCs w:val="22"/>
          <w:lang w:val="en-GB"/>
        </w:rPr>
        <w:t xml:space="preserve">step. </w:t>
      </w:r>
    </w:p>
    <w:p w14:paraId="38406C88" w14:textId="77777777" w:rsidR="007B1228" w:rsidRPr="007B1228" w:rsidRDefault="007B1228" w:rsidP="007B1228">
      <w:pPr>
        <w:pStyle w:val="ListParagraph"/>
        <w:jc w:val="right"/>
        <w:rPr>
          <w:rFonts w:ascii="Arial" w:hAnsi="Arial" w:cs="Arial"/>
          <w:sz w:val="22"/>
          <w:szCs w:val="22"/>
          <w:lang w:val="en-GB"/>
        </w:rPr>
      </w:pPr>
      <w:r w:rsidRPr="007B1228">
        <w:rPr>
          <w:rFonts w:ascii="Arial" w:hAnsi="Arial" w:cs="Arial"/>
          <w:sz w:val="22"/>
          <w:szCs w:val="22"/>
          <w:lang w:val="en-GB"/>
        </w:rPr>
        <w:t>(3)</w:t>
      </w:r>
    </w:p>
    <w:p w14:paraId="1A905F6C" w14:textId="77777777" w:rsidR="007B1228" w:rsidRPr="007B1228" w:rsidRDefault="007B1228" w:rsidP="007B1228">
      <w:pPr>
        <w:pStyle w:val="ListParagraph"/>
        <w:jc w:val="right"/>
        <w:rPr>
          <w:rFonts w:ascii="Arial" w:hAnsi="Arial" w:cs="Arial"/>
          <w:sz w:val="22"/>
          <w:szCs w:val="22"/>
          <w:lang w:val="en-GB"/>
        </w:rPr>
      </w:pPr>
    </w:p>
    <w:p w14:paraId="2FA966AF" w14:textId="77777777" w:rsidR="007B1228" w:rsidRPr="007B1228" w:rsidRDefault="007B1228" w:rsidP="007B1228">
      <w:pPr>
        <w:pStyle w:val="ListParagraph"/>
        <w:jc w:val="right"/>
        <w:rPr>
          <w:rFonts w:ascii="Arial" w:hAnsi="Arial" w:cs="Arial"/>
          <w:sz w:val="22"/>
          <w:szCs w:val="22"/>
          <w:lang w:val="en-GB"/>
        </w:rPr>
      </w:pPr>
    </w:p>
    <w:p w14:paraId="10D5271C" w14:textId="77777777" w:rsidR="007B1228" w:rsidRPr="007B1228" w:rsidRDefault="007B1228" w:rsidP="007B1228">
      <w:pPr>
        <w:pStyle w:val="ListParagraph"/>
        <w:jc w:val="right"/>
        <w:rPr>
          <w:rFonts w:ascii="Arial" w:hAnsi="Arial" w:cs="Arial"/>
          <w:sz w:val="22"/>
          <w:szCs w:val="22"/>
          <w:lang w:val="en-GB"/>
        </w:rPr>
      </w:pPr>
    </w:p>
    <w:p w14:paraId="5C4A2759" w14:textId="77777777" w:rsidR="007B1228" w:rsidRPr="007B1228" w:rsidRDefault="007B1228" w:rsidP="007B1228">
      <w:pPr>
        <w:pStyle w:val="ListParagraph"/>
        <w:jc w:val="right"/>
        <w:rPr>
          <w:rFonts w:ascii="Arial" w:hAnsi="Arial" w:cs="Arial"/>
          <w:sz w:val="22"/>
          <w:szCs w:val="22"/>
          <w:lang w:val="en-GB"/>
        </w:rPr>
      </w:pPr>
    </w:p>
    <w:p w14:paraId="23D47ACB" w14:textId="77777777" w:rsidR="007B1228" w:rsidRPr="007B1228" w:rsidRDefault="007B1228" w:rsidP="007B1228">
      <w:pPr>
        <w:pStyle w:val="ListParagraph"/>
        <w:jc w:val="right"/>
        <w:rPr>
          <w:rFonts w:ascii="Arial" w:hAnsi="Arial" w:cs="Arial"/>
          <w:sz w:val="22"/>
          <w:szCs w:val="22"/>
          <w:lang w:val="en-GB"/>
        </w:rPr>
      </w:pPr>
    </w:p>
    <w:p w14:paraId="29778215" w14:textId="77777777" w:rsidR="007B1228" w:rsidRPr="007B1228" w:rsidRDefault="007B1228" w:rsidP="007B1228">
      <w:pPr>
        <w:pStyle w:val="ListParagraph"/>
        <w:jc w:val="right"/>
        <w:rPr>
          <w:rFonts w:ascii="Arial" w:hAnsi="Arial" w:cs="Arial"/>
          <w:sz w:val="22"/>
          <w:szCs w:val="22"/>
          <w:lang w:val="en-GB"/>
        </w:rPr>
      </w:pPr>
    </w:p>
    <w:p w14:paraId="68C62C47" w14:textId="77777777" w:rsidR="007B1228" w:rsidRPr="007B1228" w:rsidRDefault="007B1228" w:rsidP="007B1228">
      <w:pPr>
        <w:pStyle w:val="ListParagraph"/>
        <w:jc w:val="right"/>
        <w:rPr>
          <w:rFonts w:ascii="Arial" w:hAnsi="Arial" w:cs="Arial"/>
          <w:sz w:val="22"/>
          <w:szCs w:val="22"/>
          <w:lang w:val="en-GB"/>
        </w:rPr>
      </w:pPr>
    </w:p>
    <w:p w14:paraId="159D9908" w14:textId="77777777" w:rsidR="007B1228" w:rsidRDefault="007B1228" w:rsidP="007B1228">
      <w:pPr>
        <w:pStyle w:val="ListParagraph"/>
        <w:jc w:val="right"/>
        <w:rPr>
          <w:rFonts w:ascii="Arial" w:hAnsi="Arial" w:cs="Arial"/>
          <w:sz w:val="22"/>
          <w:szCs w:val="22"/>
          <w:lang w:val="en-GB"/>
        </w:rPr>
      </w:pPr>
    </w:p>
    <w:p w14:paraId="4EA369B8" w14:textId="77777777" w:rsidR="003A4AAF" w:rsidRDefault="003A4AAF" w:rsidP="007B1228">
      <w:pPr>
        <w:pStyle w:val="ListParagraph"/>
        <w:jc w:val="right"/>
        <w:rPr>
          <w:rFonts w:ascii="Arial" w:hAnsi="Arial" w:cs="Arial"/>
          <w:sz w:val="22"/>
          <w:szCs w:val="22"/>
          <w:lang w:val="en-GB"/>
        </w:rPr>
      </w:pPr>
    </w:p>
    <w:p w14:paraId="3379EF32" w14:textId="77777777" w:rsidR="003A4AAF" w:rsidRDefault="003A4AAF" w:rsidP="007B1228">
      <w:pPr>
        <w:pStyle w:val="ListParagraph"/>
        <w:jc w:val="right"/>
        <w:rPr>
          <w:rFonts w:ascii="Arial" w:hAnsi="Arial" w:cs="Arial"/>
          <w:sz w:val="22"/>
          <w:szCs w:val="22"/>
          <w:lang w:val="en-GB"/>
        </w:rPr>
      </w:pPr>
    </w:p>
    <w:p w14:paraId="34A2BA36" w14:textId="77777777" w:rsidR="003A4AAF" w:rsidRDefault="003A4AAF" w:rsidP="007B1228">
      <w:pPr>
        <w:pStyle w:val="ListParagraph"/>
        <w:jc w:val="right"/>
        <w:rPr>
          <w:rFonts w:ascii="Arial" w:hAnsi="Arial" w:cs="Arial"/>
          <w:sz w:val="22"/>
          <w:szCs w:val="22"/>
          <w:lang w:val="en-GB"/>
        </w:rPr>
      </w:pPr>
    </w:p>
    <w:p w14:paraId="4BC6A378" w14:textId="77777777" w:rsidR="003A4AAF" w:rsidRDefault="003A4AAF" w:rsidP="007B1228">
      <w:pPr>
        <w:pStyle w:val="ListParagraph"/>
        <w:jc w:val="right"/>
        <w:rPr>
          <w:rFonts w:ascii="Arial" w:hAnsi="Arial" w:cs="Arial"/>
          <w:sz w:val="22"/>
          <w:szCs w:val="22"/>
          <w:lang w:val="en-GB"/>
        </w:rPr>
      </w:pPr>
    </w:p>
    <w:p w14:paraId="48F16A61" w14:textId="77777777" w:rsidR="003A4AAF" w:rsidRDefault="003A4AAF" w:rsidP="007B1228">
      <w:pPr>
        <w:pStyle w:val="ListParagraph"/>
        <w:jc w:val="right"/>
        <w:rPr>
          <w:rFonts w:ascii="Arial" w:hAnsi="Arial" w:cs="Arial"/>
          <w:sz w:val="22"/>
          <w:szCs w:val="22"/>
          <w:lang w:val="en-GB"/>
        </w:rPr>
      </w:pPr>
    </w:p>
    <w:p w14:paraId="1AF34868" w14:textId="77777777" w:rsidR="003A4AAF" w:rsidRDefault="003A4AAF" w:rsidP="007B1228">
      <w:pPr>
        <w:pStyle w:val="ListParagraph"/>
        <w:jc w:val="right"/>
        <w:rPr>
          <w:rFonts w:ascii="Arial" w:hAnsi="Arial" w:cs="Arial"/>
          <w:sz w:val="22"/>
          <w:szCs w:val="22"/>
          <w:lang w:val="en-GB"/>
        </w:rPr>
      </w:pPr>
    </w:p>
    <w:p w14:paraId="266FAADB" w14:textId="77777777" w:rsidR="003A4AAF" w:rsidRDefault="003A4AAF" w:rsidP="007B1228">
      <w:pPr>
        <w:pStyle w:val="ListParagraph"/>
        <w:jc w:val="right"/>
        <w:rPr>
          <w:rFonts w:ascii="Arial" w:hAnsi="Arial" w:cs="Arial"/>
          <w:sz w:val="22"/>
          <w:szCs w:val="22"/>
          <w:lang w:val="en-GB"/>
        </w:rPr>
      </w:pPr>
    </w:p>
    <w:p w14:paraId="31CBBE34" w14:textId="77777777" w:rsidR="003A4AAF" w:rsidRDefault="003A4AAF" w:rsidP="007B1228">
      <w:pPr>
        <w:pStyle w:val="ListParagraph"/>
        <w:jc w:val="right"/>
        <w:rPr>
          <w:rFonts w:ascii="Arial" w:hAnsi="Arial" w:cs="Arial"/>
          <w:sz w:val="22"/>
          <w:szCs w:val="22"/>
          <w:lang w:val="en-GB"/>
        </w:rPr>
      </w:pPr>
    </w:p>
    <w:p w14:paraId="45675A53" w14:textId="77777777" w:rsidR="003A4AAF" w:rsidRPr="007B1228" w:rsidRDefault="003A4AAF" w:rsidP="007B1228">
      <w:pPr>
        <w:pStyle w:val="ListParagraph"/>
        <w:jc w:val="right"/>
        <w:rPr>
          <w:rFonts w:ascii="Arial" w:hAnsi="Arial" w:cs="Arial"/>
          <w:sz w:val="22"/>
          <w:szCs w:val="22"/>
          <w:lang w:val="en-GB"/>
        </w:rPr>
      </w:pPr>
    </w:p>
    <w:p w14:paraId="5A047756" w14:textId="77777777" w:rsidR="007B1228" w:rsidRPr="007B1228" w:rsidRDefault="007B1228" w:rsidP="007B1228">
      <w:pPr>
        <w:pStyle w:val="ListParagraph"/>
        <w:jc w:val="right"/>
        <w:rPr>
          <w:rFonts w:ascii="Arial" w:hAnsi="Arial" w:cs="Arial"/>
          <w:sz w:val="22"/>
          <w:szCs w:val="22"/>
          <w:lang w:val="en-GB"/>
        </w:rPr>
      </w:pPr>
    </w:p>
    <w:p w14:paraId="7862F741" w14:textId="77777777" w:rsidR="007B1228" w:rsidRPr="007B1228" w:rsidRDefault="007B1228" w:rsidP="007B1228">
      <w:pPr>
        <w:pStyle w:val="ListParagraph"/>
        <w:jc w:val="right"/>
        <w:rPr>
          <w:rFonts w:ascii="Arial" w:hAnsi="Arial" w:cs="Arial"/>
          <w:sz w:val="22"/>
          <w:szCs w:val="22"/>
          <w:lang w:val="en-GB"/>
        </w:rPr>
      </w:pPr>
    </w:p>
    <w:p w14:paraId="07B470BA" w14:textId="5F84DA3D" w:rsidR="007B1228" w:rsidRPr="007B1228" w:rsidRDefault="007B1228" w:rsidP="007B1228">
      <w:pPr>
        <w:pStyle w:val="ListParagraph"/>
        <w:jc w:val="right"/>
        <w:rPr>
          <w:rFonts w:ascii="Arial" w:hAnsi="Arial" w:cs="Arial"/>
          <w:sz w:val="22"/>
          <w:szCs w:val="22"/>
          <w:vertAlign w:val="superscript"/>
          <w:lang w:val="en-GB"/>
        </w:rPr>
      </w:pPr>
      <w:r w:rsidRPr="007B1228">
        <w:rPr>
          <w:rFonts w:ascii="Arial" w:hAnsi="Arial" w:cs="Arial"/>
          <w:sz w:val="22"/>
          <w:szCs w:val="22"/>
          <w:lang w:val="en-GB"/>
        </w:rPr>
        <w:t>Answer: ____________ ms</w:t>
      </w:r>
      <w:r w:rsidR="003E54AB" w:rsidRPr="003E54AB">
        <w:rPr>
          <w:rFonts w:ascii="Arial" w:hAnsi="Arial" w:cs="Arial"/>
          <w:color w:val="1D2228"/>
          <w:sz w:val="22"/>
          <w:szCs w:val="22"/>
          <w:vertAlign w:val="superscript"/>
        </w:rPr>
        <w:t>–</w:t>
      </w:r>
      <w:r w:rsidRPr="007B1228">
        <w:rPr>
          <w:rFonts w:ascii="Arial" w:hAnsi="Arial" w:cs="Arial"/>
          <w:sz w:val="22"/>
          <w:szCs w:val="22"/>
          <w:vertAlign w:val="superscript"/>
          <w:lang w:val="en-GB"/>
        </w:rPr>
        <w:t>1</w:t>
      </w:r>
    </w:p>
    <w:p w14:paraId="305549A4" w14:textId="77777777" w:rsidR="007B1228" w:rsidRPr="007B1228" w:rsidRDefault="007B1228" w:rsidP="007B1228">
      <w:pPr>
        <w:pStyle w:val="ListParagraph"/>
        <w:jc w:val="right"/>
        <w:rPr>
          <w:rFonts w:ascii="Arial" w:hAnsi="Arial" w:cs="Arial"/>
          <w:sz w:val="22"/>
          <w:szCs w:val="22"/>
          <w:lang w:val="en-GB"/>
        </w:rPr>
      </w:pPr>
    </w:p>
    <w:p w14:paraId="0164F7EA" w14:textId="1D0D72F9" w:rsidR="00D66A2E" w:rsidRPr="007B1228" w:rsidRDefault="00D66A2E" w:rsidP="00D66A2E">
      <w:pPr>
        <w:pStyle w:val="ListParagraph"/>
        <w:numPr>
          <w:ilvl w:val="0"/>
          <w:numId w:val="37"/>
        </w:numPr>
        <w:spacing w:after="160" w:line="259" w:lineRule="auto"/>
        <w:ind w:left="709" w:hanging="709"/>
        <w:rPr>
          <w:rFonts w:ascii="Arial" w:hAnsi="Arial" w:cs="Arial"/>
          <w:sz w:val="22"/>
          <w:szCs w:val="22"/>
          <w:lang w:val="en-GB"/>
        </w:rPr>
      </w:pPr>
      <w:r w:rsidRPr="007B1228">
        <w:rPr>
          <w:rFonts w:ascii="Arial" w:hAnsi="Arial" w:cs="Arial"/>
          <w:sz w:val="22"/>
          <w:szCs w:val="22"/>
          <w:lang w:val="en-GB"/>
        </w:rPr>
        <w:lastRenderedPageBreak/>
        <w:t xml:space="preserve">Hence, show that the landing velocity of the </w:t>
      </w:r>
      <w:r>
        <w:rPr>
          <w:rFonts w:ascii="Arial" w:hAnsi="Arial" w:cs="Arial"/>
          <w:sz w:val="22"/>
          <w:szCs w:val="22"/>
          <w:lang w:val="en-GB"/>
        </w:rPr>
        <w:t xml:space="preserve">rubber </w:t>
      </w:r>
      <w:r w:rsidRPr="007B1228">
        <w:rPr>
          <w:rFonts w:ascii="Arial" w:hAnsi="Arial" w:cs="Arial"/>
          <w:sz w:val="22"/>
          <w:szCs w:val="22"/>
          <w:lang w:val="en-GB"/>
        </w:rPr>
        <w:t xml:space="preserve">ball when it </w:t>
      </w:r>
      <w:r>
        <w:rPr>
          <w:rFonts w:ascii="Arial" w:hAnsi="Arial" w:cs="Arial"/>
          <w:sz w:val="22"/>
          <w:szCs w:val="22"/>
          <w:lang w:val="en-GB"/>
        </w:rPr>
        <w:t>bounces</w:t>
      </w:r>
      <w:r w:rsidRPr="007B1228">
        <w:rPr>
          <w:rFonts w:ascii="Arial" w:hAnsi="Arial" w:cs="Arial"/>
          <w:sz w:val="22"/>
          <w:szCs w:val="22"/>
          <w:lang w:val="en-GB"/>
        </w:rPr>
        <w:t xml:space="preserve"> on the </w:t>
      </w:r>
      <w:r w:rsidR="00161728" w:rsidRPr="00161728">
        <w:rPr>
          <w:rFonts w:ascii="Arial" w:hAnsi="Arial" w:cs="Arial"/>
          <w:b/>
          <w:bCs/>
          <w:sz w:val="22"/>
          <w:szCs w:val="22"/>
          <w:lang w:val="en-GB"/>
        </w:rPr>
        <w:t>middle</w:t>
      </w:r>
      <w:r w:rsidR="00161728" w:rsidRPr="007B1228">
        <w:rPr>
          <w:rFonts w:ascii="Arial" w:hAnsi="Arial" w:cs="Arial"/>
          <w:sz w:val="22"/>
          <w:szCs w:val="22"/>
          <w:lang w:val="en-GB"/>
        </w:rPr>
        <w:t xml:space="preserve"> </w:t>
      </w:r>
      <w:r w:rsidRPr="007B1228">
        <w:rPr>
          <w:rFonts w:ascii="Arial" w:hAnsi="Arial" w:cs="Arial"/>
          <w:sz w:val="22"/>
          <w:szCs w:val="22"/>
          <w:lang w:val="en-GB"/>
        </w:rPr>
        <w:t xml:space="preserve">step is </w:t>
      </w:r>
      <w:r>
        <w:rPr>
          <w:rFonts w:ascii="Arial" w:hAnsi="Arial" w:cs="Arial"/>
          <w:sz w:val="22"/>
          <w:szCs w:val="22"/>
          <w:lang w:val="en-GB"/>
        </w:rPr>
        <w:t>approximately</w:t>
      </w:r>
      <w:r w:rsidRPr="007B1228">
        <w:rPr>
          <w:rFonts w:ascii="Arial" w:hAnsi="Arial" w:cs="Arial"/>
          <w:sz w:val="22"/>
          <w:szCs w:val="22"/>
          <w:lang w:val="en-GB"/>
        </w:rPr>
        <w:t xml:space="preserve"> 3.</w:t>
      </w:r>
      <w:r>
        <w:rPr>
          <w:rFonts w:ascii="Arial" w:hAnsi="Arial" w:cs="Arial"/>
          <w:sz w:val="22"/>
          <w:szCs w:val="22"/>
          <w:lang w:val="en-GB"/>
        </w:rPr>
        <w:t>5</w:t>
      </w:r>
      <w:r w:rsidRPr="007B1228">
        <w:rPr>
          <w:rFonts w:ascii="Arial" w:hAnsi="Arial" w:cs="Arial"/>
          <w:sz w:val="22"/>
          <w:szCs w:val="22"/>
          <w:lang w:val="en-GB"/>
        </w:rPr>
        <w:t xml:space="preserve"> ms</w:t>
      </w:r>
      <w:r w:rsidR="003E54AB" w:rsidRPr="003E54AB">
        <w:rPr>
          <w:rFonts w:ascii="Arial" w:hAnsi="Arial" w:cs="Arial"/>
          <w:color w:val="1D2228"/>
          <w:sz w:val="22"/>
          <w:szCs w:val="22"/>
          <w:vertAlign w:val="superscript"/>
        </w:rPr>
        <w:t>–</w:t>
      </w:r>
      <w:r w:rsidRPr="007B1228">
        <w:rPr>
          <w:rFonts w:ascii="Arial" w:hAnsi="Arial" w:cs="Arial"/>
          <w:sz w:val="22"/>
          <w:szCs w:val="22"/>
          <w:vertAlign w:val="superscript"/>
          <w:lang w:val="en-GB"/>
        </w:rPr>
        <w:t>1</w:t>
      </w:r>
      <w:r w:rsidRPr="007B1228">
        <w:rPr>
          <w:rFonts w:ascii="Arial" w:hAnsi="Arial" w:cs="Arial"/>
          <w:sz w:val="22"/>
          <w:szCs w:val="22"/>
          <w:lang w:val="en-GB"/>
        </w:rPr>
        <w:t xml:space="preserve">, and it is at an angle of </w:t>
      </w:r>
      <w:r>
        <w:rPr>
          <w:rFonts w:ascii="Arial" w:hAnsi="Arial" w:cs="Arial"/>
          <w:sz w:val="22"/>
          <w:szCs w:val="22"/>
          <w:lang w:val="en-GB"/>
        </w:rPr>
        <w:t>approximately</w:t>
      </w:r>
      <w:r w:rsidRPr="007B1228">
        <w:rPr>
          <w:rFonts w:ascii="Arial" w:hAnsi="Arial" w:cs="Arial"/>
          <w:sz w:val="22"/>
          <w:szCs w:val="22"/>
          <w:lang w:val="en-GB"/>
        </w:rPr>
        <w:t xml:space="preserve"> 4</w:t>
      </w:r>
      <w:r>
        <w:rPr>
          <w:rFonts w:ascii="Arial" w:hAnsi="Arial" w:cs="Arial"/>
          <w:sz w:val="22"/>
          <w:szCs w:val="22"/>
          <w:lang w:val="en-GB"/>
        </w:rPr>
        <w:t>5</w:t>
      </w:r>
      <w:r w:rsidRPr="007B1228">
        <w:rPr>
          <w:rFonts w:ascii="Arial" w:hAnsi="Arial" w:cs="Arial"/>
          <w:sz w:val="22"/>
          <w:szCs w:val="22"/>
          <w:lang w:val="en-GB"/>
        </w:rPr>
        <w:t xml:space="preserve">° to the horizontal. </w:t>
      </w:r>
    </w:p>
    <w:p w14:paraId="656E73AC" w14:textId="77777777" w:rsidR="007B1228" w:rsidRPr="007B1228" w:rsidRDefault="007B1228" w:rsidP="007B1228">
      <w:pPr>
        <w:pStyle w:val="ListParagraph"/>
        <w:jc w:val="right"/>
        <w:rPr>
          <w:rFonts w:ascii="Arial" w:hAnsi="Arial" w:cs="Arial"/>
          <w:sz w:val="22"/>
          <w:szCs w:val="22"/>
          <w:lang w:val="en-GB"/>
        </w:rPr>
      </w:pPr>
      <w:r w:rsidRPr="007B1228">
        <w:rPr>
          <w:rFonts w:ascii="Arial" w:hAnsi="Arial" w:cs="Arial"/>
          <w:sz w:val="22"/>
          <w:szCs w:val="22"/>
          <w:lang w:val="en-GB"/>
        </w:rPr>
        <w:t>(4)</w:t>
      </w:r>
    </w:p>
    <w:p w14:paraId="59587CAD" w14:textId="77777777" w:rsidR="007B1228" w:rsidRPr="007B1228" w:rsidRDefault="007B1228" w:rsidP="007B1228">
      <w:pPr>
        <w:pStyle w:val="ListParagraph"/>
        <w:jc w:val="right"/>
        <w:rPr>
          <w:rFonts w:ascii="Arial" w:hAnsi="Arial" w:cs="Arial"/>
          <w:sz w:val="22"/>
          <w:szCs w:val="22"/>
          <w:lang w:val="en-GB"/>
        </w:rPr>
      </w:pPr>
    </w:p>
    <w:p w14:paraId="32B3E7F8" w14:textId="77777777" w:rsidR="007B1228" w:rsidRPr="007B1228" w:rsidRDefault="007B1228" w:rsidP="007B1228">
      <w:pPr>
        <w:pStyle w:val="ListParagraph"/>
        <w:jc w:val="right"/>
        <w:rPr>
          <w:rFonts w:ascii="Arial" w:hAnsi="Arial" w:cs="Arial"/>
          <w:sz w:val="22"/>
          <w:szCs w:val="22"/>
          <w:lang w:val="en-GB"/>
        </w:rPr>
      </w:pPr>
    </w:p>
    <w:p w14:paraId="3AD6D6E2" w14:textId="77777777" w:rsidR="007B1228" w:rsidRPr="007B1228" w:rsidRDefault="007B1228" w:rsidP="007B1228">
      <w:pPr>
        <w:pStyle w:val="ListParagraph"/>
        <w:jc w:val="right"/>
        <w:rPr>
          <w:rFonts w:ascii="Arial" w:hAnsi="Arial" w:cs="Arial"/>
          <w:sz w:val="22"/>
          <w:szCs w:val="22"/>
          <w:lang w:val="en-GB"/>
        </w:rPr>
      </w:pPr>
    </w:p>
    <w:p w14:paraId="5EFE6202" w14:textId="77777777" w:rsidR="007B1228" w:rsidRPr="007B1228" w:rsidRDefault="007B1228" w:rsidP="007B1228">
      <w:pPr>
        <w:pStyle w:val="ListParagraph"/>
        <w:jc w:val="right"/>
        <w:rPr>
          <w:rFonts w:ascii="Arial" w:hAnsi="Arial" w:cs="Arial"/>
          <w:sz w:val="22"/>
          <w:szCs w:val="22"/>
          <w:lang w:val="en-GB"/>
        </w:rPr>
      </w:pPr>
    </w:p>
    <w:p w14:paraId="6002D29F" w14:textId="77777777" w:rsidR="007B1228" w:rsidRPr="007B1228" w:rsidRDefault="007B1228" w:rsidP="007B1228">
      <w:pPr>
        <w:pStyle w:val="ListParagraph"/>
        <w:jc w:val="right"/>
        <w:rPr>
          <w:rFonts w:ascii="Arial" w:hAnsi="Arial" w:cs="Arial"/>
          <w:sz w:val="22"/>
          <w:szCs w:val="22"/>
          <w:lang w:val="en-GB"/>
        </w:rPr>
      </w:pPr>
    </w:p>
    <w:p w14:paraId="67570D2E" w14:textId="77777777" w:rsidR="007B1228" w:rsidRPr="007B1228" w:rsidRDefault="007B1228" w:rsidP="007B1228">
      <w:pPr>
        <w:pStyle w:val="ListParagraph"/>
        <w:jc w:val="right"/>
        <w:rPr>
          <w:rFonts w:ascii="Arial" w:hAnsi="Arial" w:cs="Arial"/>
          <w:sz w:val="22"/>
          <w:szCs w:val="22"/>
          <w:lang w:val="en-GB"/>
        </w:rPr>
      </w:pPr>
    </w:p>
    <w:p w14:paraId="11A17B60" w14:textId="77777777" w:rsidR="007B1228" w:rsidRPr="007B1228" w:rsidRDefault="007B1228" w:rsidP="007B1228">
      <w:pPr>
        <w:pStyle w:val="ListParagraph"/>
        <w:jc w:val="right"/>
        <w:rPr>
          <w:rFonts w:ascii="Arial" w:hAnsi="Arial" w:cs="Arial"/>
          <w:sz w:val="22"/>
          <w:szCs w:val="22"/>
          <w:lang w:val="en-GB"/>
        </w:rPr>
      </w:pPr>
    </w:p>
    <w:p w14:paraId="7B06C74C" w14:textId="77777777" w:rsidR="007B1228" w:rsidRPr="007B1228" w:rsidRDefault="007B1228" w:rsidP="007B1228">
      <w:pPr>
        <w:pStyle w:val="ListParagraph"/>
        <w:jc w:val="right"/>
        <w:rPr>
          <w:rFonts w:ascii="Arial" w:hAnsi="Arial" w:cs="Arial"/>
          <w:sz w:val="22"/>
          <w:szCs w:val="22"/>
          <w:lang w:val="en-GB"/>
        </w:rPr>
      </w:pPr>
    </w:p>
    <w:p w14:paraId="4E189C01" w14:textId="19BA4E15" w:rsidR="007B1228" w:rsidRDefault="007B1228" w:rsidP="007B1228">
      <w:pPr>
        <w:pStyle w:val="ListParagraph"/>
        <w:jc w:val="right"/>
        <w:rPr>
          <w:rFonts w:ascii="Arial" w:hAnsi="Arial" w:cs="Arial"/>
          <w:sz w:val="22"/>
          <w:szCs w:val="22"/>
          <w:lang w:val="en-GB"/>
        </w:rPr>
      </w:pPr>
    </w:p>
    <w:p w14:paraId="6CB6390B" w14:textId="77777777" w:rsidR="00567DE3" w:rsidRDefault="00567DE3" w:rsidP="007B1228">
      <w:pPr>
        <w:pStyle w:val="ListParagraph"/>
        <w:jc w:val="right"/>
        <w:rPr>
          <w:rFonts w:ascii="Arial" w:hAnsi="Arial" w:cs="Arial"/>
          <w:sz w:val="22"/>
          <w:szCs w:val="22"/>
          <w:lang w:val="en-GB"/>
        </w:rPr>
      </w:pPr>
    </w:p>
    <w:p w14:paraId="1B5228AA" w14:textId="0F334DB1" w:rsidR="00073EF4" w:rsidRDefault="00073EF4" w:rsidP="007B1228">
      <w:pPr>
        <w:pStyle w:val="ListParagraph"/>
        <w:jc w:val="right"/>
        <w:rPr>
          <w:rFonts w:ascii="Arial" w:hAnsi="Arial" w:cs="Arial"/>
          <w:sz w:val="22"/>
          <w:szCs w:val="22"/>
          <w:lang w:val="en-GB"/>
        </w:rPr>
      </w:pPr>
    </w:p>
    <w:p w14:paraId="3E384702" w14:textId="1008EB0D" w:rsidR="00073EF4" w:rsidRDefault="00073EF4" w:rsidP="007B1228">
      <w:pPr>
        <w:pStyle w:val="ListParagraph"/>
        <w:jc w:val="right"/>
        <w:rPr>
          <w:rFonts w:ascii="Arial" w:hAnsi="Arial" w:cs="Arial"/>
          <w:sz w:val="22"/>
          <w:szCs w:val="22"/>
          <w:lang w:val="en-GB"/>
        </w:rPr>
      </w:pPr>
    </w:p>
    <w:p w14:paraId="412E0499" w14:textId="77777777" w:rsidR="00073EF4" w:rsidRPr="007B1228" w:rsidRDefault="00073EF4" w:rsidP="007B1228">
      <w:pPr>
        <w:pStyle w:val="ListParagraph"/>
        <w:jc w:val="right"/>
        <w:rPr>
          <w:rFonts w:ascii="Arial" w:hAnsi="Arial" w:cs="Arial"/>
          <w:sz w:val="22"/>
          <w:szCs w:val="22"/>
          <w:lang w:val="en-GB"/>
        </w:rPr>
      </w:pPr>
    </w:p>
    <w:p w14:paraId="2125B3B3" w14:textId="77777777" w:rsidR="007B1228" w:rsidRPr="007B1228" w:rsidRDefault="007B1228" w:rsidP="007B1228">
      <w:pPr>
        <w:pStyle w:val="ListParagraph"/>
        <w:jc w:val="right"/>
        <w:rPr>
          <w:rFonts w:ascii="Arial" w:hAnsi="Arial" w:cs="Arial"/>
          <w:sz w:val="22"/>
          <w:szCs w:val="22"/>
          <w:lang w:val="en-GB"/>
        </w:rPr>
      </w:pPr>
    </w:p>
    <w:p w14:paraId="3E6B8BA1" w14:textId="77777777" w:rsidR="007B1228" w:rsidRDefault="007B1228" w:rsidP="007B1228">
      <w:pPr>
        <w:pStyle w:val="ListParagraph"/>
        <w:jc w:val="right"/>
        <w:rPr>
          <w:rFonts w:ascii="Arial" w:hAnsi="Arial" w:cs="Arial"/>
          <w:sz w:val="22"/>
          <w:szCs w:val="22"/>
          <w:lang w:val="en-GB"/>
        </w:rPr>
      </w:pPr>
    </w:p>
    <w:p w14:paraId="2F54F709" w14:textId="77777777" w:rsidR="00567DE3" w:rsidRDefault="00567DE3" w:rsidP="007B1228">
      <w:pPr>
        <w:pStyle w:val="ListParagraph"/>
        <w:jc w:val="right"/>
        <w:rPr>
          <w:rFonts w:ascii="Arial" w:hAnsi="Arial" w:cs="Arial"/>
          <w:sz w:val="22"/>
          <w:szCs w:val="22"/>
          <w:lang w:val="en-GB"/>
        </w:rPr>
      </w:pPr>
    </w:p>
    <w:p w14:paraId="37CE1A7E" w14:textId="77777777" w:rsidR="00567DE3" w:rsidRDefault="00567DE3" w:rsidP="007B1228">
      <w:pPr>
        <w:pStyle w:val="ListParagraph"/>
        <w:jc w:val="right"/>
        <w:rPr>
          <w:rFonts w:ascii="Arial" w:hAnsi="Arial" w:cs="Arial"/>
          <w:sz w:val="22"/>
          <w:szCs w:val="22"/>
          <w:lang w:val="en-GB"/>
        </w:rPr>
      </w:pPr>
    </w:p>
    <w:p w14:paraId="08B73123" w14:textId="77777777" w:rsidR="00567DE3" w:rsidRDefault="00567DE3" w:rsidP="007B1228">
      <w:pPr>
        <w:pStyle w:val="ListParagraph"/>
        <w:jc w:val="right"/>
        <w:rPr>
          <w:rFonts w:ascii="Arial" w:hAnsi="Arial" w:cs="Arial"/>
          <w:sz w:val="22"/>
          <w:szCs w:val="22"/>
          <w:lang w:val="en-GB"/>
        </w:rPr>
      </w:pPr>
    </w:p>
    <w:p w14:paraId="41118644" w14:textId="77777777" w:rsidR="00567DE3" w:rsidRPr="007B1228" w:rsidRDefault="00567DE3" w:rsidP="007B1228">
      <w:pPr>
        <w:pStyle w:val="ListParagraph"/>
        <w:jc w:val="right"/>
        <w:rPr>
          <w:rFonts w:ascii="Arial" w:hAnsi="Arial" w:cs="Arial"/>
          <w:sz w:val="22"/>
          <w:szCs w:val="22"/>
          <w:lang w:val="en-GB"/>
        </w:rPr>
      </w:pPr>
    </w:p>
    <w:p w14:paraId="3ED882C5" w14:textId="77777777" w:rsidR="007B1228" w:rsidRPr="007B1228" w:rsidRDefault="007B1228" w:rsidP="007B1228">
      <w:pPr>
        <w:pStyle w:val="ListParagraph"/>
        <w:jc w:val="right"/>
        <w:rPr>
          <w:rFonts w:ascii="Arial" w:hAnsi="Arial" w:cs="Arial"/>
          <w:sz w:val="22"/>
          <w:szCs w:val="22"/>
          <w:lang w:val="en-GB"/>
        </w:rPr>
      </w:pPr>
    </w:p>
    <w:p w14:paraId="131D8CE5" w14:textId="77777777" w:rsidR="007B1228" w:rsidRPr="007B1228" w:rsidRDefault="007B1228" w:rsidP="007B1228">
      <w:pPr>
        <w:pStyle w:val="ListParagraph"/>
        <w:jc w:val="right"/>
        <w:rPr>
          <w:rFonts w:ascii="Arial" w:hAnsi="Arial" w:cs="Arial"/>
          <w:sz w:val="22"/>
          <w:szCs w:val="22"/>
          <w:lang w:val="en-GB"/>
        </w:rPr>
      </w:pPr>
    </w:p>
    <w:p w14:paraId="6FB2F20C" w14:textId="77777777" w:rsidR="007B1228" w:rsidRPr="007B1228" w:rsidRDefault="007B1228" w:rsidP="007B1228">
      <w:pPr>
        <w:pStyle w:val="ListParagraph"/>
        <w:jc w:val="right"/>
        <w:rPr>
          <w:rFonts w:ascii="Arial" w:hAnsi="Arial" w:cs="Arial"/>
          <w:sz w:val="22"/>
          <w:szCs w:val="22"/>
          <w:lang w:val="en-GB"/>
        </w:rPr>
      </w:pPr>
    </w:p>
    <w:p w14:paraId="3EFCB3CA" w14:textId="77777777" w:rsidR="007B1228" w:rsidRPr="007B1228" w:rsidRDefault="007B1228" w:rsidP="007B1228">
      <w:pPr>
        <w:pStyle w:val="ListParagraph"/>
        <w:jc w:val="right"/>
        <w:rPr>
          <w:rFonts w:ascii="Arial" w:hAnsi="Arial" w:cs="Arial"/>
          <w:sz w:val="22"/>
          <w:szCs w:val="22"/>
          <w:lang w:val="en-GB"/>
        </w:rPr>
      </w:pPr>
    </w:p>
    <w:p w14:paraId="7F8A28EA" w14:textId="18BB139D" w:rsidR="007B1228" w:rsidRPr="007B1228" w:rsidRDefault="007B1228" w:rsidP="007B1228">
      <w:pPr>
        <w:pStyle w:val="ListParagraph"/>
        <w:jc w:val="right"/>
        <w:rPr>
          <w:rFonts w:ascii="Arial" w:hAnsi="Arial" w:cs="Arial"/>
          <w:sz w:val="22"/>
          <w:szCs w:val="22"/>
          <w:lang w:val="en-GB"/>
        </w:rPr>
      </w:pPr>
      <w:r w:rsidRPr="007B1228">
        <w:rPr>
          <w:rFonts w:ascii="Arial" w:hAnsi="Arial" w:cs="Arial"/>
          <w:sz w:val="22"/>
          <w:szCs w:val="22"/>
          <w:lang w:val="en-GB"/>
        </w:rPr>
        <w:t>Answer: ____________ ms</w:t>
      </w:r>
      <w:r w:rsidR="00527B95" w:rsidRPr="003E54AB">
        <w:rPr>
          <w:rFonts w:ascii="Arial" w:hAnsi="Arial" w:cs="Arial"/>
          <w:color w:val="1D2228"/>
          <w:sz w:val="22"/>
          <w:szCs w:val="22"/>
          <w:vertAlign w:val="superscript"/>
        </w:rPr>
        <w:t>–</w:t>
      </w:r>
      <w:r w:rsidRPr="007B1228">
        <w:rPr>
          <w:rFonts w:ascii="Arial" w:hAnsi="Arial" w:cs="Arial"/>
          <w:sz w:val="22"/>
          <w:szCs w:val="22"/>
          <w:vertAlign w:val="superscript"/>
          <w:lang w:val="en-GB"/>
        </w:rPr>
        <w:t>1</w:t>
      </w:r>
      <w:r w:rsidRPr="007B1228">
        <w:rPr>
          <w:rFonts w:ascii="Arial" w:hAnsi="Arial" w:cs="Arial"/>
          <w:sz w:val="22"/>
          <w:szCs w:val="22"/>
          <w:lang w:val="en-GB"/>
        </w:rPr>
        <w:t xml:space="preserve">; </w:t>
      </w:r>
      <w:r w:rsidR="00161728">
        <w:rPr>
          <w:rFonts w:ascii="Arial" w:hAnsi="Arial" w:cs="Arial"/>
          <w:sz w:val="22"/>
          <w:szCs w:val="22"/>
          <w:lang w:val="en-GB"/>
        </w:rPr>
        <w:t>Angle</w:t>
      </w:r>
      <w:r w:rsidRPr="007B1228">
        <w:rPr>
          <w:rFonts w:ascii="Arial" w:hAnsi="Arial" w:cs="Arial"/>
          <w:sz w:val="22"/>
          <w:szCs w:val="22"/>
          <w:lang w:val="en-GB"/>
        </w:rPr>
        <w:t xml:space="preserve"> = _____________°</w:t>
      </w:r>
    </w:p>
    <w:p w14:paraId="7250A5B8" w14:textId="77777777" w:rsidR="007B1228" w:rsidRPr="007B1228" w:rsidRDefault="007B1228" w:rsidP="007B1228">
      <w:pPr>
        <w:pStyle w:val="ListParagraph"/>
        <w:jc w:val="right"/>
        <w:rPr>
          <w:rFonts w:ascii="Arial" w:hAnsi="Arial" w:cs="Arial"/>
          <w:sz w:val="22"/>
          <w:szCs w:val="22"/>
          <w:lang w:val="en-GB"/>
        </w:rPr>
      </w:pPr>
    </w:p>
    <w:p w14:paraId="1AF288D8" w14:textId="77777777" w:rsidR="007B1228" w:rsidRPr="007B1228" w:rsidRDefault="007B1228" w:rsidP="007B1228">
      <w:pPr>
        <w:pStyle w:val="ListParagraph"/>
        <w:numPr>
          <w:ilvl w:val="0"/>
          <w:numId w:val="37"/>
        </w:numPr>
        <w:spacing w:after="160" w:line="259" w:lineRule="auto"/>
        <w:ind w:left="709" w:hanging="709"/>
        <w:rPr>
          <w:rFonts w:ascii="Arial" w:hAnsi="Arial" w:cs="Arial"/>
          <w:sz w:val="22"/>
          <w:szCs w:val="22"/>
          <w:lang w:val="en-GB"/>
        </w:rPr>
      </w:pPr>
      <w:r w:rsidRPr="007B1228">
        <w:rPr>
          <w:rFonts w:ascii="Arial" w:hAnsi="Arial" w:cs="Arial"/>
          <w:sz w:val="22"/>
          <w:szCs w:val="22"/>
          <w:lang w:val="en-GB"/>
        </w:rPr>
        <w:t xml:space="preserve">Calculate the distance ‘x’. </w:t>
      </w:r>
    </w:p>
    <w:p w14:paraId="657889D4" w14:textId="77777777" w:rsidR="007B1228" w:rsidRPr="007B1228" w:rsidRDefault="007B1228" w:rsidP="007B1228">
      <w:pPr>
        <w:pStyle w:val="ListParagraph"/>
        <w:jc w:val="right"/>
        <w:rPr>
          <w:rFonts w:ascii="Arial" w:hAnsi="Arial" w:cs="Arial"/>
          <w:sz w:val="22"/>
          <w:szCs w:val="22"/>
          <w:lang w:val="en-GB"/>
        </w:rPr>
      </w:pPr>
      <w:r w:rsidRPr="007B1228">
        <w:rPr>
          <w:rFonts w:ascii="Arial" w:hAnsi="Arial" w:cs="Arial"/>
          <w:sz w:val="22"/>
          <w:szCs w:val="22"/>
          <w:lang w:val="en-GB"/>
        </w:rPr>
        <w:t>(4)</w:t>
      </w:r>
    </w:p>
    <w:p w14:paraId="5C4C6F2B" w14:textId="77777777" w:rsidR="007B1228" w:rsidRPr="007B1228" w:rsidRDefault="007B1228" w:rsidP="007B1228">
      <w:pPr>
        <w:pStyle w:val="ListParagraph"/>
        <w:jc w:val="right"/>
        <w:rPr>
          <w:rFonts w:ascii="Arial" w:hAnsi="Arial" w:cs="Arial"/>
          <w:sz w:val="22"/>
          <w:szCs w:val="22"/>
          <w:lang w:val="en-GB"/>
        </w:rPr>
      </w:pPr>
    </w:p>
    <w:p w14:paraId="7B51A6B3" w14:textId="77777777" w:rsidR="007B1228" w:rsidRPr="007B1228" w:rsidRDefault="007B1228" w:rsidP="007B1228">
      <w:pPr>
        <w:pStyle w:val="ListParagraph"/>
        <w:jc w:val="right"/>
        <w:rPr>
          <w:rFonts w:ascii="Arial" w:hAnsi="Arial" w:cs="Arial"/>
          <w:sz w:val="22"/>
          <w:szCs w:val="22"/>
          <w:lang w:val="en-GB"/>
        </w:rPr>
      </w:pPr>
    </w:p>
    <w:p w14:paraId="06751851" w14:textId="77777777" w:rsidR="007B1228" w:rsidRPr="007B1228" w:rsidRDefault="007B1228" w:rsidP="007B1228">
      <w:pPr>
        <w:pStyle w:val="ListParagraph"/>
        <w:jc w:val="right"/>
        <w:rPr>
          <w:rFonts w:ascii="Arial" w:hAnsi="Arial" w:cs="Arial"/>
          <w:sz w:val="22"/>
          <w:szCs w:val="22"/>
          <w:lang w:val="en-GB"/>
        </w:rPr>
      </w:pPr>
    </w:p>
    <w:p w14:paraId="5532957F" w14:textId="77777777" w:rsidR="007B1228" w:rsidRPr="007B1228" w:rsidRDefault="007B1228" w:rsidP="007B1228">
      <w:pPr>
        <w:pStyle w:val="ListParagraph"/>
        <w:jc w:val="right"/>
        <w:rPr>
          <w:rFonts w:ascii="Arial" w:hAnsi="Arial" w:cs="Arial"/>
          <w:sz w:val="22"/>
          <w:szCs w:val="22"/>
          <w:lang w:val="en-GB"/>
        </w:rPr>
      </w:pPr>
    </w:p>
    <w:p w14:paraId="109DFA36" w14:textId="77777777" w:rsidR="007B1228" w:rsidRPr="007B1228" w:rsidRDefault="007B1228" w:rsidP="007B1228">
      <w:pPr>
        <w:pStyle w:val="ListParagraph"/>
        <w:jc w:val="right"/>
        <w:rPr>
          <w:rFonts w:ascii="Arial" w:hAnsi="Arial" w:cs="Arial"/>
          <w:sz w:val="22"/>
          <w:szCs w:val="22"/>
          <w:lang w:val="en-GB"/>
        </w:rPr>
      </w:pPr>
    </w:p>
    <w:p w14:paraId="1794B1A0" w14:textId="77777777" w:rsidR="007B1228" w:rsidRPr="007B1228" w:rsidRDefault="007B1228" w:rsidP="007B1228">
      <w:pPr>
        <w:pStyle w:val="ListParagraph"/>
        <w:jc w:val="right"/>
        <w:rPr>
          <w:rFonts w:ascii="Arial" w:hAnsi="Arial" w:cs="Arial"/>
          <w:sz w:val="22"/>
          <w:szCs w:val="22"/>
          <w:lang w:val="en-GB"/>
        </w:rPr>
      </w:pPr>
    </w:p>
    <w:p w14:paraId="3E6F0FF5" w14:textId="77777777" w:rsidR="007B1228" w:rsidRPr="007B1228" w:rsidRDefault="007B1228" w:rsidP="007B1228">
      <w:pPr>
        <w:pStyle w:val="ListParagraph"/>
        <w:jc w:val="right"/>
        <w:rPr>
          <w:rFonts w:ascii="Arial" w:hAnsi="Arial" w:cs="Arial"/>
          <w:sz w:val="22"/>
          <w:szCs w:val="22"/>
          <w:lang w:val="en-GB"/>
        </w:rPr>
      </w:pPr>
    </w:p>
    <w:p w14:paraId="45C3F2C2" w14:textId="77777777" w:rsidR="007B1228" w:rsidRPr="007B1228" w:rsidRDefault="007B1228" w:rsidP="007B1228">
      <w:pPr>
        <w:pStyle w:val="ListParagraph"/>
        <w:jc w:val="right"/>
        <w:rPr>
          <w:rFonts w:ascii="Arial" w:hAnsi="Arial" w:cs="Arial"/>
          <w:sz w:val="22"/>
          <w:szCs w:val="22"/>
          <w:lang w:val="en-GB"/>
        </w:rPr>
      </w:pPr>
    </w:p>
    <w:p w14:paraId="0944E4A1" w14:textId="77777777" w:rsidR="007B1228" w:rsidRPr="007B1228" w:rsidRDefault="007B1228" w:rsidP="007B1228">
      <w:pPr>
        <w:pStyle w:val="ListParagraph"/>
        <w:jc w:val="right"/>
        <w:rPr>
          <w:rFonts w:ascii="Arial" w:hAnsi="Arial" w:cs="Arial"/>
          <w:sz w:val="22"/>
          <w:szCs w:val="22"/>
          <w:lang w:val="en-GB"/>
        </w:rPr>
      </w:pPr>
    </w:p>
    <w:p w14:paraId="3303BA66" w14:textId="77777777" w:rsidR="007B1228" w:rsidRPr="007B1228" w:rsidRDefault="007B1228" w:rsidP="007B1228">
      <w:pPr>
        <w:pStyle w:val="ListParagraph"/>
        <w:jc w:val="right"/>
        <w:rPr>
          <w:rFonts w:ascii="Arial" w:hAnsi="Arial" w:cs="Arial"/>
          <w:sz w:val="22"/>
          <w:szCs w:val="22"/>
          <w:lang w:val="en-GB"/>
        </w:rPr>
      </w:pPr>
    </w:p>
    <w:p w14:paraId="3112A097" w14:textId="77777777" w:rsidR="007B1228" w:rsidRPr="007B1228" w:rsidRDefault="007B1228" w:rsidP="007B1228">
      <w:pPr>
        <w:pStyle w:val="ListParagraph"/>
        <w:jc w:val="right"/>
        <w:rPr>
          <w:rFonts w:ascii="Arial" w:hAnsi="Arial" w:cs="Arial"/>
          <w:sz w:val="22"/>
          <w:szCs w:val="22"/>
          <w:lang w:val="en-GB"/>
        </w:rPr>
      </w:pPr>
    </w:p>
    <w:p w14:paraId="32A789E9" w14:textId="77777777" w:rsidR="007B1228" w:rsidRDefault="007B1228" w:rsidP="007B1228">
      <w:pPr>
        <w:pStyle w:val="ListParagraph"/>
        <w:jc w:val="right"/>
        <w:rPr>
          <w:rFonts w:ascii="Arial" w:hAnsi="Arial" w:cs="Arial"/>
          <w:sz w:val="22"/>
          <w:szCs w:val="22"/>
          <w:lang w:val="en-GB"/>
        </w:rPr>
      </w:pPr>
    </w:p>
    <w:p w14:paraId="03FF1EA0" w14:textId="77777777" w:rsidR="00567DE3" w:rsidRPr="007B1228" w:rsidRDefault="00567DE3" w:rsidP="007B1228">
      <w:pPr>
        <w:pStyle w:val="ListParagraph"/>
        <w:jc w:val="right"/>
        <w:rPr>
          <w:rFonts w:ascii="Arial" w:hAnsi="Arial" w:cs="Arial"/>
          <w:sz w:val="22"/>
          <w:szCs w:val="22"/>
          <w:lang w:val="en-GB"/>
        </w:rPr>
      </w:pPr>
    </w:p>
    <w:p w14:paraId="60628D4E" w14:textId="77777777" w:rsidR="007B1228" w:rsidRDefault="007B1228" w:rsidP="007B1228">
      <w:pPr>
        <w:pStyle w:val="ListParagraph"/>
        <w:jc w:val="right"/>
        <w:rPr>
          <w:rFonts w:ascii="Arial" w:hAnsi="Arial" w:cs="Arial"/>
          <w:sz w:val="22"/>
          <w:szCs w:val="22"/>
          <w:lang w:val="en-GB"/>
        </w:rPr>
      </w:pPr>
    </w:p>
    <w:p w14:paraId="5DBB0908" w14:textId="77777777" w:rsidR="00567DE3" w:rsidRDefault="00567DE3" w:rsidP="007B1228">
      <w:pPr>
        <w:pStyle w:val="ListParagraph"/>
        <w:jc w:val="right"/>
        <w:rPr>
          <w:rFonts w:ascii="Arial" w:hAnsi="Arial" w:cs="Arial"/>
          <w:sz w:val="22"/>
          <w:szCs w:val="22"/>
          <w:lang w:val="en-GB"/>
        </w:rPr>
      </w:pPr>
    </w:p>
    <w:p w14:paraId="699C1D48" w14:textId="77777777" w:rsidR="00567DE3" w:rsidRDefault="00567DE3" w:rsidP="007B1228">
      <w:pPr>
        <w:pStyle w:val="ListParagraph"/>
        <w:jc w:val="right"/>
        <w:rPr>
          <w:rFonts w:ascii="Arial" w:hAnsi="Arial" w:cs="Arial"/>
          <w:sz w:val="22"/>
          <w:szCs w:val="22"/>
          <w:lang w:val="en-GB"/>
        </w:rPr>
      </w:pPr>
    </w:p>
    <w:p w14:paraId="46F0ED8C" w14:textId="77777777" w:rsidR="00567DE3" w:rsidRDefault="00567DE3" w:rsidP="007B1228">
      <w:pPr>
        <w:pStyle w:val="ListParagraph"/>
        <w:jc w:val="right"/>
        <w:rPr>
          <w:rFonts w:ascii="Arial" w:hAnsi="Arial" w:cs="Arial"/>
          <w:sz w:val="22"/>
          <w:szCs w:val="22"/>
          <w:lang w:val="en-GB"/>
        </w:rPr>
      </w:pPr>
    </w:p>
    <w:p w14:paraId="61857844" w14:textId="77777777" w:rsidR="00567DE3" w:rsidRDefault="00567DE3" w:rsidP="007B1228">
      <w:pPr>
        <w:pStyle w:val="ListParagraph"/>
        <w:jc w:val="right"/>
        <w:rPr>
          <w:rFonts w:ascii="Arial" w:hAnsi="Arial" w:cs="Arial"/>
          <w:sz w:val="22"/>
          <w:szCs w:val="22"/>
          <w:lang w:val="en-GB"/>
        </w:rPr>
      </w:pPr>
    </w:p>
    <w:p w14:paraId="041CE09E" w14:textId="77777777" w:rsidR="00567DE3" w:rsidRDefault="00567DE3" w:rsidP="007B1228">
      <w:pPr>
        <w:pStyle w:val="ListParagraph"/>
        <w:jc w:val="right"/>
        <w:rPr>
          <w:rFonts w:ascii="Arial" w:hAnsi="Arial" w:cs="Arial"/>
          <w:sz w:val="22"/>
          <w:szCs w:val="22"/>
          <w:lang w:val="en-GB"/>
        </w:rPr>
      </w:pPr>
    </w:p>
    <w:p w14:paraId="086971CB" w14:textId="77777777" w:rsidR="00567DE3" w:rsidRDefault="00567DE3" w:rsidP="007B1228">
      <w:pPr>
        <w:pStyle w:val="ListParagraph"/>
        <w:jc w:val="right"/>
        <w:rPr>
          <w:rFonts w:ascii="Arial" w:hAnsi="Arial" w:cs="Arial"/>
          <w:sz w:val="22"/>
          <w:szCs w:val="22"/>
          <w:lang w:val="en-GB"/>
        </w:rPr>
      </w:pPr>
    </w:p>
    <w:p w14:paraId="23E948DD" w14:textId="77777777" w:rsidR="00567DE3" w:rsidRPr="007B1228" w:rsidRDefault="00567DE3" w:rsidP="007B1228">
      <w:pPr>
        <w:pStyle w:val="ListParagraph"/>
        <w:jc w:val="right"/>
        <w:rPr>
          <w:rFonts w:ascii="Arial" w:hAnsi="Arial" w:cs="Arial"/>
          <w:sz w:val="22"/>
          <w:szCs w:val="22"/>
          <w:lang w:val="en-GB"/>
        </w:rPr>
      </w:pPr>
    </w:p>
    <w:p w14:paraId="3FD3C520" w14:textId="77777777" w:rsidR="007B1228" w:rsidRPr="007B1228" w:rsidRDefault="007B1228" w:rsidP="007B1228">
      <w:pPr>
        <w:pStyle w:val="ListParagraph"/>
        <w:jc w:val="right"/>
        <w:rPr>
          <w:rFonts w:ascii="Arial" w:hAnsi="Arial" w:cs="Arial"/>
          <w:sz w:val="22"/>
          <w:szCs w:val="22"/>
          <w:lang w:val="en-GB"/>
        </w:rPr>
      </w:pPr>
    </w:p>
    <w:p w14:paraId="3A3E23A8" w14:textId="77777777" w:rsidR="007B1228" w:rsidRPr="007B1228" w:rsidRDefault="007B1228" w:rsidP="007B1228">
      <w:pPr>
        <w:pStyle w:val="ListParagraph"/>
        <w:jc w:val="right"/>
        <w:rPr>
          <w:rFonts w:ascii="Arial" w:hAnsi="Arial" w:cs="Arial"/>
          <w:sz w:val="22"/>
          <w:szCs w:val="22"/>
          <w:lang w:val="en-GB"/>
        </w:rPr>
      </w:pPr>
      <w:r w:rsidRPr="007B1228">
        <w:rPr>
          <w:rFonts w:ascii="Arial" w:hAnsi="Arial" w:cs="Arial"/>
          <w:sz w:val="22"/>
          <w:szCs w:val="22"/>
          <w:lang w:val="en-GB"/>
        </w:rPr>
        <w:t>Answer: _____________ m</w:t>
      </w:r>
    </w:p>
    <w:p w14:paraId="7CEAC55C" w14:textId="77777777" w:rsidR="007B1228" w:rsidRPr="007B1228" w:rsidRDefault="007B1228" w:rsidP="007B1228">
      <w:pPr>
        <w:pStyle w:val="ListParagraph"/>
        <w:jc w:val="right"/>
        <w:rPr>
          <w:rFonts w:ascii="Arial" w:hAnsi="Arial" w:cs="Arial"/>
          <w:sz w:val="22"/>
          <w:szCs w:val="22"/>
          <w:lang w:val="en-GB"/>
        </w:rPr>
      </w:pPr>
    </w:p>
    <w:p w14:paraId="12BA8CDA" w14:textId="77777777" w:rsidR="00073EF4" w:rsidRDefault="00073EF4">
      <w:pPr>
        <w:spacing w:after="160" w:line="259" w:lineRule="auto"/>
        <w:rPr>
          <w:rFonts w:ascii="Arial" w:hAnsi="Arial" w:cs="Arial"/>
          <w:sz w:val="22"/>
          <w:szCs w:val="22"/>
          <w:lang w:val="en-GB"/>
        </w:rPr>
      </w:pPr>
      <w:r>
        <w:rPr>
          <w:rFonts w:ascii="Arial" w:hAnsi="Arial" w:cs="Arial"/>
          <w:sz w:val="22"/>
          <w:szCs w:val="22"/>
          <w:lang w:val="en-GB"/>
        </w:rPr>
        <w:br w:type="page"/>
      </w:r>
    </w:p>
    <w:p w14:paraId="55A258C0" w14:textId="1962A284" w:rsidR="007B1228" w:rsidRDefault="007B1228" w:rsidP="007B1228">
      <w:pPr>
        <w:rPr>
          <w:rFonts w:ascii="Arial" w:hAnsi="Arial" w:cs="Arial"/>
          <w:sz w:val="22"/>
          <w:szCs w:val="22"/>
          <w:lang w:val="en-GB"/>
        </w:rPr>
      </w:pPr>
      <w:r w:rsidRPr="007B1228">
        <w:rPr>
          <w:rFonts w:ascii="Arial" w:hAnsi="Arial" w:cs="Arial"/>
          <w:sz w:val="22"/>
          <w:szCs w:val="22"/>
          <w:lang w:val="en-GB"/>
        </w:rPr>
        <w:lastRenderedPageBreak/>
        <w:t xml:space="preserve">The student assumes that when the </w:t>
      </w:r>
      <w:r w:rsidR="00C856DD">
        <w:rPr>
          <w:rFonts w:ascii="Arial" w:hAnsi="Arial" w:cs="Arial"/>
          <w:sz w:val="22"/>
          <w:szCs w:val="22"/>
          <w:lang w:val="en-GB"/>
        </w:rPr>
        <w:t xml:space="preserve">rubber </w:t>
      </w:r>
      <w:r w:rsidRPr="007B1228">
        <w:rPr>
          <w:rFonts w:ascii="Arial" w:hAnsi="Arial" w:cs="Arial"/>
          <w:sz w:val="22"/>
          <w:szCs w:val="22"/>
          <w:lang w:val="en-GB"/>
        </w:rPr>
        <w:t>ball bounces off the lower step it experiences an elastic collision and obeys the law of reflection.</w:t>
      </w:r>
    </w:p>
    <w:p w14:paraId="6AA6F9CA" w14:textId="77777777" w:rsidR="00073EF4" w:rsidRPr="007B1228" w:rsidRDefault="00073EF4" w:rsidP="007B1228">
      <w:pPr>
        <w:rPr>
          <w:rFonts w:ascii="Arial" w:hAnsi="Arial" w:cs="Arial"/>
          <w:sz w:val="22"/>
          <w:szCs w:val="22"/>
          <w:lang w:val="en-GB"/>
        </w:rPr>
      </w:pPr>
    </w:p>
    <w:p w14:paraId="01EA2278" w14:textId="77777777" w:rsidR="00474CEB" w:rsidRPr="00DF70BB" w:rsidRDefault="00474CEB" w:rsidP="00474CEB">
      <w:pPr>
        <w:pStyle w:val="ListParagraph"/>
        <w:spacing w:after="160" w:line="259" w:lineRule="auto"/>
        <w:ind w:hanging="720"/>
        <w:rPr>
          <w:rFonts w:ascii="Arial" w:hAnsi="Arial" w:cs="Arial"/>
          <w:sz w:val="22"/>
          <w:szCs w:val="22"/>
          <w:lang w:val="en-GB"/>
        </w:rPr>
      </w:pPr>
      <w:r>
        <w:rPr>
          <w:rFonts w:ascii="Arial" w:hAnsi="Arial" w:cs="Arial"/>
          <w:sz w:val="22"/>
          <w:szCs w:val="22"/>
          <w:lang w:val="en-GB"/>
        </w:rPr>
        <w:t xml:space="preserve">d) </w:t>
      </w:r>
      <w:r>
        <w:rPr>
          <w:rFonts w:ascii="Arial" w:hAnsi="Arial" w:cs="Arial"/>
          <w:sz w:val="22"/>
          <w:szCs w:val="22"/>
          <w:lang w:val="en-GB"/>
        </w:rPr>
        <w:tab/>
      </w:r>
      <w:r w:rsidRPr="00DF70BB">
        <w:rPr>
          <w:rFonts w:ascii="Arial" w:hAnsi="Arial" w:cs="Arial"/>
          <w:sz w:val="22"/>
          <w:szCs w:val="22"/>
          <w:lang w:val="en-GB"/>
        </w:rPr>
        <w:t xml:space="preserve">Show with a calculation that the time taken by the </w:t>
      </w:r>
      <w:r>
        <w:rPr>
          <w:rFonts w:ascii="Arial" w:hAnsi="Arial" w:cs="Arial"/>
          <w:sz w:val="22"/>
          <w:szCs w:val="22"/>
          <w:lang w:val="en-GB"/>
        </w:rPr>
        <w:t>rubber ball</w:t>
      </w:r>
      <w:r w:rsidRPr="00DF70BB">
        <w:rPr>
          <w:rFonts w:ascii="Arial" w:hAnsi="Arial" w:cs="Arial"/>
          <w:sz w:val="22"/>
          <w:szCs w:val="22"/>
          <w:lang w:val="en-GB"/>
        </w:rPr>
        <w:t xml:space="preserve"> to reach the top of the cup </w:t>
      </w:r>
      <w:r>
        <w:rPr>
          <w:rFonts w:ascii="Arial" w:hAnsi="Arial" w:cs="Arial"/>
          <w:sz w:val="22"/>
          <w:szCs w:val="22"/>
          <w:lang w:val="en-GB"/>
        </w:rPr>
        <w:t xml:space="preserve">from the </w:t>
      </w:r>
      <w:r w:rsidRPr="00D55AEB">
        <w:rPr>
          <w:rFonts w:ascii="Arial" w:hAnsi="Arial" w:cs="Arial"/>
          <w:b/>
          <w:bCs/>
          <w:sz w:val="22"/>
          <w:szCs w:val="22"/>
          <w:lang w:val="en-GB"/>
        </w:rPr>
        <w:t>middle</w:t>
      </w:r>
      <w:r>
        <w:rPr>
          <w:rFonts w:ascii="Arial" w:hAnsi="Arial" w:cs="Arial"/>
          <w:sz w:val="22"/>
          <w:szCs w:val="22"/>
          <w:lang w:val="en-GB"/>
        </w:rPr>
        <w:t xml:space="preserve"> step </w:t>
      </w:r>
      <w:r w:rsidRPr="00DF70BB">
        <w:rPr>
          <w:rFonts w:ascii="Arial" w:hAnsi="Arial" w:cs="Arial"/>
          <w:sz w:val="22"/>
          <w:szCs w:val="22"/>
          <w:lang w:val="en-GB"/>
        </w:rPr>
        <w:t>is about 0.</w:t>
      </w:r>
      <w:r>
        <w:rPr>
          <w:rFonts w:ascii="Arial" w:hAnsi="Arial" w:cs="Arial"/>
          <w:sz w:val="22"/>
          <w:szCs w:val="22"/>
          <w:lang w:val="en-GB"/>
        </w:rPr>
        <w:t>6</w:t>
      </w:r>
      <w:r w:rsidRPr="00DF70BB">
        <w:rPr>
          <w:rFonts w:ascii="Arial" w:hAnsi="Arial" w:cs="Arial"/>
          <w:sz w:val="22"/>
          <w:szCs w:val="22"/>
          <w:lang w:val="en-GB"/>
        </w:rPr>
        <w:t xml:space="preserve"> s.</w:t>
      </w:r>
    </w:p>
    <w:p w14:paraId="67BB3CF9" w14:textId="77777777" w:rsidR="007B1228" w:rsidRPr="007B1228" w:rsidRDefault="007B1228" w:rsidP="007B1228">
      <w:pPr>
        <w:pStyle w:val="ListParagraph"/>
        <w:jc w:val="right"/>
        <w:rPr>
          <w:rFonts w:ascii="Arial" w:hAnsi="Arial" w:cs="Arial"/>
          <w:sz w:val="22"/>
          <w:szCs w:val="22"/>
          <w:lang w:val="en-GB"/>
        </w:rPr>
      </w:pPr>
      <w:r w:rsidRPr="007B1228">
        <w:rPr>
          <w:rFonts w:ascii="Arial" w:hAnsi="Arial" w:cs="Arial"/>
          <w:sz w:val="22"/>
          <w:szCs w:val="22"/>
          <w:lang w:val="en-GB"/>
        </w:rPr>
        <w:t>(4)</w:t>
      </w:r>
    </w:p>
    <w:p w14:paraId="151EFF71" w14:textId="77777777" w:rsidR="007B1228" w:rsidRPr="007B1228" w:rsidRDefault="007B1228" w:rsidP="007B1228">
      <w:pPr>
        <w:pStyle w:val="ListParagraph"/>
        <w:jc w:val="right"/>
        <w:rPr>
          <w:rFonts w:ascii="Arial" w:hAnsi="Arial" w:cs="Arial"/>
          <w:sz w:val="22"/>
          <w:szCs w:val="22"/>
          <w:lang w:val="en-GB"/>
        </w:rPr>
      </w:pPr>
    </w:p>
    <w:p w14:paraId="613A4380" w14:textId="77777777" w:rsidR="007B1228" w:rsidRPr="007B1228" w:rsidRDefault="007B1228" w:rsidP="007B1228">
      <w:pPr>
        <w:pStyle w:val="ListParagraph"/>
        <w:jc w:val="right"/>
        <w:rPr>
          <w:rFonts w:ascii="Arial" w:hAnsi="Arial" w:cs="Arial"/>
          <w:sz w:val="22"/>
          <w:szCs w:val="22"/>
          <w:lang w:val="en-GB"/>
        </w:rPr>
      </w:pPr>
    </w:p>
    <w:p w14:paraId="133C8136" w14:textId="77777777" w:rsidR="007B1228" w:rsidRPr="007B1228" w:rsidRDefault="007B1228" w:rsidP="007B1228">
      <w:pPr>
        <w:pStyle w:val="ListParagraph"/>
        <w:jc w:val="right"/>
        <w:rPr>
          <w:rFonts w:ascii="Arial" w:hAnsi="Arial" w:cs="Arial"/>
          <w:sz w:val="22"/>
          <w:szCs w:val="22"/>
          <w:lang w:val="en-GB"/>
        </w:rPr>
      </w:pPr>
    </w:p>
    <w:p w14:paraId="1335A3D3" w14:textId="77777777" w:rsidR="007B1228" w:rsidRPr="007B1228" w:rsidRDefault="007B1228" w:rsidP="007B1228">
      <w:pPr>
        <w:pStyle w:val="ListParagraph"/>
        <w:jc w:val="right"/>
        <w:rPr>
          <w:rFonts w:ascii="Arial" w:hAnsi="Arial" w:cs="Arial"/>
          <w:sz w:val="22"/>
          <w:szCs w:val="22"/>
          <w:lang w:val="en-GB"/>
        </w:rPr>
      </w:pPr>
    </w:p>
    <w:p w14:paraId="0BDA99C4" w14:textId="77777777" w:rsidR="007B1228" w:rsidRPr="007B1228" w:rsidRDefault="007B1228" w:rsidP="007B1228">
      <w:pPr>
        <w:pStyle w:val="ListParagraph"/>
        <w:jc w:val="right"/>
        <w:rPr>
          <w:rFonts w:ascii="Arial" w:hAnsi="Arial" w:cs="Arial"/>
          <w:sz w:val="22"/>
          <w:szCs w:val="22"/>
          <w:lang w:val="en-GB"/>
        </w:rPr>
      </w:pPr>
    </w:p>
    <w:p w14:paraId="5C49ABF3" w14:textId="77777777" w:rsidR="007B1228" w:rsidRPr="007B1228" w:rsidRDefault="007B1228" w:rsidP="007B1228">
      <w:pPr>
        <w:pStyle w:val="ListParagraph"/>
        <w:jc w:val="right"/>
        <w:rPr>
          <w:rFonts w:ascii="Arial" w:hAnsi="Arial" w:cs="Arial"/>
          <w:sz w:val="22"/>
          <w:szCs w:val="22"/>
          <w:lang w:val="en-GB"/>
        </w:rPr>
      </w:pPr>
    </w:p>
    <w:p w14:paraId="11566884" w14:textId="77777777" w:rsidR="007B1228" w:rsidRPr="007B1228" w:rsidRDefault="007B1228" w:rsidP="007B1228">
      <w:pPr>
        <w:pStyle w:val="ListParagraph"/>
        <w:jc w:val="right"/>
        <w:rPr>
          <w:rFonts w:ascii="Arial" w:hAnsi="Arial" w:cs="Arial"/>
          <w:sz w:val="22"/>
          <w:szCs w:val="22"/>
          <w:lang w:val="en-GB"/>
        </w:rPr>
      </w:pPr>
    </w:p>
    <w:p w14:paraId="3AF43E42" w14:textId="77777777" w:rsidR="007B1228" w:rsidRPr="007B1228" w:rsidRDefault="007B1228" w:rsidP="007B1228">
      <w:pPr>
        <w:pStyle w:val="ListParagraph"/>
        <w:jc w:val="right"/>
        <w:rPr>
          <w:rFonts w:ascii="Arial" w:hAnsi="Arial" w:cs="Arial"/>
          <w:sz w:val="22"/>
          <w:szCs w:val="22"/>
          <w:lang w:val="en-GB"/>
        </w:rPr>
      </w:pPr>
    </w:p>
    <w:p w14:paraId="47054D8E" w14:textId="77777777" w:rsidR="007B1228" w:rsidRPr="007B1228" w:rsidRDefault="007B1228" w:rsidP="007B1228">
      <w:pPr>
        <w:pStyle w:val="ListParagraph"/>
        <w:jc w:val="right"/>
        <w:rPr>
          <w:rFonts w:ascii="Arial" w:hAnsi="Arial" w:cs="Arial"/>
          <w:sz w:val="22"/>
          <w:szCs w:val="22"/>
          <w:lang w:val="en-GB"/>
        </w:rPr>
      </w:pPr>
    </w:p>
    <w:p w14:paraId="317D29C9" w14:textId="22C9ABFA" w:rsidR="007B1228" w:rsidRDefault="007B1228" w:rsidP="007B1228">
      <w:pPr>
        <w:pStyle w:val="ListParagraph"/>
        <w:jc w:val="right"/>
        <w:rPr>
          <w:rFonts w:ascii="Arial" w:hAnsi="Arial" w:cs="Arial"/>
          <w:sz w:val="22"/>
          <w:szCs w:val="22"/>
          <w:lang w:val="en-GB"/>
        </w:rPr>
      </w:pPr>
    </w:p>
    <w:p w14:paraId="2DD75762" w14:textId="394021F8" w:rsidR="00073EF4" w:rsidRDefault="00073EF4" w:rsidP="007B1228">
      <w:pPr>
        <w:pStyle w:val="ListParagraph"/>
        <w:jc w:val="right"/>
        <w:rPr>
          <w:rFonts w:ascii="Arial" w:hAnsi="Arial" w:cs="Arial"/>
          <w:sz w:val="22"/>
          <w:szCs w:val="22"/>
          <w:lang w:val="en-GB"/>
        </w:rPr>
      </w:pPr>
    </w:p>
    <w:p w14:paraId="6C63F8FD" w14:textId="77777777" w:rsidR="00073EF4" w:rsidRPr="007B1228" w:rsidRDefault="00073EF4" w:rsidP="007B1228">
      <w:pPr>
        <w:pStyle w:val="ListParagraph"/>
        <w:jc w:val="right"/>
        <w:rPr>
          <w:rFonts w:ascii="Arial" w:hAnsi="Arial" w:cs="Arial"/>
          <w:sz w:val="22"/>
          <w:szCs w:val="22"/>
          <w:lang w:val="en-GB"/>
        </w:rPr>
      </w:pPr>
    </w:p>
    <w:p w14:paraId="29B8DEC2" w14:textId="2FECF595" w:rsidR="007B1228" w:rsidRDefault="007B1228" w:rsidP="007B1228">
      <w:pPr>
        <w:pStyle w:val="ListParagraph"/>
        <w:jc w:val="right"/>
        <w:rPr>
          <w:rFonts w:ascii="Arial" w:hAnsi="Arial" w:cs="Arial"/>
          <w:sz w:val="22"/>
          <w:szCs w:val="22"/>
          <w:lang w:val="en-GB"/>
        </w:rPr>
      </w:pPr>
    </w:p>
    <w:p w14:paraId="30960FB5" w14:textId="07E54FC0" w:rsidR="00F4702B" w:rsidRDefault="00F4702B" w:rsidP="007B1228">
      <w:pPr>
        <w:pStyle w:val="ListParagraph"/>
        <w:jc w:val="right"/>
        <w:rPr>
          <w:rFonts w:ascii="Arial" w:hAnsi="Arial" w:cs="Arial"/>
          <w:sz w:val="22"/>
          <w:szCs w:val="22"/>
          <w:lang w:val="en-GB"/>
        </w:rPr>
      </w:pPr>
    </w:p>
    <w:p w14:paraId="0A9503AD" w14:textId="77777777" w:rsidR="005E3B07" w:rsidRDefault="005E3B07" w:rsidP="007B1228">
      <w:pPr>
        <w:pStyle w:val="ListParagraph"/>
        <w:jc w:val="right"/>
        <w:rPr>
          <w:rFonts w:ascii="Arial" w:hAnsi="Arial" w:cs="Arial"/>
          <w:sz w:val="22"/>
          <w:szCs w:val="22"/>
          <w:lang w:val="en-GB"/>
        </w:rPr>
      </w:pPr>
    </w:p>
    <w:p w14:paraId="4590205F" w14:textId="77777777" w:rsidR="005E3B07" w:rsidRDefault="005E3B07" w:rsidP="007B1228">
      <w:pPr>
        <w:pStyle w:val="ListParagraph"/>
        <w:jc w:val="right"/>
        <w:rPr>
          <w:rFonts w:ascii="Arial" w:hAnsi="Arial" w:cs="Arial"/>
          <w:sz w:val="22"/>
          <w:szCs w:val="22"/>
          <w:lang w:val="en-GB"/>
        </w:rPr>
      </w:pPr>
    </w:p>
    <w:p w14:paraId="033126AF" w14:textId="0FA5C851" w:rsidR="00F4702B" w:rsidRDefault="00F4702B" w:rsidP="007B1228">
      <w:pPr>
        <w:pStyle w:val="ListParagraph"/>
        <w:jc w:val="right"/>
        <w:rPr>
          <w:rFonts w:ascii="Arial" w:hAnsi="Arial" w:cs="Arial"/>
          <w:sz w:val="22"/>
          <w:szCs w:val="22"/>
          <w:lang w:val="en-GB"/>
        </w:rPr>
      </w:pPr>
    </w:p>
    <w:p w14:paraId="66027C81" w14:textId="77777777" w:rsidR="00F4702B" w:rsidRPr="007B1228" w:rsidRDefault="00F4702B" w:rsidP="007B1228">
      <w:pPr>
        <w:pStyle w:val="ListParagraph"/>
        <w:jc w:val="right"/>
        <w:rPr>
          <w:rFonts w:ascii="Arial" w:hAnsi="Arial" w:cs="Arial"/>
          <w:sz w:val="22"/>
          <w:szCs w:val="22"/>
          <w:lang w:val="en-GB"/>
        </w:rPr>
      </w:pPr>
    </w:p>
    <w:p w14:paraId="3446910B" w14:textId="77777777" w:rsidR="007B1228" w:rsidRPr="007B1228" w:rsidRDefault="007B1228" w:rsidP="007B1228">
      <w:pPr>
        <w:pStyle w:val="ListParagraph"/>
        <w:jc w:val="right"/>
        <w:rPr>
          <w:rFonts w:ascii="Arial" w:hAnsi="Arial" w:cs="Arial"/>
          <w:sz w:val="22"/>
          <w:szCs w:val="22"/>
          <w:lang w:val="en-GB"/>
        </w:rPr>
      </w:pPr>
    </w:p>
    <w:p w14:paraId="1237214D" w14:textId="77777777" w:rsidR="007B1228" w:rsidRPr="007B1228" w:rsidRDefault="007B1228" w:rsidP="007B1228">
      <w:pPr>
        <w:pStyle w:val="ListParagraph"/>
        <w:jc w:val="right"/>
        <w:rPr>
          <w:rFonts w:ascii="Arial" w:hAnsi="Arial" w:cs="Arial"/>
          <w:sz w:val="22"/>
          <w:szCs w:val="22"/>
          <w:lang w:val="en-GB"/>
        </w:rPr>
      </w:pPr>
    </w:p>
    <w:p w14:paraId="68053354" w14:textId="77777777" w:rsidR="007B1228" w:rsidRPr="007B1228" w:rsidRDefault="007B1228" w:rsidP="007B1228">
      <w:pPr>
        <w:pStyle w:val="ListParagraph"/>
        <w:jc w:val="right"/>
        <w:rPr>
          <w:rFonts w:ascii="Arial" w:hAnsi="Arial" w:cs="Arial"/>
          <w:sz w:val="22"/>
          <w:szCs w:val="22"/>
          <w:lang w:val="en-GB"/>
        </w:rPr>
      </w:pPr>
    </w:p>
    <w:p w14:paraId="2A8F0BBD" w14:textId="77777777" w:rsidR="007B1228" w:rsidRPr="007B1228" w:rsidRDefault="007B1228" w:rsidP="007B1228">
      <w:pPr>
        <w:pStyle w:val="ListParagraph"/>
        <w:jc w:val="right"/>
        <w:rPr>
          <w:rFonts w:ascii="Arial" w:hAnsi="Arial" w:cs="Arial"/>
          <w:sz w:val="22"/>
          <w:szCs w:val="22"/>
          <w:lang w:val="en-GB"/>
        </w:rPr>
      </w:pPr>
      <w:r w:rsidRPr="007B1228">
        <w:rPr>
          <w:rFonts w:ascii="Arial" w:hAnsi="Arial" w:cs="Arial"/>
          <w:sz w:val="22"/>
          <w:szCs w:val="22"/>
          <w:lang w:val="en-GB"/>
        </w:rPr>
        <w:t>Answer: ___________ s</w:t>
      </w:r>
    </w:p>
    <w:p w14:paraId="4CC20C8E" w14:textId="77777777" w:rsidR="007B1228" w:rsidRPr="007B1228" w:rsidRDefault="007B1228" w:rsidP="007B1228">
      <w:pPr>
        <w:pStyle w:val="ListParagraph"/>
        <w:jc w:val="right"/>
        <w:rPr>
          <w:rFonts w:ascii="Arial" w:hAnsi="Arial" w:cs="Arial"/>
          <w:sz w:val="22"/>
          <w:szCs w:val="22"/>
          <w:lang w:val="en-GB"/>
        </w:rPr>
      </w:pPr>
    </w:p>
    <w:p w14:paraId="4B687495" w14:textId="64BA3F1B" w:rsidR="007B1228" w:rsidRPr="00815561" w:rsidRDefault="007B1228" w:rsidP="00815561">
      <w:pPr>
        <w:pStyle w:val="ListParagraph"/>
        <w:numPr>
          <w:ilvl w:val="0"/>
          <w:numId w:val="50"/>
        </w:numPr>
        <w:spacing w:after="160" w:line="259" w:lineRule="auto"/>
        <w:ind w:hanging="720"/>
        <w:rPr>
          <w:rFonts w:ascii="Arial" w:hAnsi="Arial" w:cs="Arial"/>
          <w:sz w:val="22"/>
          <w:szCs w:val="22"/>
          <w:lang w:val="en-GB"/>
        </w:rPr>
      </w:pPr>
      <w:r w:rsidRPr="00815561">
        <w:rPr>
          <w:rFonts w:ascii="Arial" w:hAnsi="Arial" w:cs="Arial"/>
          <w:sz w:val="22"/>
          <w:szCs w:val="22"/>
          <w:lang w:val="en-GB"/>
        </w:rPr>
        <w:t xml:space="preserve">Hence, calculate the distance ‘y’. It can be assumed that the </w:t>
      </w:r>
      <w:r w:rsidR="00C856DD" w:rsidRPr="00815561">
        <w:rPr>
          <w:rFonts w:ascii="Arial" w:hAnsi="Arial" w:cs="Arial"/>
          <w:sz w:val="22"/>
          <w:szCs w:val="22"/>
          <w:lang w:val="en-GB"/>
        </w:rPr>
        <w:t xml:space="preserve">rubber ball </w:t>
      </w:r>
      <w:r w:rsidRPr="00815561">
        <w:rPr>
          <w:rFonts w:ascii="Arial" w:hAnsi="Arial" w:cs="Arial"/>
          <w:sz w:val="22"/>
          <w:szCs w:val="22"/>
          <w:lang w:val="en-GB"/>
        </w:rPr>
        <w:t>enters the middle of the top of the cup.</w:t>
      </w:r>
    </w:p>
    <w:p w14:paraId="014D5F89" w14:textId="5253F034" w:rsidR="007B1228" w:rsidRPr="007B1228" w:rsidRDefault="007B1228" w:rsidP="007B1228">
      <w:pPr>
        <w:pStyle w:val="ListParagraph"/>
        <w:jc w:val="right"/>
        <w:rPr>
          <w:rFonts w:ascii="Arial" w:hAnsi="Arial" w:cs="Arial"/>
          <w:sz w:val="22"/>
          <w:szCs w:val="22"/>
          <w:lang w:val="en-GB"/>
        </w:rPr>
      </w:pPr>
      <w:r w:rsidRPr="007B1228">
        <w:rPr>
          <w:rFonts w:ascii="Arial" w:hAnsi="Arial" w:cs="Arial"/>
          <w:sz w:val="22"/>
          <w:szCs w:val="22"/>
          <w:lang w:val="en-GB"/>
        </w:rPr>
        <w:t>(</w:t>
      </w:r>
      <w:r w:rsidR="00073EF4">
        <w:rPr>
          <w:rFonts w:ascii="Arial" w:hAnsi="Arial" w:cs="Arial"/>
          <w:sz w:val="22"/>
          <w:szCs w:val="22"/>
          <w:lang w:val="en-GB"/>
        </w:rPr>
        <w:t>3</w:t>
      </w:r>
      <w:r w:rsidRPr="007B1228">
        <w:rPr>
          <w:rFonts w:ascii="Arial" w:hAnsi="Arial" w:cs="Arial"/>
          <w:sz w:val="22"/>
          <w:szCs w:val="22"/>
          <w:lang w:val="en-GB"/>
        </w:rPr>
        <w:t>)</w:t>
      </w:r>
    </w:p>
    <w:p w14:paraId="1056B15C" w14:textId="77777777" w:rsidR="007B1228" w:rsidRPr="007B1228" w:rsidRDefault="007B1228" w:rsidP="007B1228">
      <w:pPr>
        <w:pStyle w:val="ListParagraph"/>
        <w:jc w:val="right"/>
        <w:rPr>
          <w:rFonts w:ascii="Arial" w:hAnsi="Arial" w:cs="Arial"/>
          <w:sz w:val="22"/>
          <w:szCs w:val="22"/>
          <w:lang w:val="en-GB"/>
        </w:rPr>
      </w:pPr>
    </w:p>
    <w:p w14:paraId="68DEDECD" w14:textId="77777777" w:rsidR="007B1228" w:rsidRPr="007B1228" w:rsidRDefault="007B1228" w:rsidP="007B1228">
      <w:pPr>
        <w:pStyle w:val="ListParagraph"/>
        <w:jc w:val="right"/>
        <w:rPr>
          <w:rFonts w:ascii="Arial" w:hAnsi="Arial" w:cs="Arial"/>
          <w:sz w:val="22"/>
          <w:szCs w:val="22"/>
          <w:lang w:val="en-GB"/>
        </w:rPr>
      </w:pPr>
    </w:p>
    <w:p w14:paraId="491655A5" w14:textId="77777777" w:rsidR="007B1228" w:rsidRPr="007B1228" w:rsidRDefault="007B1228" w:rsidP="007B1228">
      <w:pPr>
        <w:pStyle w:val="ListParagraph"/>
        <w:jc w:val="right"/>
        <w:rPr>
          <w:rFonts w:ascii="Arial" w:hAnsi="Arial" w:cs="Arial"/>
          <w:sz w:val="22"/>
          <w:szCs w:val="22"/>
          <w:lang w:val="en-GB"/>
        </w:rPr>
      </w:pPr>
    </w:p>
    <w:p w14:paraId="78E08423" w14:textId="77777777" w:rsidR="007B1228" w:rsidRPr="007B1228" w:rsidRDefault="007B1228" w:rsidP="007B1228">
      <w:pPr>
        <w:pStyle w:val="ListParagraph"/>
        <w:jc w:val="right"/>
        <w:rPr>
          <w:rFonts w:ascii="Arial" w:hAnsi="Arial" w:cs="Arial"/>
          <w:sz w:val="22"/>
          <w:szCs w:val="22"/>
          <w:lang w:val="en-GB"/>
        </w:rPr>
      </w:pPr>
    </w:p>
    <w:p w14:paraId="583A33D1" w14:textId="77777777" w:rsidR="007B1228" w:rsidRPr="007B1228" w:rsidRDefault="007B1228" w:rsidP="007B1228">
      <w:pPr>
        <w:pStyle w:val="ListParagraph"/>
        <w:jc w:val="right"/>
        <w:rPr>
          <w:rFonts w:ascii="Arial" w:hAnsi="Arial" w:cs="Arial"/>
          <w:sz w:val="22"/>
          <w:szCs w:val="22"/>
          <w:lang w:val="en-GB"/>
        </w:rPr>
      </w:pPr>
    </w:p>
    <w:p w14:paraId="4BE2B191" w14:textId="77777777" w:rsidR="007B1228" w:rsidRPr="007B1228" w:rsidRDefault="007B1228" w:rsidP="007B1228">
      <w:pPr>
        <w:pStyle w:val="ListParagraph"/>
        <w:jc w:val="right"/>
        <w:rPr>
          <w:rFonts w:ascii="Arial" w:hAnsi="Arial" w:cs="Arial"/>
          <w:sz w:val="22"/>
          <w:szCs w:val="22"/>
          <w:lang w:val="en-GB"/>
        </w:rPr>
      </w:pPr>
    </w:p>
    <w:p w14:paraId="52C2DCF1" w14:textId="033431F9" w:rsidR="007B1228" w:rsidRDefault="007B1228" w:rsidP="007B1228">
      <w:pPr>
        <w:pStyle w:val="ListParagraph"/>
        <w:jc w:val="right"/>
        <w:rPr>
          <w:rFonts w:ascii="Arial" w:hAnsi="Arial" w:cs="Arial"/>
          <w:sz w:val="22"/>
          <w:szCs w:val="22"/>
          <w:lang w:val="en-GB"/>
        </w:rPr>
      </w:pPr>
    </w:p>
    <w:p w14:paraId="046DCB64" w14:textId="03207C13" w:rsidR="00F4702B" w:rsidRDefault="00F4702B" w:rsidP="007B1228">
      <w:pPr>
        <w:pStyle w:val="ListParagraph"/>
        <w:jc w:val="right"/>
        <w:rPr>
          <w:rFonts w:ascii="Arial" w:hAnsi="Arial" w:cs="Arial"/>
          <w:sz w:val="22"/>
          <w:szCs w:val="22"/>
          <w:lang w:val="en-GB"/>
        </w:rPr>
      </w:pPr>
    </w:p>
    <w:p w14:paraId="1044869D" w14:textId="77777777" w:rsidR="00F4702B" w:rsidRPr="007B1228" w:rsidRDefault="00F4702B" w:rsidP="007B1228">
      <w:pPr>
        <w:pStyle w:val="ListParagraph"/>
        <w:jc w:val="right"/>
        <w:rPr>
          <w:rFonts w:ascii="Arial" w:hAnsi="Arial" w:cs="Arial"/>
          <w:sz w:val="22"/>
          <w:szCs w:val="22"/>
          <w:lang w:val="en-GB"/>
        </w:rPr>
      </w:pPr>
    </w:p>
    <w:p w14:paraId="18A2FE84" w14:textId="77777777" w:rsidR="007B1228" w:rsidRPr="007B1228" w:rsidRDefault="007B1228" w:rsidP="007B1228">
      <w:pPr>
        <w:pStyle w:val="ListParagraph"/>
        <w:jc w:val="right"/>
        <w:rPr>
          <w:rFonts w:ascii="Arial" w:hAnsi="Arial" w:cs="Arial"/>
          <w:sz w:val="22"/>
          <w:szCs w:val="22"/>
          <w:lang w:val="en-GB"/>
        </w:rPr>
      </w:pPr>
    </w:p>
    <w:p w14:paraId="400AD62F" w14:textId="77777777" w:rsidR="007B1228" w:rsidRPr="007B1228" w:rsidRDefault="007B1228" w:rsidP="007B1228">
      <w:pPr>
        <w:pStyle w:val="ListParagraph"/>
        <w:jc w:val="right"/>
        <w:rPr>
          <w:rFonts w:ascii="Arial" w:hAnsi="Arial" w:cs="Arial"/>
          <w:sz w:val="22"/>
          <w:szCs w:val="22"/>
          <w:lang w:val="en-GB"/>
        </w:rPr>
      </w:pPr>
    </w:p>
    <w:p w14:paraId="7AC7A6CE" w14:textId="77777777" w:rsidR="007B1228" w:rsidRPr="007B1228" w:rsidRDefault="007B1228" w:rsidP="007B1228">
      <w:pPr>
        <w:pStyle w:val="ListParagraph"/>
        <w:jc w:val="right"/>
        <w:rPr>
          <w:rFonts w:ascii="Arial" w:hAnsi="Arial" w:cs="Arial"/>
          <w:sz w:val="22"/>
          <w:szCs w:val="22"/>
          <w:lang w:val="en-GB"/>
        </w:rPr>
      </w:pPr>
    </w:p>
    <w:p w14:paraId="585735F4" w14:textId="77777777" w:rsidR="007B1228" w:rsidRPr="007B1228" w:rsidRDefault="007B1228" w:rsidP="007B1228">
      <w:pPr>
        <w:pStyle w:val="ListParagraph"/>
        <w:jc w:val="right"/>
        <w:rPr>
          <w:rFonts w:ascii="Arial" w:hAnsi="Arial" w:cs="Arial"/>
          <w:sz w:val="22"/>
          <w:szCs w:val="22"/>
          <w:lang w:val="en-GB"/>
        </w:rPr>
      </w:pPr>
    </w:p>
    <w:p w14:paraId="24BDBB11" w14:textId="77777777" w:rsidR="007B1228" w:rsidRPr="007B1228" w:rsidRDefault="007B1228" w:rsidP="007B1228">
      <w:pPr>
        <w:pStyle w:val="ListParagraph"/>
        <w:jc w:val="right"/>
        <w:rPr>
          <w:rFonts w:ascii="Arial" w:hAnsi="Arial" w:cs="Arial"/>
          <w:sz w:val="22"/>
          <w:szCs w:val="22"/>
          <w:lang w:val="en-GB"/>
        </w:rPr>
      </w:pPr>
    </w:p>
    <w:p w14:paraId="1DBE4475" w14:textId="77777777" w:rsidR="007B1228" w:rsidRDefault="007B1228" w:rsidP="007B1228">
      <w:pPr>
        <w:pStyle w:val="ListParagraph"/>
        <w:jc w:val="right"/>
        <w:rPr>
          <w:rFonts w:ascii="Arial" w:hAnsi="Arial" w:cs="Arial"/>
          <w:sz w:val="22"/>
          <w:szCs w:val="22"/>
          <w:lang w:val="en-GB"/>
        </w:rPr>
      </w:pPr>
    </w:p>
    <w:p w14:paraId="610994D4" w14:textId="77777777" w:rsidR="005E3B07" w:rsidRDefault="005E3B07" w:rsidP="007B1228">
      <w:pPr>
        <w:pStyle w:val="ListParagraph"/>
        <w:jc w:val="right"/>
        <w:rPr>
          <w:rFonts w:ascii="Arial" w:hAnsi="Arial" w:cs="Arial"/>
          <w:sz w:val="22"/>
          <w:szCs w:val="22"/>
          <w:lang w:val="en-GB"/>
        </w:rPr>
      </w:pPr>
    </w:p>
    <w:p w14:paraId="4B242043" w14:textId="77777777" w:rsidR="005E3B07" w:rsidRDefault="005E3B07" w:rsidP="007B1228">
      <w:pPr>
        <w:pStyle w:val="ListParagraph"/>
        <w:jc w:val="right"/>
        <w:rPr>
          <w:rFonts w:ascii="Arial" w:hAnsi="Arial" w:cs="Arial"/>
          <w:sz w:val="22"/>
          <w:szCs w:val="22"/>
          <w:lang w:val="en-GB"/>
        </w:rPr>
      </w:pPr>
    </w:p>
    <w:p w14:paraId="62CC6F4C" w14:textId="77777777" w:rsidR="005E3B07" w:rsidRDefault="005E3B07" w:rsidP="007B1228">
      <w:pPr>
        <w:pStyle w:val="ListParagraph"/>
        <w:jc w:val="right"/>
        <w:rPr>
          <w:rFonts w:ascii="Arial" w:hAnsi="Arial" w:cs="Arial"/>
          <w:sz w:val="22"/>
          <w:szCs w:val="22"/>
          <w:lang w:val="en-GB"/>
        </w:rPr>
      </w:pPr>
    </w:p>
    <w:p w14:paraId="5DD7D8CB" w14:textId="77777777" w:rsidR="005E3B07" w:rsidRDefault="005E3B07" w:rsidP="007B1228">
      <w:pPr>
        <w:pStyle w:val="ListParagraph"/>
        <w:jc w:val="right"/>
        <w:rPr>
          <w:rFonts w:ascii="Arial" w:hAnsi="Arial" w:cs="Arial"/>
          <w:sz w:val="22"/>
          <w:szCs w:val="22"/>
          <w:lang w:val="en-GB"/>
        </w:rPr>
      </w:pPr>
    </w:p>
    <w:p w14:paraId="17BC2D26" w14:textId="77777777" w:rsidR="005E3B07" w:rsidRPr="007B1228" w:rsidRDefault="005E3B07" w:rsidP="007B1228">
      <w:pPr>
        <w:pStyle w:val="ListParagraph"/>
        <w:jc w:val="right"/>
        <w:rPr>
          <w:rFonts w:ascii="Arial" w:hAnsi="Arial" w:cs="Arial"/>
          <w:sz w:val="22"/>
          <w:szCs w:val="22"/>
          <w:lang w:val="en-GB"/>
        </w:rPr>
      </w:pPr>
    </w:p>
    <w:p w14:paraId="275508B5" w14:textId="77777777" w:rsidR="007B1228" w:rsidRPr="007B1228" w:rsidRDefault="007B1228" w:rsidP="007B1228">
      <w:pPr>
        <w:pStyle w:val="ListParagraph"/>
        <w:jc w:val="right"/>
        <w:rPr>
          <w:rFonts w:ascii="Arial" w:hAnsi="Arial" w:cs="Arial"/>
          <w:sz w:val="22"/>
          <w:szCs w:val="22"/>
          <w:lang w:val="en-GB"/>
        </w:rPr>
      </w:pPr>
    </w:p>
    <w:p w14:paraId="043BD72F" w14:textId="77777777" w:rsidR="007B1228" w:rsidRPr="007B1228" w:rsidRDefault="007B1228" w:rsidP="007B1228">
      <w:pPr>
        <w:pStyle w:val="ListParagraph"/>
        <w:jc w:val="right"/>
        <w:rPr>
          <w:rFonts w:ascii="Arial" w:hAnsi="Arial" w:cs="Arial"/>
          <w:sz w:val="22"/>
          <w:szCs w:val="22"/>
          <w:lang w:val="en-GB"/>
        </w:rPr>
      </w:pPr>
    </w:p>
    <w:p w14:paraId="06BAC7DF" w14:textId="48AEB93A" w:rsidR="00F4702B" w:rsidRDefault="007B1228" w:rsidP="007B1228">
      <w:pPr>
        <w:pStyle w:val="ListParagraph"/>
        <w:jc w:val="right"/>
        <w:rPr>
          <w:rFonts w:ascii="Arial" w:hAnsi="Arial" w:cs="Arial"/>
          <w:sz w:val="22"/>
          <w:szCs w:val="22"/>
          <w:lang w:val="en-GB"/>
        </w:rPr>
      </w:pPr>
      <w:r w:rsidRPr="007B1228">
        <w:rPr>
          <w:rFonts w:ascii="Arial" w:hAnsi="Arial" w:cs="Arial"/>
          <w:sz w:val="22"/>
          <w:szCs w:val="22"/>
          <w:lang w:val="en-GB"/>
        </w:rPr>
        <w:t>Answer: y = _____________ m</w:t>
      </w:r>
    </w:p>
    <w:p w14:paraId="7204CE25" w14:textId="77777777" w:rsidR="00F4702B" w:rsidRDefault="00F4702B">
      <w:pPr>
        <w:spacing w:after="160" w:line="259" w:lineRule="auto"/>
        <w:rPr>
          <w:rFonts w:ascii="Arial" w:hAnsi="Arial" w:cs="Arial"/>
          <w:sz w:val="22"/>
          <w:szCs w:val="22"/>
          <w:lang w:val="en-GB"/>
        </w:rPr>
      </w:pPr>
      <w:r>
        <w:rPr>
          <w:rFonts w:ascii="Arial" w:hAnsi="Arial" w:cs="Arial"/>
          <w:sz w:val="22"/>
          <w:szCs w:val="22"/>
          <w:lang w:val="en-GB"/>
        </w:rPr>
        <w:br w:type="page"/>
      </w:r>
    </w:p>
    <w:p w14:paraId="40378721" w14:textId="50FD7F27" w:rsidR="00F4702B" w:rsidRDefault="00F4702B" w:rsidP="00F4702B">
      <w:pPr>
        <w:rPr>
          <w:rFonts w:ascii="Arial" w:hAnsi="Arial" w:cs="Arial"/>
          <w:b/>
          <w:sz w:val="22"/>
          <w:szCs w:val="22"/>
        </w:rPr>
      </w:pPr>
      <w:r w:rsidRPr="0079189C">
        <w:rPr>
          <w:rFonts w:ascii="Arial" w:hAnsi="Arial" w:cs="Arial"/>
          <w:b/>
          <w:sz w:val="22"/>
          <w:szCs w:val="22"/>
        </w:rPr>
        <w:lastRenderedPageBreak/>
        <w:t xml:space="preserve">Question </w:t>
      </w:r>
      <w:r>
        <w:rPr>
          <w:rFonts w:ascii="Arial" w:hAnsi="Arial" w:cs="Arial"/>
          <w:b/>
          <w:sz w:val="22"/>
          <w:szCs w:val="22"/>
        </w:rPr>
        <w:t>14</w:t>
      </w:r>
      <w:r>
        <w:rPr>
          <w:rFonts w:ascii="Arial" w:hAnsi="Arial" w:cs="Arial"/>
          <w:b/>
          <w:sz w:val="22"/>
          <w:szCs w:val="22"/>
        </w:rPr>
        <w:tab/>
      </w:r>
      <w:r>
        <w:rPr>
          <w:rFonts w:ascii="Arial" w:hAnsi="Arial" w:cs="Arial"/>
          <w:b/>
          <w:sz w:val="22"/>
          <w:szCs w:val="22"/>
        </w:rPr>
        <w:tab/>
      </w:r>
      <w:r>
        <w:rPr>
          <w:rFonts w:ascii="Arial" w:hAnsi="Arial" w:cs="Arial"/>
          <w:b/>
          <w:sz w:val="22"/>
          <w:szCs w:val="22"/>
        </w:rPr>
        <w:tab/>
      </w:r>
      <w:r>
        <w:rPr>
          <w:rFonts w:ascii="Arial" w:hAnsi="Arial" w:cs="Arial"/>
          <w:b/>
          <w:sz w:val="22"/>
          <w:szCs w:val="22"/>
        </w:rPr>
        <w:tab/>
      </w:r>
      <w:r>
        <w:rPr>
          <w:rFonts w:ascii="Arial" w:hAnsi="Arial" w:cs="Arial"/>
          <w:b/>
          <w:sz w:val="22"/>
          <w:szCs w:val="22"/>
        </w:rPr>
        <w:tab/>
      </w:r>
      <w:r>
        <w:rPr>
          <w:rFonts w:ascii="Arial" w:hAnsi="Arial" w:cs="Arial"/>
          <w:b/>
          <w:sz w:val="22"/>
          <w:szCs w:val="22"/>
        </w:rPr>
        <w:tab/>
      </w:r>
      <w:r>
        <w:rPr>
          <w:rFonts w:ascii="Arial" w:hAnsi="Arial" w:cs="Arial"/>
          <w:b/>
          <w:sz w:val="22"/>
          <w:szCs w:val="22"/>
        </w:rPr>
        <w:tab/>
      </w:r>
      <w:r>
        <w:rPr>
          <w:rFonts w:ascii="Arial" w:hAnsi="Arial" w:cs="Arial"/>
          <w:b/>
          <w:sz w:val="22"/>
          <w:szCs w:val="22"/>
        </w:rPr>
        <w:tab/>
      </w:r>
      <w:r>
        <w:rPr>
          <w:rFonts w:ascii="Arial" w:hAnsi="Arial" w:cs="Arial"/>
          <w:b/>
          <w:sz w:val="22"/>
          <w:szCs w:val="22"/>
        </w:rPr>
        <w:tab/>
      </w:r>
      <w:r>
        <w:rPr>
          <w:rFonts w:ascii="Arial" w:hAnsi="Arial" w:cs="Arial"/>
          <w:b/>
          <w:sz w:val="22"/>
          <w:szCs w:val="22"/>
        </w:rPr>
        <w:tab/>
      </w:r>
      <w:r>
        <w:rPr>
          <w:rFonts w:ascii="Arial" w:hAnsi="Arial" w:cs="Arial"/>
          <w:b/>
          <w:sz w:val="22"/>
          <w:szCs w:val="22"/>
        </w:rPr>
        <w:tab/>
        <w:t>(17 marks)</w:t>
      </w:r>
    </w:p>
    <w:p w14:paraId="2803E1E5" w14:textId="37FDE928" w:rsidR="00F4702B" w:rsidRDefault="00F4702B" w:rsidP="00F4702B">
      <w:pPr>
        <w:rPr>
          <w:rFonts w:ascii="Arial" w:hAnsi="Arial" w:cs="Arial"/>
          <w:b/>
          <w:sz w:val="22"/>
          <w:szCs w:val="22"/>
        </w:rPr>
      </w:pPr>
    </w:p>
    <w:p w14:paraId="20FAA40E" w14:textId="77777777" w:rsidR="00957732" w:rsidRPr="00957732" w:rsidRDefault="00957732" w:rsidP="00B8449A">
      <w:pPr>
        <w:spacing w:line="276" w:lineRule="auto"/>
        <w:rPr>
          <w:rFonts w:ascii="Arial" w:hAnsi="Arial" w:cs="Arial"/>
          <w:sz w:val="22"/>
          <w:szCs w:val="22"/>
        </w:rPr>
      </w:pPr>
      <w:r w:rsidRPr="00957732">
        <w:rPr>
          <w:rFonts w:ascii="Arial" w:hAnsi="Arial" w:cs="Arial"/>
          <w:sz w:val="22"/>
          <w:szCs w:val="22"/>
        </w:rPr>
        <w:t>Some students decided to determine the wavelength (λ) of the light from a laser using the techniques utilised by Thomas Young in his famous ‘double slit experiment’ in 1804.</w:t>
      </w:r>
    </w:p>
    <w:p w14:paraId="0625FC9D" w14:textId="77777777" w:rsidR="00957732" w:rsidRDefault="00957732" w:rsidP="00B8449A">
      <w:pPr>
        <w:spacing w:line="276" w:lineRule="auto"/>
        <w:rPr>
          <w:rFonts w:ascii="Arial" w:hAnsi="Arial" w:cs="Arial"/>
          <w:sz w:val="22"/>
          <w:szCs w:val="22"/>
        </w:rPr>
      </w:pPr>
    </w:p>
    <w:p w14:paraId="4A746941" w14:textId="552AF246" w:rsidR="00957732" w:rsidRPr="00957732" w:rsidRDefault="00957732" w:rsidP="00B8449A">
      <w:pPr>
        <w:spacing w:line="276" w:lineRule="auto"/>
        <w:rPr>
          <w:rFonts w:ascii="Arial" w:hAnsi="Arial" w:cs="Arial"/>
          <w:sz w:val="22"/>
          <w:szCs w:val="22"/>
        </w:rPr>
      </w:pPr>
      <w:r w:rsidRPr="00957732">
        <w:rPr>
          <w:rFonts w:ascii="Arial" w:hAnsi="Arial" w:cs="Arial"/>
          <w:sz w:val="22"/>
          <w:szCs w:val="22"/>
        </w:rPr>
        <w:t>In this experiment, Young was trying to confirm one of the dual properties of light – the wave nature. He did this by shining monochromatic light through two closely positioned narrow slits. An ‘interference pattern’ (ie – a series of ‘maxima’ and ‘minima’) was formed on a screen positioned behind the double slit</w:t>
      </w:r>
      <w:r w:rsidR="00025599">
        <w:rPr>
          <w:rFonts w:ascii="Arial" w:hAnsi="Arial" w:cs="Arial"/>
          <w:sz w:val="22"/>
          <w:szCs w:val="22"/>
        </w:rPr>
        <w:t>s</w:t>
      </w:r>
      <w:r w:rsidRPr="00957732">
        <w:rPr>
          <w:rFonts w:ascii="Arial" w:hAnsi="Arial" w:cs="Arial"/>
          <w:sz w:val="22"/>
          <w:szCs w:val="22"/>
        </w:rPr>
        <w:t xml:space="preserve">. </w:t>
      </w:r>
      <w:r w:rsidR="00F42583">
        <w:rPr>
          <w:rFonts w:ascii="Arial" w:hAnsi="Arial" w:cs="Arial"/>
          <w:sz w:val="22"/>
          <w:szCs w:val="22"/>
        </w:rPr>
        <w:t>[Note – the film consists a photographic film sensitive to visible and non-visible radiation]</w:t>
      </w:r>
    </w:p>
    <w:p w14:paraId="3CB2CB05" w14:textId="77777777" w:rsidR="00957732" w:rsidRDefault="00957732" w:rsidP="00B8449A">
      <w:pPr>
        <w:spacing w:line="276" w:lineRule="auto"/>
        <w:rPr>
          <w:rFonts w:ascii="Arial" w:hAnsi="Arial" w:cs="Arial"/>
          <w:sz w:val="22"/>
          <w:szCs w:val="22"/>
        </w:rPr>
      </w:pPr>
    </w:p>
    <w:p w14:paraId="6EF6B6FB" w14:textId="29502518" w:rsidR="00957732" w:rsidRPr="00957732" w:rsidRDefault="00957732" w:rsidP="00B8449A">
      <w:pPr>
        <w:spacing w:line="276" w:lineRule="auto"/>
        <w:rPr>
          <w:rFonts w:ascii="Arial" w:hAnsi="Arial" w:cs="Arial"/>
          <w:sz w:val="22"/>
          <w:szCs w:val="22"/>
        </w:rPr>
      </w:pPr>
      <w:r w:rsidRPr="00957732">
        <w:rPr>
          <w:rFonts w:ascii="Arial" w:hAnsi="Arial" w:cs="Arial"/>
          <w:sz w:val="22"/>
          <w:szCs w:val="22"/>
        </w:rPr>
        <w:t>The students arranged their equipment in the following manner to create the interference pattern</w:t>
      </w:r>
      <w:r w:rsidR="00200F26">
        <w:rPr>
          <w:rFonts w:ascii="Arial" w:hAnsi="Arial" w:cs="Arial"/>
          <w:sz w:val="22"/>
          <w:szCs w:val="22"/>
        </w:rPr>
        <w:t>.</w:t>
      </w:r>
    </w:p>
    <w:p w14:paraId="09D6A942" w14:textId="77777777" w:rsidR="00957732" w:rsidRPr="00957732" w:rsidRDefault="00957732" w:rsidP="00957732">
      <w:pPr>
        <w:rPr>
          <w:rFonts w:ascii="Arial" w:hAnsi="Arial" w:cs="Arial"/>
          <w:sz w:val="22"/>
          <w:szCs w:val="22"/>
        </w:rPr>
      </w:pPr>
      <w:r w:rsidRPr="00957732">
        <w:rPr>
          <w:rFonts w:ascii="Arial" w:hAnsi="Arial" w:cs="Arial"/>
          <w:noProof/>
          <w:sz w:val="22"/>
          <w:szCs w:val="22"/>
        </w:rPr>
        <mc:AlternateContent>
          <mc:Choice Requires="wps">
            <w:drawing>
              <wp:anchor distT="0" distB="0" distL="114300" distR="114300" simplePos="0" relativeHeight="251658406" behindDoc="0" locked="0" layoutInCell="1" allowOverlap="1" wp14:anchorId="5D80205A" wp14:editId="1765F94F">
                <wp:simplePos x="0" y="0"/>
                <wp:positionH relativeFrom="column">
                  <wp:posOffset>3886200</wp:posOffset>
                </wp:positionH>
                <wp:positionV relativeFrom="paragraph">
                  <wp:posOffset>208915</wp:posOffset>
                </wp:positionV>
                <wp:extent cx="114300" cy="228600"/>
                <wp:effectExtent l="0" t="0" r="19050" b="19050"/>
                <wp:wrapNone/>
                <wp:docPr id="232" name="Rectangle 232"/>
                <wp:cNvGraphicFramePr/>
                <a:graphic xmlns:a="http://schemas.openxmlformats.org/drawingml/2006/main">
                  <a:graphicData uri="http://schemas.microsoft.com/office/word/2010/wordprocessingShape">
                    <wps:wsp>
                      <wps:cNvSpPr/>
                      <wps:spPr>
                        <a:xfrm>
                          <a:off x="0" y="0"/>
                          <a:ext cx="114300" cy="228600"/>
                        </a:xfrm>
                        <a:prstGeom prst="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du="http://schemas.microsoft.com/office/word/2023/wordml/word16du">
            <w:pict>
              <v:rect w14:anchorId="6B244A25" id="Rectangle 232" o:spid="_x0000_s1026" style="position:absolute;margin-left:306pt;margin-top:16.45pt;width:9pt;height:18pt;z-index:2523801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" fillcolor="black [3213]" strokecolor="black [3213]" strokeweight="1pt"/>
            </w:pict>
          </mc:Fallback>
        </mc:AlternateContent>
      </w:r>
    </w:p>
    <w:p w14:paraId="0B27F603" w14:textId="7726C586" w:rsidR="00957732" w:rsidRPr="00957732" w:rsidRDefault="00957732" w:rsidP="00957732">
      <w:pPr>
        <w:rPr>
          <w:rFonts w:ascii="Arial" w:hAnsi="Arial" w:cs="Arial"/>
          <w:sz w:val="22"/>
          <w:szCs w:val="22"/>
        </w:rPr>
      </w:pPr>
      <w:r w:rsidRPr="00957732">
        <w:rPr>
          <w:rFonts w:ascii="Arial" w:hAnsi="Arial" w:cs="Arial"/>
          <w:noProof/>
          <w:sz w:val="22"/>
          <w:szCs w:val="22"/>
        </w:rPr>
        <mc:AlternateContent>
          <mc:Choice Requires="wps">
            <w:drawing>
              <wp:anchor distT="0" distB="0" distL="114300" distR="114300" simplePos="0" relativeHeight="251658416" behindDoc="1" locked="0" layoutInCell="1" allowOverlap="1" wp14:anchorId="3E1A12A8" wp14:editId="094A9166">
                <wp:simplePos x="0" y="0"/>
                <wp:positionH relativeFrom="column">
                  <wp:posOffset>914400</wp:posOffset>
                </wp:positionH>
                <wp:positionV relativeFrom="paragraph">
                  <wp:posOffset>276860</wp:posOffset>
                </wp:positionV>
                <wp:extent cx="685800" cy="444500"/>
                <wp:effectExtent l="0" t="0" r="0" b="0"/>
                <wp:wrapNone/>
                <wp:docPr id="234" name="Text Box 234"/>
                <wp:cNvGraphicFramePr/>
                <a:graphic xmlns:a="http://schemas.openxmlformats.org/drawingml/2006/main">
                  <a:graphicData uri="http://schemas.microsoft.com/office/word/2010/wordprocessingShape">
                    <wps:wsp>
                      <wps:cNvSpPr txBox="1"/>
                      <wps:spPr>
                        <a:xfrm>
                          <a:off x="0" y="0"/>
                          <a:ext cx="685800" cy="444500"/>
                        </a:xfrm>
                        <a:prstGeom prst="rect">
                          <a:avLst/>
                        </a:prstGeom>
                        <a:solidFill>
                          <a:schemeClr val="lt1"/>
                        </a:solidFill>
                        <a:ln w="6350">
                          <a:noFill/>
                        </a:ln>
                      </wps:spPr>
                      <wps:txbx>
                        <w:txbxContent>
                          <w:p w14:paraId="131796B9" w14:textId="09554389" w:rsidR="00957732" w:rsidRPr="00DD5B55" w:rsidRDefault="00957732" w:rsidP="00957732">
                            <w:pPr>
                              <w:jc w:val="center"/>
                              <w:rPr>
                                <w:rFonts w:ascii="Arial" w:hAnsi="Arial" w:cs="Arial"/>
                                <w:sz w:val="18"/>
                                <w:szCs w:val="18"/>
                              </w:rPr>
                            </w:pPr>
                            <w:r w:rsidRPr="00DD5B55">
                              <w:rPr>
                                <w:rFonts w:ascii="Arial" w:hAnsi="Arial" w:cs="Arial"/>
                                <w:sz w:val="18"/>
                                <w:szCs w:val="18"/>
                              </w:rPr>
                              <w:t>Double Slit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1A12A8" id="Text Box 234" o:spid="_x0000_s1099" type="#_x0000_t202" style="position:absolute;margin-left:1in;margin-top:21.8pt;width:54pt;height:35pt;z-index:-251658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" fillcolor="white [3201]" stroked="f" strokeweight=".5pt">
                <v:textbox>
                  <w:txbxContent>
                    <w:p w14:paraId="131796B9" w14:textId="09554389" w:rsidR="00957732" w:rsidRPr="00DD5B55" w:rsidRDefault="00957732" w:rsidP="00957732">
                      <w:pPr>
                        <w:jc w:val="center"/>
                        <w:rPr>
                          <w:rFonts w:ascii="Arial" w:hAnsi="Arial" w:cs="Arial"/>
                          <w:sz w:val="18"/>
                          <w:szCs w:val="18"/>
                        </w:rPr>
                      </w:pPr>
                      <w:r w:rsidRPr="00DD5B55">
                        <w:rPr>
                          <w:rFonts w:ascii="Arial" w:hAnsi="Arial" w:cs="Arial"/>
                          <w:sz w:val="18"/>
                          <w:szCs w:val="18"/>
                        </w:rPr>
                        <w:t>Double Slit</w:t>
                      </w:r>
                    </w:p>
                  </w:txbxContent>
                </v:textbox>
              </v:shape>
            </w:pict>
          </mc:Fallback>
        </mc:AlternateContent>
      </w:r>
      <w:r w:rsidRPr="00957732">
        <w:rPr>
          <w:rFonts w:ascii="Arial" w:hAnsi="Arial" w:cs="Arial"/>
          <w:noProof/>
          <w:sz w:val="22"/>
          <w:szCs w:val="22"/>
        </w:rPr>
        <mc:AlternateContent>
          <mc:Choice Requires="wps">
            <w:drawing>
              <wp:anchor distT="0" distB="0" distL="114300" distR="114300" simplePos="0" relativeHeight="251658419" behindDoc="0" locked="0" layoutInCell="1" allowOverlap="1" wp14:anchorId="53B09B29" wp14:editId="0388E968">
                <wp:simplePos x="0" y="0"/>
                <wp:positionH relativeFrom="column">
                  <wp:posOffset>800100</wp:posOffset>
                </wp:positionH>
                <wp:positionV relativeFrom="paragraph">
                  <wp:posOffset>1242060</wp:posOffset>
                </wp:positionV>
                <wp:extent cx="685800" cy="0"/>
                <wp:effectExtent l="0" t="76200" r="19050" b="95250"/>
                <wp:wrapNone/>
                <wp:docPr id="239" name="Straight Arrow Connector 239"/>
                <wp:cNvGraphicFramePr/>
                <a:graphic xmlns:a="http://schemas.openxmlformats.org/drawingml/2006/main">
                  <a:graphicData uri="http://schemas.microsoft.com/office/word/2010/wordprocessingShape">
                    <wps:wsp>
                      <wps:cNvCnPr/>
                      <wps:spPr>
                        <a:xfrm>
                          <a:off x="0" y="0"/>
                          <a:ext cx="685800" cy="0"/>
                        </a:xfrm>
                        <a:prstGeom prst="straightConnector1">
                          <a:avLst/>
                        </a:prstGeom>
                        <a:ln>
                          <a:prstDash val="dash"/>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du="http://schemas.microsoft.com/office/word/2023/wordml/word16du">
            <w:pict>
              <v:shapetype w14:anchorId="24750F63" id="_x0000_t32" coordsize="21600,21600" o:spt="32" o:oned="t" path="m,l21600,21600e" filled="f">
                <v:path arrowok="t" fillok="f" o:connecttype="none"/>
                <o:lock v:ext="edit" shapetype="t"/>
              </v:shapetype>
              <v:shape id="Straight Arrow Connector 239" o:spid="_x0000_s1026" type="#_x0000_t32" style="position:absolute;margin-left:63pt;margin-top:97.8pt;width:54pt;height:0;z-index:2523934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" strokecolor="black [3200]" strokeweight=".5pt">
                <v:stroke dashstyle="dash" endarrow="block" joinstyle="miter"/>
              </v:shape>
            </w:pict>
          </mc:Fallback>
        </mc:AlternateContent>
      </w:r>
      <w:r w:rsidRPr="00957732">
        <w:rPr>
          <w:rFonts w:ascii="Arial" w:hAnsi="Arial" w:cs="Arial"/>
          <w:noProof/>
          <w:sz w:val="22"/>
          <w:szCs w:val="22"/>
        </w:rPr>
        <mc:AlternateContent>
          <mc:Choice Requires="wps">
            <w:drawing>
              <wp:anchor distT="0" distB="0" distL="114300" distR="114300" simplePos="0" relativeHeight="251658418" behindDoc="0" locked="0" layoutInCell="1" allowOverlap="1" wp14:anchorId="0065F0C4" wp14:editId="366EED49">
                <wp:simplePos x="0" y="0"/>
                <wp:positionH relativeFrom="column">
                  <wp:posOffset>1371600</wp:posOffset>
                </wp:positionH>
                <wp:positionV relativeFrom="paragraph">
                  <wp:posOffset>708660</wp:posOffset>
                </wp:positionV>
                <wp:extent cx="457200" cy="755650"/>
                <wp:effectExtent l="0" t="0" r="76200" b="63500"/>
                <wp:wrapNone/>
                <wp:docPr id="240" name="Straight Arrow Connector 240"/>
                <wp:cNvGraphicFramePr/>
                <a:graphic xmlns:a="http://schemas.openxmlformats.org/drawingml/2006/main">
                  <a:graphicData uri="http://schemas.microsoft.com/office/word/2010/wordprocessingShape">
                    <wps:wsp>
                      <wps:cNvCnPr/>
                      <wps:spPr>
                        <a:xfrm>
                          <a:off x="0" y="0"/>
                          <a:ext cx="457200" cy="7556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51F232AA" id="Straight Arrow Connector 240" o:spid="_x0000_s1026" type="#_x0000_t32" style="position:absolute;margin-left:108pt;margin-top:55.8pt;width:36pt;height:59.5pt;z-index:25239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" strokecolor="black [3200]" strokeweight=".5pt">
                <v:stroke endarrow="block" joinstyle="miter"/>
              </v:shape>
            </w:pict>
          </mc:Fallback>
        </mc:AlternateContent>
      </w:r>
      <w:r w:rsidRPr="00957732">
        <w:rPr>
          <w:rFonts w:ascii="Arial" w:hAnsi="Arial" w:cs="Arial"/>
          <w:noProof/>
          <w:sz w:val="22"/>
          <w:szCs w:val="22"/>
        </w:rPr>
        <mc:AlternateContent>
          <mc:Choice Requires="wps">
            <w:drawing>
              <wp:anchor distT="0" distB="0" distL="114300" distR="114300" simplePos="0" relativeHeight="251658417" behindDoc="0" locked="0" layoutInCell="1" allowOverlap="1" wp14:anchorId="595DAA01" wp14:editId="5891CD54">
                <wp:simplePos x="0" y="0"/>
                <wp:positionH relativeFrom="column">
                  <wp:posOffset>1485900</wp:posOffset>
                </wp:positionH>
                <wp:positionV relativeFrom="paragraph">
                  <wp:posOffset>708660</wp:posOffset>
                </wp:positionV>
                <wp:extent cx="342900" cy="368300"/>
                <wp:effectExtent l="38100" t="0" r="19050" b="57150"/>
                <wp:wrapNone/>
                <wp:docPr id="241" name="Straight Arrow Connector 241"/>
                <wp:cNvGraphicFramePr/>
                <a:graphic xmlns:a="http://schemas.openxmlformats.org/drawingml/2006/main">
                  <a:graphicData uri="http://schemas.microsoft.com/office/word/2010/wordprocessingShape">
                    <wps:wsp>
                      <wps:cNvCnPr/>
                      <wps:spPr>
                        <a:xfrm>
                          <a:off x="0" y="0"/>
                          <a:ext cx="342900" cy="3683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67F4D471" id="Straight Arrow Connector 241" o:spid="_x0000_s1026" type="#_x0000_t32" style="position:absolute;margin-left:117pt;margin-top:55.8pt;width:27pt;height:29pt;z-index:25239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" strokecolor="black [3200]" strokeweight=".5pt">
                <v:stroke endarrow="block" joinstyle="miter"/>
              </v:shape>
            </w:pict>
          </mc:Fallback>
        </mc:AlternateContent>
      </w:r>
      <w:r w:rsidRPr="00957732">
        <w:rPr>
          <w:rFonts w:ascii="Arial" w:hAnsi="Arial" w:cs="Arial"/>
          <w:noProof/>
          <w:sz w:val="22"/>
          <w:szCs w:val="22"/>
        </w:rPr>
        <mc:AlternateContent>
          <mc:Choice Requires="wps">
            <w:drawing>
              <wp:anchor distT="0" distB="0" distL="114300" distR="114300" simplePos="0" relativeHeight="251658401" behindDoc="0" locked="0" layoutInCell="1" allowOverlap="1" wp14:anchorId="074F6EBC" wp14:editId="6C7EF81D">
                <wp:simplePos x="0" y="0"/>
                <wp:positionH relativeFrom="column">
                  <wp:posOffset>1828800</wp:posOffset>
                </wp:positionH>
                <wp:positionV relativeFrom="paragraph">
                  <wp:posOffset>1076960</wp:posOffset>
                </wp:positionV>
                <wp:extent cx="114300" cy="311150"/>
                <wp:effectExtent l="0" t="0" r="19050" b="12700"/>
                <wp:wrapNone/>
                <wp:docPr id="242" name="Rectangle 242"/>
                <wp:cNvGraphicFramePr/>
                <a:graphic xmlns:a="http://schemas.openxmlformats.org/drawingml/2006/main">
                  <a:graphicData uri="http://schemas.microsoft.com/office/word/2010/wordprocessingShape">
                    <wps:wsp>
                      <wps:cNvSpPr/>
                      <wps:spPr>
                        <a:xfrm>
                          <a:off x="0" y="0"/>
                          <a:ext cx="114300" cy="311150"/>
                        </a:xfrm>
                        <a:prstGeom prst="rect">
                          <a:avLst/>
                        </a:prstGeom>
                        <a:solidFill>
                          <a:schemeClr val="bg1">
                            <a:lumMod val="50000"/>
                          </a:schemeClr>
                        </a:solid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du="http://schemas.microsoft.com/office/word/2023/wordml/word16du">
            <w:pict>
              <v:rect w14:anchorId="18415D39" id="Rectangle 242" o:spid="_x0000_s1026" style="position:absolute;margin-left:2in;margin-top:84.8pt;width:9pt;height:24.5pt;z-index:252375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" fillcolor="#7f7f7f [1612]" strokecolor="#7f7f7f [1612]" strokeweight="1pt"/>
            </w:pict>
          </mc:Fallback>
        </mc:AlternateContent>
      </w:r>
      <w:r w:rsidRPr="00957732">
        <w:rPr>
          <w:rFonts w:ascii="Arial" w:hAnsi="Arial" w:cs="Arial"/>
          <w:noProof/>
          <w:sz w:val="22"/>
          <w:szCs w:val="22"/>
        </w:rPr>
        <mc:AlternateContent>
          <mc:Choice Requires="wps">
            <w:drawing>
              <wp:anchor distT="0" distB="0" distL="114300" distR="114300" simplePos="0" relativeHeight="251658415" behindDoc="0" locked="0" layoutInCell="1" allowOverlap="1" wp14:anchorId="7D26E4CE" wp14:editId="5E016040">
                <wp:simplePos x="0" y="0"/>
                <wp:positionH relativeFrom="column">
                  <wp:posOffset>4000500</wp:posOffset>
                </wp:positionH>
                <wp:positionV relativeFrom="paragraph">
                  <wp:posOffset>556260</wp:posOffset>
                </wp:positionV>
                <wp:extent cx="457200" cy="0"/>
                <wp:effectExtent l="38100" t="76200" r="0" b="95250"/>
                <wp:wrapNone/>
                <wp:docPr id="243" name="Straight Arrow Connector 243"/>
                <wp:cNvGraphicFramePr/>
                <a:graphic xmlns:a="http://schemas.openxmlformats.org/drawingml/2006/main">
                  <a:graphicData uri="http://schemas.microsoft.com/office/word/2010/wordprocessingShape">
                    <wps:wsp>
                      <wps:cNvCnPr/>
                      <wps:spPr>
                        <a:xfrm flipH="1">
                          <a:off x="0" y="0"/>
                          <a:ext cx="4572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du="http://schemas.microsoft.com/office/word/2023/wordml/word16du">
            <w:pict>
              <v:shape w14:anchorId="29A52DB0" id="Straight Arrow Connector 243" o:spid="_x0000_s1026" type="#_x0000_t32" style="position:absolute;margin-left:315pt;margin-top:43.8pt;width:36pt;height:0;flip:x;z-index:2523893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" strokecolor="black [3200]" strokeweight=".5pt">
                <v:stroke endarrow="block" joinstyle="miter"/>
              </v:shape>
            </w:pict>
          </mc:Fallback>
        </mc:AlternateContent>
      </w:r>
      <w:r w:rsidRPr="00957732">
        <w:rPr>
          <w:rFonts w:ascii="Arial" w:hAnsi="Arial" w:cs="Arial"/>
          <w:noProof/>
          <w:sz w:val="22"/>
          <w:szCs w:val="22"/>
        </w:rPr>
        <mc:AlternateContent>
          <mc:Choice Requires="wps">
            <w:drawing>
              <wp:anchor distT="0" distB="0" distL="114300" distR="114300" simplePos="0" relativeHeight="251658414" behindDoc="0" locked="0" layoutInCell="1" allowOverlap="1" wp14:anchorId="13CA0ED0" wp14:editId="75D670DB">
                <wp:simplePos x="0" y="0"/>
                <wp:positionH relativeFrom="column">
                  <wp:posOffset>4457700</wp:posOffset>
                </wp:positionH>
                <wp:positionV relativeFrom="paragraph">
                  <wp:posOffset>435610</wp:posOffset>
                </wp:positionV>
                <wp:extent cx="914400" cy="266700"/>
                <wp:effectExtent l="0" t="0" r="6985" b="0"/>
                <wp:wrapNone/>
                <wp:docPr id="244" name="Text Box 244"/>
                <wp:cNvGraphicFramePr/>
                <a:graphic xmlns:a="http://schemas.openxmlformats.org/drawingml/2006/main">
                  <a:graphicData uri="http://schemas.microsoft.com/office/word/2010/wordprocessingShape">
                    <wps:wsp>
                      <wps:cNvSpPr txBox="1"/>
                      <wps:spPr>
                        <a:xfrm>
                          <a:off x="0" y="0"/>
                          <a:ext cx="914400" cy="266700"/>
                        </a:xfrm>
                        <a:prstGeom prst="rect">
                          <a:avLst/>
                        </a:prstGeom>
                        <a:solidFill>
                          <a:schemeClr val="lt1"/>
                        </a:solidFill>
                        <a:ln w="6350">
                          <a:noFill/>
                        </a:ln>
                      </wps:spPr>
                      <wps:txbx>
                        <w:txbxContent>
                          <w:p w14:paraId="2F887262" w14:textId="77777777" w:rsidR="00957732" w:rsidRPr="00DD5B55" w:rsidRDefault="00957732" w:rsidP="00957732">
                            <w:pPr>
                              <w:rPr>
                                <w:rFonts w:ascii="Arial" w:hAnsi="Arial" w:cs="Arial"/>
                                <w:sz w:val="18"/>
                                <w:szCs w:val="18"/>
                              </w:rPr>
                            </w:pPr>
                            <w:r w:rsidRPr="00DD5B55">
                              <w:rPr>
                                <w:rFonts w:ascii="Arial" w:hAnsi="Arial" w:cs="Arial"/>
                                <w:sz w:val="18"/>
                                <w:szCs w:val="18"/>
                              </w:rPr>
                              <w:t>Minima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3CA0ED0" id="Text Box 244" o:spid="_x0000_s1100" type="#_x0000_t202" style="position:absolute;margin-left:351pt;margin-top:34.3pt;width:1in;height:21pt;z-index:25165841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" fillcolor="white [3201]" stroked="f" strokeweight=".5pt">
                <v:textbox>
                  <w:txbxContent>
                    <w:p w14:paraId="2F887262" w14:textId="77777777" w:rsidR="00957732" w:rsidRPr="00DD5B55" w:rsidRDefault="00957732" w:rsidP="00957732">
                      <w:pPr>
                        <w:rPr>
                          <w:rFonts w:ascii="Arial" w:hAnsi="Arial" w:cs="Arial"/>
                          <w:sz w:val="18"/>
                          <w:szCs w:val="18"/>
                        </w:rPr>
                      </w:pPr>
                      <w:r w:rsidRPr="00DD5B55">
                        <w:rPr>
                          <w:rFonts w:ascii="Arial" w:hAnsi="Arial" w:cs="Arial"/>
                          <w:sz w:val="18"/>
                          <w:szCs w:val="18"/>
                        </w:rPr>
                        <w:t>Minima</w:t>
                      </w:r>
                    </w:p>
                  </w:txbxContent>
                </v:textbox>
              </v:shape>
            </w:pict>
          </mc:Fallback>
        </mc:AlternateContent>
      </w:r>
      <w:r w:rsidRPr="00957732">
        <w:rPr>
          <w:rFonts w:ascii="Arial" w:hAnsi="Arial" w:cs="Arial"/>
          <w:noProof/>
          <w:sz w:val="22"/>
          <w:szCs w:val="22"/>
        </w:rPr>
        <mc:AlternateContent>
          <mc:Choice Requires="wps">
            <w:drawing>
              <wp:anchor distT="0" distB="0" distL="114300" distR="114300" simplePos="0" relativeHeight="251658413" behindDoc="0" locked="0" layoutInCell="1" allowOverlap="1" wp14:anchorId="265823B1" wp14:editId="3EB47A32">
                <wp:simplePos x="0" y="0"/>
                <wp:positionH relativeFrom="column">
                  <wp:posOffset>4000500</wp:posOffset>
                </wp:positionH>
                <wp:positionV relativeFrom="paragraph">
                  <wp:posOffset>1242060</wp:posOffset>
                </wp:positionV>
                <wp:extent cx="457200" cy="0"/>
                <wp:effectExtent l="38100" t="76200" r="0" b="95250"/>
                <wp:wrapNone/>
                <wp:docPr id="245" name="Straight Arrow Connector 245"/>
                <wp:cNvGraphicFramePr/>
                <a:graphic xmlns:a="http://schemas.openxmlformats.org/drawingml/2006/main">
                  <a:graphicData uri="http://schemas.microsoft.com/office/word/2010/wordprocessingShape">
                    <wps:wsp>
                      <wps:cNvCnPr/>
                      <wps:spPr>
                        <a:xfrm flipH="1">
                          <a:off x="0" y="0"/>
                          <a:ext cx="4572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du="http://schemas.microsoft.com/office/word/2023/wordml/word16du">
            <w:pict>
              <v:shape w14:anchorId="5166ACF4" id="Straight Arrow Connector 245" o:spid="_x0000_s1026" type="#_x0000_t32" style="position:absolute;margin-left:315pt;margin-top:97.8pt;width:36pt;height:0;flip:x;z-index:2523873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" strokecolor="black [3200]" strokeweight=".5pt">
                <v:stroke endarrow="block" joinstyle="miter"/>
              </v:shape>
            </w:pict>
          </mc:Fallback>
        </mc:AlternateContent>
      </w:r>
      <w:r w:rsidRPr="00957732">
        <w:rPr>
          <w:rFonts w:ascii="Arial" w:hAnsi="Arial" w:cs="Arial"/>
          <w:noProof/>
          <w:sz w:val="22"/>
          <w:szCs w:val="22"/>
        </w:rPr>
        <mc:AlternateContent>
          <mc:Choice Requires="wps">
            <w:drawing>
              <wp:anchor distT="0" distB="0" distL="114300" distR="114300" simplePos="0" relativeHeight="251658412" behindDoc="0" locked="0" layoutInCell="1" allowOverlap="1" wp14:anchorId="19CD3BB6" wp14:editId="2CC094BA">
                <wp:simplePos x="0" y="0"/>
                <wp:positionH relativeFrom="column">
                  <wp:posOffset>4457700</wp:posOffset>
                </wp:positionH>
                <wp:positionV relativeFrom="paragraph">
                  <wp:posOffset>1121410</wp:posOffset>
                </wp:positionV>
                <wp:extent cx="914400" cy="266700"/>
                <wp:effectExtent l="0" t="0" r="6985" b="0"/>
                <wp:wrapNone/>
                <wp:docPr id="246" name="Text Box 246"/>
                <wp:cNvGraphicFramePr/>
                <a:graphic xmlns:a="http://schemas.openxmlformats.org/drawingml/2006/main">
                  <a:graphicData uri="http://schemas.microsoft.com/office/word/2010/wordprocessingShape">
                    <wps:wsp>
                      <wps:cNvSpPr txBox="1"/>
                      <wps:spPr>
                        <a:xfrm>
                          <a:off x="0" y="0"/>
                          <a:ext cx="914400" cy="266700"/>
                        </a:xfrm>
                        <a:prstGeom prst="rect">
                          <a:avLst/>
                        </a:prstGeom>
                        <a:solidFill>
                          <a:schemeClr val="lt1"/>
                        </a:solidFill>
                        <a:ln w="6350">
                          <a:noFill/>
                        </a:ln>
                      </wps:spPr>
                      <wps:txbx>
                        <w:txbxContent>
                          <w:p w14:paraId="26360DEF" w14:textId="77777777" w:rsidR="00957732" w:rsidRPr="00DD5B55" w:rsidRDefault="00957732" w:rsidP="00957732">
                            <w:pPr>
                              <w:rPr>
                                <w:rFonts w:ascii="Arial" w:hAnsi="Arial" w:cs="Arial"/>
                                <w:sz w:val="18"/>
                                <w:szCs w:val="18"/>
                              </w:rPr>
                            </w:pPr>
                            <w:r w:rsidRPr="00DD5B55">
                              <w:rPr>
                                <w:rFonts w:ascii="Arial" w:hAnsi="Arial" w:cs="Arial"/>
                                <w:sz w:val="18"/>
                                <w:szCs w:val="18"/>
                              </w:rPr>
                              <w:t>Maxima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9CD3BB6" id="Text Box 246" o:spid="_x0000_s1101" type="#_x0000_t202" style="position:absolute;margin-left:351pt;margin-top:88.3pt;width:1in;height:21pt;z-index:25165841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" fillcolor="white [3201]" stroked="f" strokeweight=".5pt">
                <v:textbox>
                  <w:txbxContent>
                    <w:p w14:paraId="26360DEF" w14:textId="77777777" w:rsidR="00957732" w:rsidRPr="00DD5B55" w:rsidRDefault="00957732" w:rsidP="00957732">
                      <w:pPr>
                        <w:rPr>
                          <w:rFonts w:ascii="Arial" w:hAnsi="Arial" w:cs="Arial"/>
                          <w:sz w:val="18"/>
                          <w:szCs w:val="18"/>
                        </w:rPr>
                      </w:pPr>
                      <w:r w:rsidRPr="00DD5B55">
                        <w:rPr>
                          <w:rFonts w:ascii="Arial" w:hAnsi="Arial" w:cs="Arial"/>
                          <w:sz w:val="18"/>
                          <w:szCs w:val="18"/>
                        </w:rPr>
                        <w:t>Maxima</w:t>
                      </w:r>
                    </w:p>
                  </w:txbxContent>
                </v:textbox>
              </v:shape>
            </w:pict>
          </mc:Fallback>
        </mc:AlternateContent>
      </w:r>
      <w:r w:rsidRPr="00957732">
        <w:rPr>
          <w:rFonts w:ascii="Arial" w:hAnsi="Arial" w:cs="Arial"/>
          <w:noProof/>
          <w:sz w:val="22"/>
          <w:szCs w:val="22"/>
        </w:rPr>
        <mc:AlternateContent>
          <mc:Choice Requires="wps">
            <w:drawing>
              <wp:anchor distT="0" distB="0" distL="114300" distR="114300" simplePos="0" relativeHeight="251658411" behindDoc="0" locked="0" layoutInCell="1" allowOverlap="1" wp14:anchorId="34CFAFB1" wp14:editId="73165EC3">
                <wp:simplePos x="0" y="0"/>
                <wp:positionH relativeFrom="column">
                  <wp:posOffset>3657600</wp:posOffset>
                </wp:positionH>
                <wp:positionV relativeFrom="paragraph">
                  <wp:posOffset>2677160</wp:posOffset>
                </wp:positionV>
                <wp:extent cx="914400" cy="266700"/>
                <wp:effectExtent l="0" t="0" r="0" b="0"/>
                <wp:wrapNone/>
                <wp:docPr id="247" name="Text Box 247"/>
                <wp:cNvGraphicFramePr/>
                <a:graphic xmlns:a="http://schemas.openxmlformats.org/drawingml/2006/main">
                  <a:graphicData uri="http://schemas.microsoft.com/office/word/2010/wordprocessingShape">
                    <wps:wsp>
                      <wps:cNvSpPr txBox="1"/>
                      <wps:spPr>
                        <a:xfrm>
                          <a:off x="0" y="0"/>
                          <a:ext cx="914400" cy="266700"/>
                        </a:xfrm>
                        <a:prstGeom prst="rect">
                          <a:avLst/>
                        </a:prstGeom>
                        <a:solidFill>
                          <a:schemeClr val="lt1"/>
                        </a:solidFill>
                        <a:ln w="6350">
                          <a:noFill/>
                        </a:ln>
                      </wps:spPr>
                      <wps:txbx>
                        <w:txbxContent>
                          <w:p w14:paraId="4B2E3B13" w14:textId="77777777" w:rsidR="00957732" w:rsidRPr="00DD5B55" w:rsidRDefault="00957732" w:rsidP="00957732">
                            <w:pPr>
                              <w:rPr>
                                <w:rFonts w:ascii="Arial" w:hAnsi="Arial" w:cs="Arial"/>
                                <w:sz w:val="18"/>
                                <w:szCs w:val="18"/>
                              </w:rPr>
                            </w:pPr>
                            <w:r w:rsidRPr="00DD5B55">
                              <w:rPr>
                                <w:rFonts w:ascii="Arial" w:hAnsi="Arial" w:cs="Arial"/>
                                <w:sz w:val="18"/>
                                <w:szCs w:val="18"/>
                              </w:rPr>
                              <w:t>Screen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4CFAFB1" id="Text Box 247" o:spid="_x0000_s1102" type="#_x0000_t202" style="position:absolute;margin-left:4in;margin-top:210.8pt;width:1in;height:21pt;z-index:251658411;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" fillcolor="white [3201]" stroked="f" strokeweight=".5pt">
                <v:textbox>
                  <w:txbxContent>
                    <w:p w14:paraId="4B2E3B13" w14:textId="77777777" w:rsidR="00957732" w:rsidRPr="00DD5B55" w:rsidRDefault="00957732" w:rsidP="00957732">
                      <w:pPr>
                        <w:rPr>
                          <w:rFonts w:ascii="Arial" w:hAnsi="Arial" w:cs="Arial"/>
                          <w:sz w:val="18"/>
                          <w:szCs w:val="18"/>
                        </w:rPr>
                      </w:pPr>
                      <w:r w:rsidRPr="00DD5B55">
                        <w:rPr>
                          <w:rFonts w:ascii="Arial" w:hAnsi="Arial" w:cs="Arial"/>
                          <w:sz w:val="18"/>
                          <w:szCs w:val="18"/>
                        </w:rPr>
                        <w:t>Screen</w:t>
                      </w:r>
                    </w:p>
                  </w:txbxContent>
                </v:textbox>
              </v:shape>
            </w:pict>
          </mc:Fallback>
        </mc:AlternateContent>
      </w:r>
      <w:r w:rsidRPr="00957732">
        <w:rPr>
          <w:rFonts w:ascii="Arial" w:hAnsi="Arial" w:cs="Arial"/>
          <w:noProof/>
          <w:sz w:val="22"/>
          <w:szCs w:val="22"/>
        </w:rPr>
        <mc:AlternateContent>
          <mc:Choice Requires="wps">
            <w:drawing>
              <wp:anchor distT="0" distB="0" distL="114300" distR="114300" simplePos="0" relativeHeight="251658407" behindDoc="0" locked="0" layoutInCell="1" allowOverlap="1" wp14:anchorId="26617C7C" wp14:editId="21FCCC34">
                <wp:simplePos x="0" y="0"/>
                <wp:positionH relativeFrom="column">
                  <wp:posOffset>3886200</wp:posOffset>
                </wp:positionH>
                <wp:positionV relativeFrom="paragraph">
                  <wp:posOffset>2380615</wp:posOffset>
                </wp:positionV>
                <wp:extent cx="114300" cy="228600"/>
                <wp:effectExtent l="0" t="0" r="19050" b="19050"/>
                <wp:wrapNone/>
                <wp:docPr id="249" name="Rectangle 249"/>
                <wp:cNvGraphicFramePr/>
                <a:graphic xmlns:a="http://schemas.openxmlformats.org/drawingml/2006/main">
                  <a:graphicData uri="http://schemas.microsoft.com/office/word/2010/wordprocessingShape">
                    <wps:wsp>
                      <wps:cNvSpPr/>
                      <wps:spPr>
                        <a:xfrm>
                          <a:off x="0" y="0"/>
                          <a:ext cx="114300" cy="228600"/>
                        </a:xfrm>
                        <a:prstGeom prst="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du="http://schemas.microsoft.com/office/word/2023/wordml/word16du">
            <w:pict>
              <v:rect w14:anchorId="2D0E9AF9" id="Rectangle 249" o:spid="_x0000_s1026" style="position:absolute;margin-left:306pt;margin-top:187.45pt;width:9pt;height:18pt;z-index:2523811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" fillcolor="black [3213]" strokecolor="black [3213]" strokeweight="1pt"/>
            </w:pict>
          </mc:Fallback>
        </mc:AlternateContent>
      </w:r>
      <w:r w:rsidRPr="00957732">
        <w:rPr>
          <w:rFonts w:ascii="Arial" w:hAnsi="Arial" w:cs="Arial"/>
          <w:noProof/>
          <w:sz w:val="22"/>
          <w:szCs w:val="22"/>
        </w:rPr>
        <mc:AlternateContent>
          <mc:Choice Requires="wps">
            <w:drawing>
              <wp:anchor distT="0" distB="0" distL="114300" distR="114300" simplePos="0" relativeHeight="251658408" behindDoc="0" locked="0" layoutInCell="1" allowOverlap="1" wp14:anchorId="3CA2C38E" wp14:editId="7A32AF31">
                <wp:simplePos x="0" y="0"/>
                <wp:positionH relativeFrom="column">
                  <wp:posOffset>3886200</wp:posOffset>
                </wp:positionH>
                <wp:positionV relativeFrom="paragraph">
                  <wp:posOffset>1877060</wp:posOffset>
                </wp:positionV>
                <wp:extent cx="114300" cy="228600"/>
                <wp:effectExtent l="0" t="0" r="19050" b="19050"/>
                <wp:wrapNone/>
                <wp:docPr id="250" name="Rectangle 250"/>
                <wp:cNvGraphicFramePr/>
                <a:graphic xmlns:a="http://schemas.openxmlformats.org/drawingml/2006/main">
                  <a:graphicData uri="http://schemas.microsoft.com/office/word/2010/wordprocessingShape">
                    <wps:wsp>
                      <wps:cNvSpPr/>
                      <wps:spPr>
                        <a:xfrm>
                          <a:off x="0" y="0"/>
                          <a:ext cx="114300" cy="228600"/>
                        </a:xfrm>
                        <a:prstGeom prst="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du="http://schemas.microsoft.com/office/word/2023/wordml/word16du">
            <w:pict>
              <v:rect w14:anchorId="3FC552A8" id="Rectangle 250" o:spid="_x0000_s1026" style="position:absolute;margin-left:306pt;margin-top:147.8pt;width:9pt;height:18pt;z-index:2523822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" fillcolor="black [3213]" strokecolor="black [3213]" strokeweight="1pt"/>
            </w:pict>
          </mc:Fallback>
        </mc:AlternateContent>
      </w:r>
      <w:r w:rsidRPr="00957732">
        <w:rPr>
          <w:rFonts w:ascii="Arial" w:hAnsi="Arial" w:cs="Arial"/>
          <w:noProof/>
          <w:sz w:val="22"/>
          <w:szCs w:val="22"/>
        </w:rPr>
        <mc:AlternateContent>
          <mc:Choice Requires="wps">
            <w:drawing>
              <wp:anchor distT="0" distB="0" distL="114300" distR="114300" simplePos="0" relativeHeight="251658405" behindDoc="0" locked="0" layoutInCell="1" allowOverlap="1" wp14:anchorId="48CC8F0C" wp14:editId="0577F5DF">
                <wp:simplePos x="0" y="0"/>
                <wp:positionH relativeFrom="column">
                  <wp:posOffset>3886200</wp:posOffset>
                </wp:positionH>
                <wp:positionV relativeFrom="paragraph">
                  <wp:posOffset>437515</wp:posOffset>
                </wp:positionV>
                <wp:extent cx="114300" cy="228600"/>
                <wp:effectExtent l="0" t="0" r="19050" b="19050"/>
                <wp:wrapNone/>
                <wp:docPr id="251" name="Rectangle 251"/>
                <wp:cNvGraphicFramePr/>
                <a:graphic xmlns:a="http://schemas.openxmlformats.org/drawingml/2006/main">
                  <a:graphicData uri="http://schemas.microsoft.com/office/word/2010/wordprocessingShape">
                    <wps:wsp>
                      <wps:cNvSpPr/>
                      <wps:spPr>
                        <a:xfrm>
                          <a:off x="0" y="0"/>
                          <a:ext cx="114300" cy="228600"/>
                        </a:xfrm>
                        <a:prstGeom prst="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du="http://schemas.microsoft.com/office/word/2023/wordml/word16du">
            <w:pict>
              <v:rect w14:anchorId="4AE091AB" id="Rectangle 251" o:spid="_x0000_s1026" style="position:absolute;margin-left:306pt;margin-top:34.45pt;width:9pt;height:18pt;z-index:2523791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" fillcolor="black [3213]" strokecolor="black [3213]" strokeweight="1pt"/>
            </w:pict>
          </mc:Fallback>
        </mc:AlternateContent>
      </w:r>
      <w:r w:rsidRPr="00957732">
        <w:rPr>
          <w:rFonts w:ascii="Arial" w:hAnsi="Arial" w:cs="Arial"/>
          <w:noProof/>
          <w:sz w:val="22"/>
          <w:szCs w:val="22"/>
        </w:rPr>
        <mc:AlternateContent>
          <mc:Choice Requires="wps">
            <w:drawing>
              <wp:anchor distT="0" distB="0" distL="114300" distR="114300" simplePos="0" relativeHeight="251658404" behindDoc="0" locked="0" layoutInCell="1" allowOverlap="1" wp14:anchorId="7BC404FD" wp14:editId="66202448">
                <wp:simplePos x="0" y="0"/>
                <wp:positionH relativeFrom="column">
                  <wp:posOffset>3886200</wp:posOffset>
                </wp:positionH>
                <wp:positionV relativeFrom="paragraph">
                  <wp:posOffset>894715</wp:posOffset>
                </wp:positionV>
                <wp:extent cx="114300" cy="228600"/>
                <wp:effectExtent l="0" t="0" r="19050" b="19050"/>
                <wp:wrapNone/>
                <wp:docPr id="252" name="Rectangle 252"/>
                <wp:cNvGraphicFramePr/>
                <a:graphic xmlns:a="http://schemas.openxmlformats.org/drawingml/2006/main">
                  <a:graphicData uri="http://schemas.microsoft.com/office/word/2010/wordprocessingShape">
                    <wps:wsp>
                      <wps:cNvSpPr/>
                      <wps:spPr>
                        <a:xfrm>
                          <a:off x="0" y="0"/>
                          <a:ext cx="114300" cy="228600"/>
                        </a:xfrm>
                        <a:prstGeom prst="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du="http://schemas.microsoft.com/office/word/2023/wordml/word16du">
            <w:pict>
              <v:rect w14:anchorId="42BF234C" id="Rectangle 252" o:spid="_x0000_s1026" style="position:absolute;margin-left:306pt;margin-top:70.45pt;width:9pt;height:18pt;z-index:2523781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" fillcolor="black [3213]" strokecolor="black [3213]" strokeweight="1pt"/>
            </w:pict>
          </mc:Fallback>
        </mc:AlternateContent>
      </w:r>
      <w:r w:rsidRPr="00957732">
        <w:rPr>
          <w:rFonts w:ascii="Arial" w:hAnsi="Arial" w:cs="Arial"/>
          <w:noProof/>
          <w:sz w:val="22"/>
          <w:szCs w:val="22"/>
        </w:rPr>
        <mc:AlternateContent>
          <mc:Choice Requires="wps">
            <w:drawing>
              <wp:anchor distT="0" distB="0" distL="114300" distR="114300" simplePos="0" relativeHeight="251658403" behindDoc="0" locked="0" layoutInCell="1" allowOverlap="1" wp14:anchorId="6A301B67" wp14:editId="7A1CC7CD">
                <wp:simplePos x="0" y="0"/>
                <wp:positionH relativeFrom="column">
                  <wp:posOffset>3886200</wp:posOffset>
                </wp:positionH>
                <wp:positionV relativeFrom="paragraph">
                  <wp:posOffset>1390015</wp:posOffset>
                </wp:positionV>
                <wp:extent cx="114300" cy="228600"/>
                <wp:effectExtent l="0" t="0" r="19050" b="19050"/>
                <wp:wrapNone/>
                <wp:docPr id="253" name="Rectangle 253"/>
                <wp:cNvGraphicFramePr/>
                <a:graphic xmlns:a="http://schemas.openxmlformats.org/drawingml/2006/main">
                  <a:graphicData uri="http://schemas.microsoft.com/office/word/2010/wordprocessingShape">
                    <wps:wsp>
                      <wps:cNvSpPr/>
                      <wps:spPr>
                        <a:xfrm>
                          <a:off x="0" y="0"/>
                          <a:ext cx="114300" cy="228600"/>
                        </a:xfrm>
                        <a:prstGeom prst="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du="http://schemas.microsoft.com/office/word/2023/wordml/word16du">
            <w:pict>
              <v:rect w14:anchorId="5DCE4CE1" id="Rectangle 253" o:spid="_x0000_s1026" style="position:absolute;margin-left:306pt;margin-top:109.45pt;width:9pt;height:18pt;z-index:2523770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" fillcolor="black [3213]" strokecolor="black [3213]" strokeweight="1pt"/>
            </w:pict>
          </mc:Fallback>
        </mc:AlternateContent>
      </w:r>
      <w:r w:rsidRPr="00957732">
        <w:rPr>
          <w:rFonts w:ascii="Arial" w:hAnsi="Arial" w:cs="Arial"/>
          <w:noProof/>
          <w:sz w:val="22"/>
          <w:szCs w:val="22"/>
        </w:rPr>
        <mc:AlternateContent>
          <mc:Choice Requires="wps">
            <w:drawing>
              <wp:anchor distT="0" distB="0" distL="114300" distR="114300" simplePos="0" relativeHeight="251658402" behindDoc="0" locked="0" layoutInCell="1" allowOverlap="1" wp14:anchorId="3240329F" wp14:editId="3D2A0805">
                <wp:simplePos x="0" y="0"/>
                <wp:positionH relativeFrom="column">
                  <wp:posOffset>3886200</wp:posOffset>
                </wp:positionH>
                <wp:positionV relativeFrom="paragraph">
                  <wp:posOffset>107315</wp:posOffset>
                </wp:positionV>
                <wp:extent cx="114300" cy="2286000"/>
                <wp:effectExtent l="0" t="0" r="19050" b="19050"/>
                <wp:wrapNone/>
                <wp:docPr id="254" name="Rectangle 254"/>
                <wp:cNvGraphicFramePr/>
                <a:graphic xmlns:a="http://schemas.openxmlformats.org/drawingml/2006/main">
                  <a:graphicData uri="http://schemas.microsoft.com/office/word/2010/wordprocessingShape">
                    <wps:wsp>
                      <wps:cNvSpPr/>
                      <wps:spPr>
                        <a:xfrm>
                          <a:off x="0" y="0"/>
                          <a:ext cx="114300" cy="228600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rect w14:anchorId="5C7E48ED" id="Rectangle 254" o:spid="_x0000_s1026" style="position:absolute;margin-left:306pt;margin-top:8.45pt;width:9pt;height:180pt;z-index:252376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" fillcolor="white [3212]" strokecolor="#1f4d78 [1604]" strokeweight="1pt"/>
            </w:pict>
          </mc:Fallback>
        </mc:AlternateContent>
      </w:r>
      <w:r w:rsidRPr="00957732">
        <w:rPr>
          <w:rFonts w:ascii="Arial" w:hAnsi="Arial" w:cs="Arial"/>
          <w:noProof/>
          <w:sz w:val="22"/>
          <w:szCs w:val="22"/>
        </w:rPr>
        <mc:AlternateContent>
          <mc:Choice Requires="wps">
            <w:drawing>
              <wp:anchor distT="0" distB="0" distL="114300" distR="114300" simplePos="0" relativeHeight="251658400" behindDoc="0" locked="0" layoutInCell="1" allowOverlap="1" wp14:anchorId="0DCCBF45" wp14:editId="10828E19">
                <wp:simplePos x="0" y="0"/>
                <wp:positionH relativeFrom="column">
                  <wp:posOffset>1828800</wp:posOffset>
                </wp:positionH>
                <wp:positionV relativeFrom="paragraph">
                  <wp:posOffset>1466215</wp:posOffset>
                </wp:positionV>
                <wp:extent cx="114300" cy="914400"/>
                <wp:effectExtent l="0" t="0" r="19050" b="19050"/>
                <wp:wrapNone/>
                <wp:docPr id="255" name="Rectangle 255"/>
                <wp:cNvGraphicFramePr/>
                <a:graphic xmlns:a="http://schemas.openxmlformats.org/drawingml/2006/main">
                  <a:graphicData uri="http://schemas.microsoft.com/office/word/2010/wordprocessingShape">
                    <wps:wsp>
                      <wps:cNvSpPr/>
                      <wps:spPr>
                        <a:xfrm>
                          <a:off x="0" y="0"/>
                          <a:ext cx="114300" cy="914400"/>
                        </a:xfrm>
                        <a:prstGeom prst="rect">
                          <a:avLst/>
                        </a:prstGeom>
                        <a:solidFill>
                          <a:schemeClr val="bg1">
                            <a:lumMod val="50000"/>
                          </a:schemeClr>
                        </a:solid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rect w14:anchorId="2B0D4B89" id="Rectangle 255" o:spid="_x0000_s1026" style="position:absolute;margin-left:2in;margin-top:115.45pt;width:9pt;height:1in;z-index:252374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" fillcolor="#7f7f7f [1612]" strokecolor="#7f7f7f [1612]" strokeweight="1pt"/>
            </w:pict>
          </mc:Fallback>
        </mc:AlternateContent>
      </w:r>
      <w:r w:rsidRPr="00957732">
        <w:rPr>
          <w:rFonts w:ascii="Arial" w:hAnsi="Arial" w:cs="Arial"/>
          <w:noProof/>
          <w:sz w:val="22"/>
          <w:szCs w:val="22"/>
        </w:rPr>
        <mc:AlternateContent>
          <mc:Choice Requires="wps">
            <w:drawing>
              <wp:anchor distT="0" distB="0" distL="114300" distR="114300" simplePos="0" relativeHeight="251658399" behindDoc="0" locked="0" layoutInCell="1" allowOverlap="1" wp14:anchorId="6053818D" wp14:editId="7B92063B">
                <wp:simplePos x="0" y="0"/>
                <wp:positionH relativeFrom="column">
                  <wp:posOffset>1828800</wp:posOffset>
                </wp:positionH>
                <wp:positionV relativeFrom="paragraph">
                  <wp:posOffset>94615</wp:posOffset>
                </wp:positionV>
                <wp:extent cx="114300" cy="914400"/>
                <wp:effectExtent l="0" t="0" r="19050" b="19050"/>
                <wp:wrapNone/>
                <wp:docPr id="256" name="Rectangle 256"/>
                <wp:cNvGraphicFramePr/>
                <a:graphic xmlns:a="http://schemas.openxmlformats.org/drawingml/2006/main">
                  <a:graphicData uri="http://schemas.microsoft.com/office/word/2010/wordprocessingShape">
                    <wps:wsp>
                      <wps:cNvSpPr/>
                      <wps:spPr>
                        <a:xfrm>
                          <a:off x="0" y="0"/>
                          <a:ext cx="114300" cy="914400"/>
                        </a:xfrm>
                        <a:prstGeom prst="rect">
                          <a:avLst/>
                        </a:prstGeom>
                        <a:solidFill>
                          <a:schemeClr val="bg1">
                            <a:lumMod val="50000"/>
                          </a:schemeClr>
                        </a:solid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rect w14:anchorId="00925B25" id="Rectangle 256" o:spid="_x0000_s1026" style="position:absolute;margin-left:2in;margin-top:7.45pt;width:9pt;height:1in;z-index:252372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" fillcolor="#7f7f7f [1612]" strokecolor="#7f7f7f [1612]" strokeweight="1pt"/>
            </w:pict>
          </mc:Fallback>
        </mc:AlternateContent>
      </w:r>
    </w:p>
    <w:p w14:paraId="17158AF0" w14:textId="77777777" w:rsidR="00957732" w:rsidRPr="00957732" w:rsidRDefault="00957732" w:rsidP="00957732">
      <w:pPr>
        <w:rPr>
          <w:rFonts w:ascii="Arial" w:hAnsi="Arial" w:cs="Arial"/>
          <w:sz w:val="22"/>
          <w:szCs w:val="22"/>
        </w:rPr>
      </w:pPr>
    </w:p>
    <w:p w14:paraId="307FD55B" w14:textId="77777777" w:rsidR="00957732" w:rsidRPr="00957732" w:rsidRDefault="00957732" w:rsidP="00957732">
      <w:pPr>
        <w:rPr>
          <w:rFonts w:ascii="Arial" w:hAnsi="Arial" w:cs="Arial"/>
          <w:sz w:val="22"/>
          <w:szCs w:val="22"/>
        </w:rPr>
      </w:pPr>
    </w:p>
    <w:p w14:paraId="3328D86E" w14:textId="5C94C8E6" w:rsidR="00957732" w:rsidRPr="00957732" w:rsidRDefault="00957732" w:rsidP="00957732">
      <w:pPr>
        <w:rPr>
          <w:rFonts w:ascii="Arial" w:hAnsi="Arial" w:cs="Arial"/>
          <w:sz w:val="22"/>
          <w:szCs w:val="22"/>
        </w:rPr>
      </w:pPr>
    </w:p>
    <w:p w14:paraId="4103BBAB" w14:textId="5E54C00F" w:rsidR="00957732" w:rsidRPr="00957732" w:rsidRDefault="00957732" w:rsidP="00957732">
      <w:pPr>
        <w:rPr>
          <w:rFonts w:ascii="Arial" w:hAnsi="Arial" w:cs="Arial"/>
          <w:sz w:val="22"/>
          <w:szCs w:val="22"/>
        </w:rPr>
      </w:pPr>
    </w:p>
    <w:p w14:paraId="47436271" w14:textId="7534BF21" w:rsidR="00957732" w:rsidRPr="00957732" w:rsidRDefault="00957732" w:rsidP="00957732">
      <w:pPr>
        <w:rPr>
          <w:rFonts w:ascii="Arial" w:hAnsi="Arial" w:cs="Arial"/>
          <w:sz w:val="22"/>
          <w:szCs w:val="22"/>
        </w:rPr>
      </w:pPr>
    </w:p>
    <w:p w14:paraId="7F246249" w14:textId="662DFC1C" w:rsidR="00957732" w:rsidRPr="00957732" w:rsidRDefault="00025599" w:rsidP="00957732">
      <w:pPr>
        <w:rPr>
          <w:rFonts w:ascii="Arial" w:hAnsi="Arial" w:cs="Arial"/>
          <w:sz w:val="22"/>
          <w:szCs w:val="22"/>
        </w:rPr>
      </w:pPr>
      <w:r w:rsidRPr="00957732">
        <w:rPr>
          <w:rFonts w:ascii="Arial" w:hAnsi="Arial" w:cs="Arial"/>
          <w:noProof/>
          <w:sz w:val="22"/>
          <w:szCs w:val="22"/>
        </w:rPr>
        <mc:AlternateContent>
          <mc:Choice Requires="wps">
            <w:drawing>
              <wp:anchor distT="0" distB="0" distL="114300" distR="114300" simplePos="0" relativeHeight="251658440" behindDoc="0" locked="0" layoutInCell="1" allowOverlap="1" wp14:anchorId="440248B2" wp14:editId="333A6C72">
                <wp:simplePos x="0" y="0"/>
                <wp:positionH relativeFrom="column">
                  <wp:posOffset>2051050</wp:posOffset>
                </wp:positionH>
                <wp:positionV relativeFrom="paragraph">
                  <wp:posOffset>33020</wp:posOffset>
                </wp:positionV>
                <wp:extent cx="0" cy="412750"/>
                <wp:effectExtent l="76200" t="38100" r="57150" b="63500"/>
                <wp:wrapNone/>
                <wp:docPr id="74" name="Straight Arrow Connector 74"/>
                <wp:cNvGraphicFramePr/>
                <a:graphic xmlns:a="http://schemas.openxmlformats.org/drawingml/2006/main">
                  <a:graphicData uri="http://schemas.microsoft.com/office/word/2010/wordprocessingShape">
                    <wps:wsp>
                      <wps:cNvCnPr/>
                      <wps:spPr>
                        <a:xfrm>
                          <a:off x="0" y="0"/>
                          <a:ext cx="0" cy="412750"/>
                        </a:xfrm>
                        <a:prstGeom prst="straightConnector1">
                          <a:avLst/>
                        </a:prstGeom>
                        <a:ln>
                          <a:solidFill>
                            <a:schemeClr val="tx1"/>
                          </a:solidFill>
                          <a:prstDash val="dash"/>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w:pict>
              <v:shape w14:anchorId="736611BF" id="Straight Arrow Connector 74" o:spid="_x0000_s1026" type="#_x0000_t32" style="position:absolute;margin-left:161.5pt;margin-top:2.6pt;width:0;height:32.5pt;z-index:2524170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" strokecolor="black [3213]" strokeweight=".5pt">
                <v:stroke dashstyle="dash" startarrow="block" endarrow="block" joinstyle="miter"/>
              </v:shape>
            </w:pict>
          </mc:Fallback>
        </mc:AlternateContent>
      </w:r>
      <w:r w:rsidRPr="00957732">
        <w:rPr>
          <w:rFonts w:ascii="Arial" w:hAnsi="Arial" w:cs="Arial"/>
          <w:noProof/>
          <w:sz w:val="22"/>
          <w:szCs w:val="22"/>
        </w:rPr>
        <mc:AlternateContent>
          <mc:Choice Requires="wps">
            <w:drawing>
              <wp:anchor distT="0" distB="0" distL="114300" distR="114300" simplePos="0" relativeHeight="251658441" behindDoc="1" locked="0" layoutInCell="1" allowOverlap="1" wp14:anchorId="0AB2CCC1" wp14:editId="2A4BA660">
                <wp:simplePos x="0" y="0"/>
                <wp:positionH relativeFrom="column">
                  <wp:posOffset>2012950</wp:posOffset>
                </wp:positionH>
                <wp:positionV relativeFrom="paragraph">
                  <wp:posOffset>115570</wp:posOffset>
                </wp:positionV>
                <wp:extent cx="914400" cy="266700"/>
                <wp:effectExtent l="0" t="0" r="0" b="0"/>
                <wp:wrapNone/>
                <wp:docPr id="75" name="Text Box 75"/>
                <wp:cNvGraphicFramePr/>
                <a:graphic xmlns:a="http://schemas.openxmlformats.org/drawingml/2006/main">
                  <a:graphicData uri="http://schemas.microsoft.com/office/word/2010/wordprocessingShape">
                    <wps:wsp>
                      <wps:cNvSpPr txBox="1"/>
                      <wps:spPr>
                        <a:xfrm>
                          <a:off x="0" y="0"/>
                          <a:ext cx="914400" cy="266700"/>
                        </a:xfrm>
                        <a:prstGeom prst="rect">
                          <a:avLst/>
                        </a:prstGeom>
                        <a:solidFill>
                          <a:schemeClr val="lt1"/>
                        </a:solidFill>
                        <a:ln w="6350">
                          <a:noFill/>
                        </a:ln>
                      </wps:spPr>
                      <wps:txbx>
                        <w:txbxContent>
                          <w:p w14:paraId="725DDC1C" w14:textId="77777777" w:rsidR="00957732" w:rsidRPr="00611265" w:rsidRDefault="00957732" w:rsidP="00957732">
                            <w:pPr>
                              <w:rPr>
                                <w:rFonts w:ascii="Arial" w:hAnsi="Arial" w:cs="Arial"/>
                                <w:sz w:val="18"/>
                                <w:szCs w:val="18"/>
                                <w:lang w:val="en-GB"/>
                              </w:rPr>
                            </w:pPr>
                            <w:r>
                              <w:rPr>
                                <w:rFonts w:ascii="Arial" w:hAnsi="Arial" w:cs="Arial"/>
                                <w:sz w:val="18"/>
                                <w:szCs w:val="18"/>
                                <w:lang w:val="en-GB"/>
                              </w:rPr>
                              <w:t>d</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AB2CCC1" id="Text Box 75" o:spid="_x0000_s1103" type="#_x0000_t202" style="position:absolute;margin-left:158.5pt;margin-top:9.1pt;width:1in;height:21pt;z-index:-251658039;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" fillcolor="white [3201]" stroked="f" strokeweight=".5pt">
                <v:textbox>
                  <w:txbxContent>
                    <w:p w14:paraId="725DDC1C" w14:textId="77777777" w:rsidR="00957732" w:rsidRPr="00611265" w:rsidRDefault="00957732" w:rsidP="00957732">
                      <w:pPr>
                        <w:rPr>
                          <w:rFonts w:ascii="Arial" w:hAnsi="Arial" w:cs="Arial"/>
                          <w:sz w:val="18"/>
                          <w:szCs w:val="18"/>
                          <w:lang w:val="en-GB"/>
                        </w:rPr>
                      </w:pPr>
                      <w:r>
                        <w:rPr>
                          <w:rFonts w:ascii="Arial" w:hAnsi="Arial" w:cs="Arial"/>
                          <w:sz w:val="18"/>
                          <w:szCs w:val="18"/>
                          <w:lang w:val="en-GB"/>
                        </w:rPr>
                        <w:t>d</w:t>
                      </w:r>
                    </w:p>
                  </w:txbxContent>
                </v:textbox>
              </v:shape>
            </w:pict>
          </mc:Fallback>
        </mc:AlternateContent>
      </w:r>
      <w:r w:rsidR="00E301CE" w:rsidRPr="00957732">
        <w:rPr>
          <w:rFonts w:ascii="Arial" w:hAnsi="Arial" w:cs="Arial"/>
          <w:noProof/>
          <w:sz w:val="22"/>
          <w:szCs w:val="22"/>
        </w:rPr>
        <mc:AlternateContent>
          <mc:Choice Requires="wps">
            <w:drawing>
              <wp:anchor distT="0" distB="0" distL="114300" distR="114300" simplePos="0" relativeHeight="251658552" behindDoc="0" locked="0" layoutInCell="1" allowOverlap="1" wp14:anchorId="62CBFC8F" wp14:editId="325947FB">
                <wp:simplePos x="0" y="0"/>
                <wp:positionH relativeFrom="column">
                  <wp:posOffset>800100</wp:posOffset>
                </wp:positionH>
                <wp:positionV relativeFrom="paragraph">
                  <wp:posOffset>106680</wp:posOffset>
                </wp:positionV>
                <wp:extent cx="685800" cy="0"/>
                <wp:effectExtent l="0" t="76200" r="19050" b="95250"/>
                <wp:wrapNone/>
                <wp:docPr id="324" name="Straight Arrow Connector 324"/>
                <wp:cNvGraphicFramePr/>
                <a:graphic xmlns:a="http://schemas.openxmlformats.org/drawingml/2006/main">
                  <a:graphicData uri="http://schemas.microsoft.com/office/word/2010/wordprocessingShape">
                    <wps:wsp>
                      <wps:cNvCnPr/>
                      <wps:spPr>
                        <a:xfrm>
                          <a:off x="0" y="0"/>
                          <a:ext cx="685800" cy="0"/>
                        </a:xfrm>
                        <a:prstGeom prst="straightConnector1">
                          <a:avLst/>
                        </a:prstGeom>
                        <a:ln>
                          <a:prstDash val="dash"/>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du="http://schemas.microsoft.com/office/word/2023/wordml/word16du">
            <w:pict>
              <v:shape w14:anchorId="12F9D3B3" id="Straight Arrow Connector 324" o:spid="_x0000_s1026" type="#_x0000_t32" style="position:absolute;margin-left:63pt;margin-top:8.4pt;width:54pt;height:0;z-index:2525521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" strokecolor="black [3200]" strokeweight=".5pt">
                <v:stroke dashstyle="dash" endarrow="block" joinstyle="miter"/>
              </v:shape>
            </w:pict>
          </mc:Fallback>
        </mc:AlternateContent>
      </w:r>
    </w:p>
    <w:p w14:paraId="31DB9789" w14:textId="4D36B737" w:rsidR="00957732" w:rsidRPr="00957732" w:rsidRDefault="00682B8C" w:rsidP="00957732">
      <w:pPr>
        <w:rPr>
          <w:rFonts w:ascii="Arial" w:hAnsi="Arial" w:cs="Arial"/>
          <w:sz w:val="22"/>
          <w:szCs w:val="22"/>
        </w:rPr>
      </w:pPr>
      <w:r w:rsidRPr="00957732">
        <w:rPr>
          <w:rFonts w:ascii="Arial" w:hAnsi="Arial" w:cs="Arial"/>
          <w:noProof/>
          <w:sz w:val="22"/>
          <w:szCs w:val="22"/>
        </w:rPr>
        <mc:AlternateContent>
          <mc:Choice Requires="wps">
            <w:drawing>
              <wp:anchor distT="0" distB="0" distL="114300" distR="114300" simplePos="0" relativeHeight="251658409" behindDoc="0" locked="0" layoutInCell="1" allowOverlap="1" wp14:anchorId="2B2E9169" wp14:editId="1FC23CF6">
                <wp:simplePos x="0" y="0"/>
                <wp:positionH relativeFrom="column">
                  <wp:posOffset>114300</wp:posOffset>
                </wp:positionH>
                <wp:positionV relativeFrom="paragraph">
                  <wp:posOffset>66675</wp:posOffset>
                </wp:positionV>
                <wp:extent cx="571500" cy="127000"/>
                <wp:effectExtent l="0" t="0" r="19050" b="25400"/>
                <wp:wrapNone/>
                <wp:docPr id="248" name="Rectangle 248"/>
                <wp:cNvGraphicFramePr/>
                <a:graphic xmlns:a="http://schemas.openxmlformats.org/drawingml/2006/main">
                  <a:graphicData uri="http://schemas.microsoft.com/office/word/2010/wordprocessingShape">
                    <wps:wsp>
                      <wps:cNvSpPr/>
                      <wps:spPr>
                        <a:xfrm>
                          <a:off x="0" y="0"/>
                          <a:ext cx="571500" cy="127000"/>
                        </a:xfrm>
                        <a:prstGeom prst="rect">
                          <a:avLst/>
                        </a:prstGeom>
                        <a:solidFill>
                          <a:schemeClr val="bg2">
                            <a:lumMod val="9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du="http://schemas.microsoft.com/office/word/2023/wordml/word16du">
            <w:pict>
              <v:rect w14:anchorId="0601FAD2" id="Rectangle 248" o:spid="_x0000_s1026" style="position:absolute;margin-left:9pt;margin-top:5.25pt;width:45pt;height:10pt;z-index:252383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" fillcolor="#cfcdcd [2894]" strokecolor="black [3213]" strokeweight="1pt"/>
            </w:pict>
          </mc:Fallback>
        </mc:AlternateContent>
      </w:r>
    </w:p>
    <w:p w14:paraId="505136EA" w14:textId="471F9751" w:rsidR="00957732" w:rsidRPr="00957732" w:rsidRDefault="00682B8C" w:rsidP="00957732">
      <w:pPr>
        <w:rPr>
          <w:rFonts w:ascii="Arial" w:hAnsi="Arial" w:cs="Arial"/>
          <w:sz w:val="22"/>
          <w:szCs w:val="22"/>
        </w:rPr>
      </w:pPr>
      <w:r w:rsidRPr="00957732">
        <w:rPr>
          <w:rFonts w:ascii="Arial" w:hAnsi="Arial" w:cs="Arial"/>
          <w:noProof/>
          <w:sz w:val="22"/>
          <w:szCs w:val="22"/>
        </w:rPr>
        <mc:AlternateContent>
          <mc:Choice Requires="wps">
            <w:drawing>
              <wp:anchor distT="0" distB="0" distL="114300" distR="114300" simplePos="0" relativeHeight="251658410" behindDoc="0" locked="0" layoutInCell="1" allowOverlap="1" wp14:anchorId="0CB8ABC8" wp14:editId="7571ED10">
                <wp:simplePos x="0" y="0"/>
                <wp:positionH relativeFrom="column">
                  <wp:posOffset>-114300</wp:posOffset>
                </wp:positionH>
                <wp:positionV relativeFrom="paragraph">
                  <wp:posOffset>64770</wp:posOffset>
                </wp:positionV>
                <wp:extent cx="1028700" cy="641350"/>
                <wp:effectExtent l="0" t="0" r="0" b="6350"/>
                <wp:wrapNone/>
                <wp:docPr id="236" name="Text Box 236"/>
                <wp:cNvGraphicFramePr/>
                <a:graphic xmlns:a="http://schemas.openxmlformats.org/drawingml/2006/main">
                  <a:graphicData uri="http://schemas.microsoft.com/office/word/2010/wordprocessingShape">
                    <wps:wsp>
                      <wps:cNvSpPr txBox="1"/>
                      <wps:spPr>
                        <a:xfrm>
                          <a:off x="0" y="0"/>
                          <a:ext cx="1028700" cy="641350"/>
                        </a:xfrm>
                        <a:prstGeom prst="rect">
                          <a:avLst/>
                        </a:prstGeom>
                        <a:solidFill>
                          <a:schemeClr val="lt1"/>
                        </a:solidFill>
                        <a:ln w="6350">
                          <a:noFill/>
                        </a:ln>
                      </wps:spPr>
                      <wps:txbx>
                        <w:txbxContent>
                          <w:p w14:paraId="4C6B72DD" w14:textId="77777777" w:rsidR="00957732" w:rsidRPr="00DD5B55" w:rsidRDefault="00957732" w:rsidP="00957732">
                            <w:pPr>
                              <w:jc w:val="center"/>
                              <w:rPr>
                                <w:rFonts w:ascii="Arial" w:hAnsi="Arial" w:cs="Arial"/>
                                <w:sz w:val="18"/>
                                <w:szCs w:val="18"/>
                              </w:rPr>
                            </w:pPr>
                            <w:r w:rsidRPr="00DD5B55">
                              <w:rPr>
                                <w:rFonts w:ascii="Arial" w:hAnsi="Arial" w:cs="Arial"/>
                                <w:sz w:val="18"/>
                                <w:szCs w:val="18"/>
                              </w:rPr>
                              <w:t>Laser Emitting Monochromatic Light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B8ABC8" id="Text Box 236" o:spid="_x0000_s1104" type="#_x0000_t202" style="position:absolute;margin-left:-9pt;margin-top:5.1pt;width:81pt;height:50.5pt;z-index:25165841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" fillcolor="white [3201]" stroked="f" strokeweight=".5pt">
                <v:textbox>
                  <w:txbxContent>
                    <w:p w14:paraId="4C6B72DD" w14:textId="77777777" w:rsidR="00957732" w:rsidRPr="00DD5B55" w:rsidRDefault="00957732" w:rsidP="00957732">
                      <w:pPr>
                        <w:jc w:val="center"/>
                        <w:rPr>
                          <w:rFonts w:ascii="Arial" w:hAnsi="Arial" w:cs="Arial"/>
                          <w:sz w:val="18"/>
                          <w:szCs w:val="18"/>
                        </w:rPr>
                      </w:pPr>
                      <w:r w:rsidRPr="00DD5B55">
                        <w:rPr>
                          <w:rFonts w:ascii="Arial" w:hAnsi="Arial" w:cs="Arial"/>
                          <w:sz w:val="18"/>
                          <w:szCs w:val="18"/>
                        </w:rPr>
                        <w:t>Laser Emitting Monochromatic Light</w:t>
                      </w:r>
                    </w:p>
                  </w:txbxContent>
                </v:textbox>
              </v:shape>
            </w:pict>
          </mc:Fallback>
        </mc:AlternateContent>
      </w:r>
      <w:r w:rsidR="00E301CE" w:rsidRPr="00957732">
        <w:rPr>
          <w:rFonts w:ascii="Arial" w:hAnsi="Arial" w:cs="Arial"/>
          <w:noProof/>
          <w:sz w:val="22"/>
          <w:szCs w:val="22"/>
        </w:rPr>
        <mc:AlternateContent>
          <mc:Choice Requires="wps">
            <w:drawing>
              <wp:anchor distT="0" distB="0" distL="114300" distR="114300" simplePos="0" relativeHeight="251658551" behindDoc="0" locked="0" layoutInCell="1" allowOverlap="1" wp14:anchorId="045A0440" wp14:editId="11B38E2D">
                <wp:simplePos x="0" y="0"/>
                <wp:positionH relativeFrom="column">
                  <wp:posOffset>800100</wp:posOffset>
                </wp:positionH>
                <wp:positionV relativeFrom="paragraph">
                  <wp:posOffset>109220</wp:posOffset>
                </wp:positionV>
                <wp:extent cx="685800" cy="0"/>
                <wp:effectExtent l="0" t="76200" r="19050" b="95250"/>
                <wp:wrapNone/>
                <wp:docPr id="322" name="Straight Arrow Connector 322"/>
                <wp:cNvGraphicFramePr/>
                <a:graphic xmlns:a="http://schemas.openxmlformats.org/drawingml/2006/main">
                  <a:graphicData uri="http://schemas.microsoft.com/office/word/2010/wordprocessingShape">
                    <wps:wsp>
                      <wps:cNvCnPr/>
                      <wps:spPr>
                        <a:xfrm>
                          <a:off x="0" y="0"/>
                          <a:ext cx="685800" cy="0"/>
                        </a:xfrm>
                        <a:prstGeom prst="straightConnector1">
                          <a:avLst/>
                        </a:prstGeom>
                        <a:ln>
                          <a:prstDash val="dash"/>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du="http://schemas.microsoft.com/office/word/2023/wordml/word16du">
            <w:pict>
              <v:shape w14:anchorId="6A5634E1" id="Straight Arrow Connector 322" o:spid="_x0000_s1026" type="#_x0000_t32" style="position:absolute;margin-left:63pt;margin-top:8.6pt;width:54pt;height:0;z-index:2525501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" strokecolor="black [3200]" strokeweight=".5pt">
                <v:stroke dashstyle="dash" endarrow="block" joinstyle="miter"/>
              </v:shape>
            </w:pict>
          </mc:Fallback>
        </mc:AlternateContent>
      </w:r>
      <w:r w:rsidR="00957732" w:rsidRPr="00957732">
        <w:rPr>
          <w:rFonts w:ascii="Arial" w:hAnsi="Arial" w:cs="Arial"/>
          <w:noProof/>
          <w:sz w:val="22"/>
          <w:szCs w:val="22"/>
        </w:rPr>
        <mc:AlternateContent>
          <mc:Choice Requires="wps">
            <w:drawing>
              <wp:anchor distT="0" distB="0" distL="114300" distR="114300" simplePos="0" relativeHeight="251658443" behindDoc="1" locked="0" layoutInCell="1" allowOverlap="1" wp14:anchorId="2569047C" wp14:editId="48DDBCD2">
                <wp:simplePos x="0" y="0"/>
                <wp:positionH relativeFrom="column">
                  <wp:posOffset>2717800</wp:posOffset>
                </wp:positionH>
                <wp:positionV relativeFrom="paragraph">
                  <wp:posOffset>156210</wp:posOffset>
                </wp:positionV>
                <wp:extent cx="914400" cy="266700"/>
                <wp:effectExtent l="0" t="0" r="0" b="0"/>
                <wp:wrapNone/>
                <wp:docPr id="77" name="Text Box 77"/>
                <wp:cNvGraphicFramePr/>
                <a:graphic xmlns:a="http://schemas.openxmlformats.org/drawingml/2006/main">
                  <a:graphicData uri="http://schemas.microsoft.com/office/word/2010/wordprocessingShape">
                    <wps:wsp>
                      <wps:cNvSpPr txBox="1"/>
                      <wps:spPr>
                        <a:xfrm>
                          <a:off x="0" y="0"/>
                          <a:ext cx="914400" cy="266700"/>
                        </a:xfrm>
                        <a:prstGeom prst="rect">
                          <a:avLst/>
                        </a:prstGeom>
                        <a:solidFill>
                          <a:schemeClr val="lt1"/>
                        </a:solidFill>
                        <a:ln w="6350">
                          <a:noFill/>
                        </a:ln>
                      </wps:spPr>
                      <wps:txbx>
                        <w:txbxContent>
                          <w:p w14:paraId="369C94CD" w14:textId="77777777" w:rsidR="00957732" w:rsidRPr="00611265" w:rsidRDefault="00957732" w:rsidP="00957732">
                            <w:pPr>
                              <w:rPr>
                                <w:rFonts w:ascii="Arial" w:hAnsi="Arial" w:cs="Arial"/>
                                <w:sz w:val="18"/>
                                <w:szCs w:val="18"/>
                                <w:lang w:val="en-GB"/>
                              </w:rPr>
                            </w:pPr>
                            <w:r>
                              <w:rPr>
                                <w:rFonts w:ascii="Arial" w:hAnsi="Arial" w:cs="Arial"/>
                                <w:sz w:val="18"/>
                                <w:szCs w:val="18"/>
                                <w:lang w:val="en-GB"/>
                              </w:rPr>
                              <w:t>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569047C" id="Text Box 77" o:spid="_x0000_s1105" type="#_x0000_t202" style="position:absolute;margin-left:214pt;margin-top:12.3pt;width:1in;height:21pt;z-index:-251658037;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" fillcolor="white [3201]" stroked="f" strokeweight=".5pt">
                <v:textbox>
                  <w:txbxContent>
                    <w:p w14:paraId="369C94CD" w14:textId="77777777" w:rsidR="00957732" w:rsidRPr="00611265" w:rsidRDefault="00957732" w:rsidP="00957732">
                      <w:pPr>
                        <w:rPr>
                          <w:rFonts w:ascii="Arial" w:hAnsi="Arial" w:cs="Arial"/>
                          <w:sz w:val="18"/>
                          <w:szCs w:val="18"/>
                          <w:lang w:val="en-GB"/>
                        </w:rPr>
                      </w:pPr>
                      <w:r>
                        <w:rPr>
                          <w:rFonts w:ascii="Arial" w:hAnsi="Arial" w:cs="Arial"/>
                          <w:sz w:val="18"/>
                          <w:szCs w:val="18"/>
                          <w:lang w:val="en-GB"/>
                        </w:rPr>
                        <w:t>L</w:t>
                      </w:r>
                    </w:p>
                  </w:txbxContent>
                </v:textbox>
              </v:shape>
            </w:pict>
          </mc:Fallback>
        </mc:AlternateContent>
      </w:r>
      <w:r w:rsidR="00957732" w:rsidRPr="00957732">
        <w:rPr>
          <w:rFonts w:ascii="Arial" w:hAnsi="Arial" w:cs="Arial"/>
          <w:noProof/>
          <w:sz w:val="22"/>
          <w:szCs w:val="22"/>
        </w:rPr>
        <mc:AlternateContent>
          <mc:Choice Requires="wps">
            <w:drawing>
              <wp:anchor distT="0" distB="0" distL="114300" distR="114300" simplePos="0" relativeHeight="251658442" behindDoc="0" locked="0" layoutInCell="1" allowOverlap="1" wp14:anchorId="7DA1B1D5" wp14:editId="3F3027A6">
                <wp:simplePos x="0" y="0"/>
                <wp:positionH relativeFrom="column">
                  <wp:posOffset>1943100</wp:posOffset>
                </wp:positionH>
                <wp:positionV relativeFrom="paragraph">
                  <wp:posOffset>181610</wp:posOffset>
                </wp:positionV>
                <wp:extent cx="1943100" cy="0"/>
                <wp:effectExtent l="38100" t="76200" r="19050" b="95250"/>
                <wp:wrapNone/>
                <wp:docPr id="76" name="Straight Arrow Connector 76"/>
                <wp:cNvGraphicFramePr/>
                <a:graphic xmlns:a="http://schemas.openxmlformats.org/drawingml/2006/main">
                  <a:graphicData uri="http://schemas.microsoft.com/office/word/2010/wordprocessingShape">
                    <wps:wsp>
                      <wps:cNvCnPr/>
                      <wps:spPr>
                        <a:xfrm>
                          <a:off x="0" y="0"/>
                          <a:ext cx="1943100" cy="0"/>
                        </a:xfrm>
                        <a:prstGeom prst="straightConnector1">
                          <a:avLst/>
                        </a:prstGeom>
                        <a:ln>
                          <a:solidFill>
                            <a:schemeClr val="tx1"/>
                          </a:solidFill>
                          <a:prstDash val="dash"/>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w:pict>
              <v:shape w14:anchorId="1B6BB673" id="Straight Arrow Connector 76" o:spid="_x0000_s1026" type="#_x0000_t32" style="position:absolute;margin-left:153pt;margin-top:14.3pt;width:153pt;height:0;z-index:2524190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" strokecolor="black [3213]" strokeweight=".5pt">
                <v:stroke dashstyle="dash" startarrow="block" endarrow="block" joinstyle="miter"/>
              </v:shape>
            </w:pict>
          </mc:Fallback>
        </mc:AlternateContent>
      </w:r>
    </w:p>
    <w:p w14:paraId="56B4882C" w14:textId="22408843" w:rsidR="00957732" w:rsidRPr="00957732" w:rsidRDefault="00957732" w:rsidP="00957732">
      <w:pPr>
        <w:rPr>
          <w:rFonts w:ascii="Arial" w:hAnsi="Arial" w:cs="Arial"/>
          <w:sz w:val="22"/>
          <w:szCs w:val="22"/>
        </w:rPr>
      </w:pPr>
    </w:p>
    <w:p w14:paraId="66D8DFAA" w14:textId="77777777" w:rsidR="00957732" w:rsidRPr="00957732" w:rsidRDefault="00957732" w:rsidP="00957732">
      <w:pPr>
        <w:rPr>
          <w:rFonts w:ascii="Arial" w:hAnsi="Arial" w:cs="Arial"/>
          <w:sz w:val="22"/>
          <w:szCs w:val="22"/>
        </w:rPr>
      </w:pPr>
    </w:p>
    <w:p w14:paraId="0E4416C7" w14:textId="77777777" w:rsidR="00957732" w:rsidRDefault="00957732" w:rsidP="00957732">
      <w:pPr>
        <w:rPr>
          <w:rFonts w:ascii="Arial" w:hAnsi="Arial" w:cs="Arial"/>
          <w:sz w:val="22"/>
          <w:szCs w:val="22"/>
        </w:rPr>
      </w:pPr>
    </w:p>
    <w:p w14:paraId="2EAB8499" w14:textId="77777777" w:rsidR="00957732" w:rsidRDefault="00957732" w:rsidP="00957732">
      <w:pPr>
        <w:rPr>
          <w:rFonts w:ascii="Arial" w:hAnsi="Arial" w:cs="Arial"/>
          <w:sz w:val="22"/>
          <w:szCs w:val="22"/>
        </w:rPr>
      </w:pPr>
    </w:p>
    <w:p w14:paraId="044F97BE" w14:textId="77777777" w:rsidR="00957732" w:rsidRDefault="00957732" w:rsidP="00957732">
      <w:pPr>
        <w:rPr>
          <w:rFonts w:ascii="Arial" w:hAnsi="Arial" w:cs="Arial"/>
          <w:sz w:val="22"/>
          <w:szCs w:val="22"/>
        </w:rPr>
      </w:pPr>
    </w:p>
    <w:p w14:paraId="6402C641" w14:textId="77777777" w:rsidR="00957732" w:rsidRDefault="00957732" w:rsidP="00957732">
      <w:pPr>
        <w:rPr>
          <w:rFonts w:ascii="Arial" w:hAnsi="Arial" w:cs="Arial"/>
          <w:sz w:val="22"/>
          <w:szCs w:val="22"/>
        </w:rPr>
      </w:pPr>
    </w:p>
    <w:p w14:paraId="1E4E48CF" w14:textId="77777777" w:rsidR="00957732" w:rsidRDefault="00957732" w:rsidP="00957732">
      <w:pPr>
        <w:rPr>
          <w:rFonts w:ascii="Arial" w:hAnsi="Arial" w:cs="Arial"/>
          <w:sz w:val="22"/>
          <w:szCs w:val="22"/>
        </w:rPr>
      </w:pPr>
    </w:p>
    <w:p w14:paraId="46CBD4F3" w14:textId="77777777" w:rsidR="00957732" w:rsidRDefault="00957732" w:rsidP="00957732">
      <w:pPr>
        <w:rPr>
          <w:rFonts w:ascii="Arial" w:hAnsi="Arial" w:cs="Arial"/>
          <w:sz w:val="22"/>
          <w:szCs w:val="22"/>
        </w:rPr>
      </w:pPr>
    </w:p>
    <w:p w14:paraId="09D5F5FD" w14:textId="77777777" w:rsidR="00957732" w:rsidRDefault="00957732" w:rsidP="00957732">
      <w:pPr>
        <w:rPr>
          <w:rFonts w:ascii="Arial" w:hAnsi="Arial" w:cs="Arial"/>
          <w:sz w:val="22"/>
          <w:szCs w:val="22"/>
        </w:rPr>
      </w:pPr>
    </w:p>
    <w:p w14:paraId="78BF583D" w14:textId="77777777" w:rsidR="00957732" w:rsidRDefault="00957732" w:rsidP="00957732">
      <w:pPr>
        <w:rPr>
          <w:rFonts w:ascii="Arial" w:hAnsi="Arial" w:cs="Arial"/>
          <w:sz w:val="22"/>
          <w:szCs w:val="22"/>
        </w:rPr>
      </w:pPr>
    </w:p>
    <w:p w14:paraId="29097B3D" w14:textId="3FD4BF21" w:rsidR="00957732" w:rsidRPr="00A80337" w:rsidRDefault="00A80337" w:rsidP="00B8449A">
      <w:pPr>
        <w:spacing w:line="276" w:lineRule="auto"/>
        <w:rPr>
          <w:rFonts w:ascii="Arial" w:hAnsi="Arial" w:cs="Arial"/>
          <w:sz w:val="22"/>
          <w:szCs w:val="22"/>
        </w:rPr>
      </w:pPr>
      <w:r w:rsidRPr="00A80337">
        <w:rPr>
          <w:rFonts w:ascii="Arial" w:hAnsi="Arial" w:cs="Arial"/>
          <w:sz w:val="22"/>
          <w:szCs w:val="22"/>
        </w:rPr>
        <w:t>The students have a range of different sets of double slits (filters), with varying slit widths (d) in each filter</w:t>
      </w:r>
      <w:r w:rsidR="00B82223">
        <w:rPr>
          <w:rFonts w:ascii="Arial" w:hAnsi="Arial" w:cs="Arial"/>
          <w:sz w:val="22"/>
          <w:szCs w:val="22"/>
        </w:rPr>
        <w:t>.</w:t>
      </w:r>
      <w:r w:rsidRPr="00A80337">
        <w:rPr>
          <w:rFonts w:ascii="Arial" w:hAnsi="Arial" w:cs="Arial"/>
          <w:sz w:val="22"/>
          <w:szCs w:val="22"/>
        </w:rPr>
        <w:t xml:space="preserve"> </w:t>
      </w:r>
      <w:r w:rsidR="00957732" w:rsidRPr="00A80337">
        <w:rPr>
          <w:rFonts w:ascii="Arial" w:hAnsi="Arial" w:cs="Arial"/>
          <w:sz w:val="22"/>
          <w:szCs w:val="22"/>
        </w:rPr>
        <w:t xml:space="preserve">They decide to keep the distance between the double slit filters and the screen (L) a constant value of 1.10 m. They record the interference patterns formed by the laser light as they change the filters.   </w:t>
      </w:r>
    </w:p>
    <w:p w14:paraId="6BC99E03" w14:textId="77777777" w:rsidR="00957732" w:rsidRPr="00957732" w:rsidRDefault="00957732" w:rsidP="00B8449A">
      <w:pPr>
        <w:pStyle w:val="ListParagraph"/>
        <w:spacing w:line="276" w:lineRule="auto"/>
        <w:rPr>
          <w:rFonts w:ascii="Arial" w:hAnsi="Arial" w:cs="Arial"/>
          <w:sz w:val="22"/>
          <w:szCs w:val="22"/>
        </w:rPr>
      </w:pPr>
    </w:p>
    <w:p w14:paraId="70A37988" w14:textId="4DE82AB5" w:rsidR="00A80337" w:rsidRPr="00C50BD5" w:rsidRDefault="00A80337" w:rsidP="00A80337">
      <w:pPr>
        <w:pStyle w:val="ListParagraph"/>
        <w:numPr>
          <w:ilvl w:val="0"/>
          <w:numId w:val="47"/>
        </w:numPr>
        <w:spacing w:after="160" w:line="259" w:lineRule="auto"/>
        <w:ind w:hanging="720"/>
        <w:rPr>
          <w:rFonts w:ascii="Arial" w:hAnsi="Arial" w:cs="Arial"/>
          <w:sz w:val="22"/>
          <w:szCs w:val="22"/>
        </w:rPr>
      </w:pPr>
      <w:r w:rsidRPr="00C50BD5">
        <w:rPr>
          <w:rFonts w:ascii="Arial" w:hAnsi="Arial" w:cs="Arial"/>
          <w:sz w:val="22"/>
          <w:szCs w:val="22"/>
        </w:rPr>
        <w:t xml:space="preserve">Explain how the pattern </w:t>
      </w:r>
      <w:r>
        <w:rPr>
          <w:rFonts w:ascii="Arial" w:hAnsi="Arial" w:cs="Arial"/>
          <w:sz w:val="22"/>
          <w:szCs w:val="22"/>
        </w:rPr>
        <w:t xml:space="preserve">(ie – the bright and dark fringes) </w:t>
      </w:r>
      <w:r w:rsidRPr="00C50BD5">
        <w:rPr>
          <w:rFonts w:ascii="Arial" w:hAnsi="Arial" w:cs="Arial"/>
          <w:sz w:val="22"/>
          <w:szCs w:val="22"/>
        </w:rPr>
        <w:t xml:space="preserve">is formed on the screen. Name the phenomenon involved and why this is confirmation of the wave nature of light. </w:t>
      </w:r>
    </w:p>
    <w:p w14:paraId="47E3A7E4" w14:textId="77777777" w:rsidR="00957732" w:rsidRPr="00957732" w:rsidRDefault="00957732" w:rsidP="00957732">
      <w:pPr>
        <w:pStyle w:val="ListParagraph"/>
        <w:jc w:val="right"/>
        <w:rPr>
          <w:rFonts w:ascii="Arial" w:hAnsi="Arial" w:cs="Arial"/>
          <w:sz w:val="22"/>
          <w:szCs w:val="22"/>
        </w:rPr>
      </w:pPr>
      <w:r w:rsidRPr="00957732">
        <w:rPr>
          <w:rFonts w:ascii="Arial" w:hAnsi="Arial" w:cs="Arial"/>
          <w:sz w:val="22"/>
          <w:szCs w:val="22"/>
        </w:rPr>
        <w:t>(3)</w:t>
      </w:r>
    </w:p>
    <w:p w14:paraId="03ACB3CB" w14:textId="77777777" w:rsidR="00957732" w:rsidRPr="00957732" w:rsidRDefault="00957732" w:rsidP="00957732">
      <w:pPr>
        <w:pStyle w:val="ListParagraph"/>
        <w:jc w:val="right"/>
        <w:rPr>
          <w:rFonts w:ascii="Arial" w:hAnsi="Arial" w:cs="Arial"/>
          <w:sz w:val="22"/>
          <w:szCs w:val="22"/>
        </w:rPr>
      </w:pPr>
    </w:p>
    <w:p w14:paraId="137A1DAF" w14:textId="20066CCF" w:rsidR="00957732" w:rsidRPr="00957732" w:rsidRDefault="00957732" w:rsidP="0071471B">
      <w:pPr>
        <w:spacing w:line="480" w:lineRule="auto"/>
        <w:ind w:left="720"/>
        <w:rPr>
          <w:rFonts w:ascii="Arial" w:hAnsi="Arial" w:cs="Arial"/>
          <w:sz w:val="22"/>
          <w:szCs w:val="22"/>
        </w:rPr>
      </w:pPr>
      <w:r w:rsidRPr="00957732">
        <w:rPr>
          <w:rFonts w:ascii="Arial" w:hAnsi="Arial" w:cs="Arial"/>
          <w:sz w:val="22"/>
          <w:szCs w:val="22"/>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r w:rsidR="009E2D65">
        <w:rPr>
          <w:rFonts w:ascii="Arial" w:hAnsi="Arial" w:cs="Arial"/>
          <w:sz w:val="22"/>
          <w:szCs w:val="22"/>
        </w:rPr>
        <w:t>__________________________________________________</w:t>
      </w:r>
      <w:r w:rsidR="00855363">
        <w:rPr>
          <w:rFonts w:ascii="Arial" w:hAnsi="Arial" w:cs="Arial"/>
          <w:sz w:val="22"/>
          <w:szCs w:val="22"/>
        </w:rPr>
        <w:t>___________________________________________________________________________________</w:t>
      </w:r>
      <w:r w:rsidR="0071471B">
        <w:rPr>
          <w:rFonts w:ascii="Arial" w:hAnsi="Arial" w:cs="Arial"/>
          <w:sz w:val="22"/>
          <w:szCs w:val="22"/>
        </w:rPr>
        <w:t>_________________________________________</w:t>
      </w:r>
    </w:p>
    <w:p w14:paraId="2DF54BF4" w14:textId="77777777" w:rsidR="00B8449A" w:rsidRDefault="00B8449A">
      <w:pPr>
        <w:spacing w:after="160" w:line="259" w:lineRule="auto"/>
        <w:rPr>
          <w:rFonts w:ascii="Arial" w:hAnsi="Arial" w:cs="Arial"/>
          <w:sz w:val="22"/>
          <w:szCs w:val="22"/>
        </w:rPr>
      </w:pPr>
      <w:r>
        <w:rPr>
          <w:rFonts w:ascii="Arial" w:hAnsi="Arial" w:cs="Arial"/>
          <w:sz w:val="22"/>
          <w:szCs w:val="22"/>
        </w:rPr>
        <w:br w:type="page"/>
      </w:r>
    </w:p>
    <w:p w14:paraId="4ED1791F" w14:textId="366F94CD" w:rsidR="00957732" w:rsidRDefault="00957732" w:rsidP="00B8449A">
      <w:pPr>
        <w:spacing w:line="276" w:lineRule="auto"/>
        <w:rPr>
          <w:rFonts w:ascii="Arial" w:hAnsi="Arial" w:cs="Arial"/>
          <w:sz w:val="22"/>
          <w:szCs w:val="22"/>
        </w:rPr>
      </w:pPr>
      <w:r w:rsidRPr="00957732">
        <w:rPr>
          <w:rFonts w:ascii="Arial" w:hAnsi="Arial" w:cs="Arial"/>
          <w:sz w:val="22"/>
          <w:szCs w:val="22"/>
        </w:rPr>
        <w:lastRenderedPageBreak/>
        <w:t xml:space="preserve">The interference pattern formed during the experiment looks like the diagram below (light spots = maxima; dark spots = minima). </w:t>
      </w:r>
    </w:p>
    <w:p w14:paraId="71AC490C" w14:textId="77777777" w:rsidR="00B8449A" w:rsidRPr="00957732" w:rsidRDefault="00B8449A" w:rsidP="00957732">
      <w:pPr>
        <w:rPr>
          <w:rFonts w:ascii="Arial" w:hAnsi="Arial" w:cs="Arial"/>
          <w:sz w:val="22"/>
          <w:szCs w:val="22"/>
        </w:rPr>
      </w:pPr>
    </w:p>
    <w:p w14:paraId="55207D17" w14:textId="77777777" w:rsidR="00957732" w:rsidRPr="00957732" w:rsidRDefault="00957732" w:rsidP="00957732">
      <w:pPr>
        <w:rPr>
          <w:rFonts w:ascii="Arial" w:hAnsi="Arial" w:cs="Arial"/>
          <w:sz w:val="22"/>
          <w:szCs w:val="22"/>
        </w:rPr>
      </w:pPr>
      <w:r w:rsidRPr="00957732">
        <w:rPr>
          <w:rFonts w:ascii="Arial" w:hAnsi="Arial" w:cs="Arial"/>
          <w:noProof/>
          <w:sz w:val="22"/>
          <w:szCs w:val="22"/>
        </w:rPr>
        <mc:AlternateContent>
          <mc:Choice Requires="wps">
            <w:drawing>
              <wp:anchor distT="0" distB="0" distL="114300" distR="114300" simplePos="0" relativeHeight="251658439" behindDoc="1" locked="0" layoutInCell="1" allowOverlap="1" wp14:anchorId="356DDB1B" wp14:editId="527B5F71">
                <wp:simplePos x="0" y="0"/>
                <wp:positionH relativeFrom="column">
                  <wp:posOffset>582295</wp:posOffset>
                </wp:positionH>
                <wp:positionV relativeFrom="paragraph">
                  <wp:posOffset>123190</wp:posOffset>
                </wp:positionV>
                <wp:extent cx="914400" cy="342900"/>
                <wp:effectExtent l="0" t="0" r="9525" b="0"/>
                <wp:wrapNone/>
                <wp:docPr id="73" name="Text Box 73"/>
                <wp:cNvGraphicFramePr/>
                <a:graphic xmlns:a="http://schemas.openxmlformats.org/drawingml/2006/main">
                  <a:graphicData uri="http://schemas.microsoft.com/office/word/2010/wordprocessingShape">
                    <wps:wsp>
                      <wps:cNvSpPr txBox="1"/>
                      <wps:spPr>
                        <a:xfrm>
                          <a:off x="0" y="0"/>
                          <a:ext cx="914400" cy="342900"/>
                        </a:xfrm>
                        <a:prstGeom prst="rect">
                          <a:avLst/>
                        </a:prstGeom>
                        <a:solidFill>
                          <a:schemeClr val="lt1"/>
                        </a:solidFill>
                        <a:ln w="6350">
                          <a:noFill/>
                        </a:ln>
                      </wps:spPr>
                      <wps:txbx>
                        <w:txbxContent>
                          <w:p w14:paraId="569F3A50" w14:textId="77777777" w:rsidR="00957732" w:rsidRPr="00EC056A" w:rsidRDefault="00957732" w:rsidP="00957732">
                            <w:pPr>
                              <w:rPr>
                                <w:rFonts w:ascii="Arial" w:hAnsi="Arial" w:cs="Arial"/>
                                <w:sz w:val="16"/>
                                <w:szCs w:val="16"/>
                                <w:lang w:val="en-GB"/>
                              </w:rPr>
                            </w:pPr>
                            <w:r w:rsidRPr="00EC056A">
                              <w:rPr>
                                <w:rFonts w:ascii="Arial" w:hAnsi="Arial" w:cs="Arial"/>
                                <w:sz w:val="16"/>
                                <w:szCs w:val="16"/>
                                <w:lang w:val="en-GB"/>
                              </w:rPr>
                              <w:t xml:space="preserve">m = </w:t>
                            </w:r>
                            <w:r>
                              <w:rPr>
                                <w:rFonts w:ascii="Arial" w:hAnsi="Arial" w:cs="Arial"/>
                                <w:sz w:val="16"/>
                                <w:szCs w:val="16"/>
                                <w:lang w:val="en-GB"/>
                              </w:rPr>
                              <w:t>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56DDB1B" id="Text Box 73" o:spid="_x0000_s1106" type="#_x0000_t202" style="position:absolute;margin-left:45.85pt;margin-top:9.7pt;width:1in;height:27pt;z-index:-251658041;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" fillcolor="white [3201]" stroked="f" strokeweight=".5pt">
                <v:textbox>
                  <w:txbxContent>
                    <w:p w14:paraId="569F3A50" w14:textId="77777777" w:rsidR="00957732" w:rsidRPr="00EC056A" w:rsidRDefault="00957732" w:rsidP="00957732">
                      <w:pPr>
                        <w:rPr>
                          <w:rFonts w:ascii="Arial" w:hAnsi="Arial" w:cs="Arial"/>
                          <w:sz w:val="16"/>
                          <w:szCs w:val="16"/>
                          <w:lang w:val="en-GB"/>
                        </w:rPr>
                      </w:pPr>
                      <w:r w:rsidRPr="00EC056A">
                        <w:rPr>
                          <w:rFonts w:ascii="Arial" w:hAnsi="Arial" w:cs="Arial"/>
                          <w:sz w:val="16"/>
                          <w:szCs w:val="16"/>
                          <w:lang w:val="en-GB"/>
                        </w:rPr>
                        <w:t xml:space="preserve">m = </w:t>
                      </w:r>
                      <w:r>
                        <w:rPr>
                          <w:rFonts w:ascii="Arial" w:hAnsi="Arial" w:cs="Arial"/>
                          <w:sz w:val="16"/>
                          <w:szCs w:val="16"/>
                          <w:lang w:val="en-GB"/>
                        </w:rPr>
                        <w:t>3</w:t>
                      </w:r>
                    </w:p>
                  </w:txbxContent>
                </v:textbox>
              </v:shape>
            </w:pict>
          </mc:Fallback>
        </mc:AlternateContent>
      </w:r>
      <w:r w:rsidRPr="00957732">
        <w:rPr>
          <w:rFonts w:ascii="Arial" w:hAnsi="Arial" w:cs="Arial"/>
          <w:noProof/>
          <w:sz w:val="22"/>
          <w:szCs w:val="22"/>
        </w:rPr>
        <mc:AlternateContent>
          <mc:Choice Requires="wps">
            <w:drawing>
              <wp:anchor distT="0" distB="0" distL="114300" distR="114300" simplePos="0" relativeHeight="251658438" behindDoc="1" locked="0" layoutInCell="1" allowOverlap="1" wp14:anchorId="62095A93" wp14:editId="1BE4A228">
                <wp:simplePos x="0" y="0"/>
                <wp:positionH relativeFrom="column">
                  <wp:posOffset>1257300</wp:posOffset>
                </wp:positionH>
                <wp:positionV relativeFrom="paragraph">
                  <wp:posOffset>110490</wp:posOffset>
                </wp:positionV>
                <wp:extent cx="914400" cy="342900"/>
                <wp:effectExtent l="0" t="0" r="9525" b="0"/>
                <wp:wrapNone/>
                <wp:docPr id="72" name="Text Box 72"/>
                <wp:cNvGraphicFramePr/>
                <a:graphic xmlns:a="http://schemas.openxmlformats.org/drawingml/2006/main">
                  <a:graphicData uri="http://schemas.microsoft.com/office/word/2010/wordprocessingShape">
                    <wps:wsp>
                      <wps:cNvSpPr txBox="1"/>
                      <wps:spPr>
                        <a:xfrm>
                          <a:off x="0" y="0"/>
                          <a:ext cx="914400" cy="342900"/>
                        </a:xfrm>
                        <a:prstGeom prst="rect">
                          <a:avLst/>
                        </a:prstGeom>
                        <a:solidFill>
                          <a:schemeClr val="lt1"/>
                        </a:solidFill>
                        <a:ln w="6350">
                          <a:noFill/>
                        </a:ln>
                      </wps:spPr>
                      <wps:txbx>
                        <w:txbxContent>
                          <w:p w14:paraId="7B5985DE" w14:textId="77777777" w:rsidR="00957732" w:rsidRPr="00EC056A" w:rsidRDefault="00957732" w:rsidP="00957732">
                            <w:pPr>
                              <w:rPr>
                                <w:rFonts w:ascii="Arial" w:hAnsi="Arial" w:cs="Arial"/>
                                <w:sz w:val="16"/>
                                <w:szCs w:val="16"/>
                                <w:lang w:val="en-GB"/>
                              </w:rPr>
                            </w:pPr>
                            <w:r w:rsidRPr="00EC056A">
                              <w:rPr>
                                <w:rFonts w:ascii="Arial" w:hAnsi="Arial" w:cs="Arial"/>
                                <w:sz w:val="16"/>
                                <w:szCs w:val="16"/>
                                <w:lang w:val="en-GB"/>
                              </w:rPr>
                              <w:t xml:space="preserve">m = </w:t>
                            </w:r>
                            <w:r>
                              <w:rPr>
                                <w:rFonts w:ascii="Arial" w:hAnsi="Arial" w:cs="Arial"/>
                                <w:sz w:val="16"/>
                                <w:szCs w:val="16"/>
                                <w:lang w:val="en-GB"/>
                              </w:rPr>
                              <w:t>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2095A93" id="Text Box 72" o:spid="_x0000_s1107" type="#_x0000_t202" style="position:absolute;margin-left:99pt;margin-top:8.7pt;width:1in;height:27pt;z-index:-25165804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" fillcolor="white [3201]" stroked="f" strokeweight=".5pt">
                <v:textbox>
                  <w:txbxContent>
                    <w:p w14:paraId="7B5985DE" w14:textId="77777777" w:rsidR="00957732" w:rsidRPr="00EC056A" w:rsidRDefault="00957732" w:rsidP="00957732">
                      <w:pPr>
                        <w:rPr>
                          <w:rFonts w:ascii="Arial" w:hAnsi="Arial" w:cs="Arial"/>
                          <w:sz w:val="16"/>
                          <w:szCs w:val="16"/>
                          <w:lang w:val="en-GB"/>
                        </w:rPr>
                      </w:pPr>
                      <w:r w:rsidRPr="00EC056A">
                        <w:rPr>
                          <w:rFonts w:ascii="Arial" w:hAnsi="Arial" w:cs="Arial"/>
                          <w:sz w:val="16"/>
                          <w:szCs w:val="16"/>
                          <w:lang w:val="en-GB"/>
                        </w:rPr>
                        <w:t xml:space="preserve">m = </w:t>
                      </w:r>
                      <w:r>
                        <w:rPr>
                          <w:rFonts w:ascii="Arial" w:hAnsi="Arial" w:cs="Arial"/>
                          <w:sz w:val="16"/>
                          <w:szCs w:val="16"/>
                          <w:lang w:val="en-GB"/>
                        </w:rPr>
                        <w:t>2</w:t>
                      </w:r>
                    </w:p>
                  </w:txbxContent>
                </v:textbox>
              </v:shape>
            </w:pict>
          </mc:Fallback>
        </mc:AlternateContent>
      </w:r>
      <w:r w:rsidRPr="00957732">
        <w:rPr>
          <w:rFonts w:ascii="Arial" w:hAnsi="Arial" w:cs="Arial"/>
          <w:noProof/>
          <w:sz w:val="22"/>
          <w:szCs w:val="22"/>
        </w:rPr>
        <mc:AlternateContent>
          <mc:Choice Requires="wps">
            <w:drawing>
              <wp:anchor distT="0" distB="0" distL="114300" distR="114300" simplePos="0" relativeHeight="251658435" behindDoc="1" locked="0" layoutInCell="1" allowOverlap="1" wp14:anchorId="2D2D8976" wp14:editId="46FF3ECC">
                <wp:simplePos x="0" y="0"/>
                <wp:positionH relativeFrom="column">
                  <wp:posOffset>1943100</wp:posOffset>
                </wp:positionH>
                <wp:positionV relativeFrom="paragraph">
                  <wp:posOffset>123190</wp:posOffset>
                </wp:positionV>
                <wp:extent cx="914400" cy="342900"/>
                <wp:effectExtent l="0" t="0" r="9525" b="0"/>
                <wp:wrapNone/>
                <wp:docPr id="69" name="Text Box 69"/>
                <wp:cNvGraphicFramePr/>
                <a:graphic xmlns:a="http://schemas.openxmlformats.org/drawingml/2006/main">
                  <a:graphicData uri="http://schemas.microsoft.com/office/word/2010/wordprocessingShape">
                    <wps:wsp>
                      <wps:cNvSpPr txBox="1"/>
                      <wps:spPr>
                        <a:xfrm>
                          <a:off x="0" y="0"/>
                          <a:ext cx="914400" cy="342900"/>
                        </a:xfrm>
                        <a:prstGeom prst="rect">
                          <a:avLst/>
                        </a:prstGeom>
                        <a:solidFill>
                          <a:schemeClr val="lt1"/>
                        </a:solidFill>
                        <a:ln w="6350">
                          <a:noFill/>
                        </a:ln>
                      </wps:spPr>
                      <wps:txbx>
                        <w:txbxContent>
                          <w:p w14:paraId="061E2C0B" w14:textId="77777777" w:rsidR="00957732" w:rsidRPr="00EC056A" w:rsidRDefault="00957732" w:rsidP="00957732">
                            <w:pPr>
                              <w:rPr>
                                <w:rFonts w:ascii="Arial" w:hAnsi="Arial" w:cs="Arial"/>
                                <w:sz w:val="16"/>
                                <w:szCs w:val="16"/>
                                <w:lang w:val="en-GB"/>
                              </w:rPr>
                            </w:pPr>
                            <w:r w:rsidRPr="00EC056A">
                              <w:rPr>
                                <w:rFonts w:ascii="Arial" w:hAnsi="Arial" w:cs="Arial"/>
                                <w:sz w:val="16"/>
                                <w:szCs w:val="16"/>
                                <w:lang w:val="en-GB"/>
                              </w:rPr>
                              <w:t xml:space="preserve">m = </w:t>
                            </w:r>
                            <w:r>
                              <w:rPr>
                                <w:rFonts w:ascii="Arial" w:hAnsi="Arial" w:cs="Arial"/>
                                <w:sz w:val="16"/>
                                <w:szCs w:val="16"/>
                                <w:lang w:val="en-GB"/>
                              </w:rPr>
                              <w:t>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D2D8976" id="Text Box 69" o:spid="_x0000_s1108" type="#_x0000_t202" style="position:absolute;margin-left:153pt;margin-top:9.7pt;width:1in;height:27pt;z-index:-251658045;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" fillcolor="white [3201]" stroked="f" strokeweight=".5pt">
                <v:textbox>
                  <w:txbxContent>
                    <w:p w14:paraId="061E2C0B" w14:textId="77777777" w:rsidR="00957732" w:rsidRPr="00EC056A" w:rsidRDefault="00957732" w:rsidP="00957732">
                      <w:pPr>
                        <w:rPr>
                          <w:rFonts w:ascii="Arial" w:hAnsi="Arial" w:cs="Arial"/>
                          <w:sz w:val="16"/>
                          <w:szCs w:val="16"/>
                          <w:lang w:val="en-GB"/>
                        </w:rPr>
                      </w:pPr>
                      <w:r w:rsidRPr="00EC056A">
                        <w:rPr>
                          <w:rFonts w:ascii="Arial" w:hAnsi="Arial" w:cs="Arial"/>
                          <w:sz w:val="16"/>
                          <w:szCs w:val="16"/>
                          <w:lang w:val="en-GB"/>
                        </w:rPr>
                        <w:t xml:space="preserve">m = </w:t>
                      </w:r>
                      <w:r>
                        <w:rPr>
                          <w:rFonts w:ascii="Arial" w:hAnsi="Arial" w:cs="Arial"/>
                          <w:sz w:val="16"/>
                          <w:szCs w:val="16"/>
                          <w:lang w:val="en-GB"/>
                        </w:rPr>
                        <w:t>1</w:t>
                      </w:r>
                    </w:p>
                  </w:txbxContent>
                </v:textbox>
              </v:shape>
            </w:pict>
          </mc:Fallback>
        </mc:AlternateContent>
      </w:r>
      <w:r w:rsidRPr="00957732">
        <w:rPr>
          <w:rFonts w:ascii="Arial" w:hAnsi="Arial" w:cs="Arial"/>
          <w:noProof/>
          <w:sz w:val="22"/>
          <w:szCs w:val="22"/>
        </w:rPr>
        <mc:AlternateContent>
          <mc:Choice Requires="wps">
            <w:drawing>
              <wp:anchor distT="0" distB="0" distL="114300" distR="114300" simplePos="0" relativeHeight="251658434" behindDoc="1" locked="0" layoutInCell="1" allowOverlap="1" wp14:anchorId="4918E429" wp14:editId="5AF5E0BE">
                <wp:simplePos x="0" y="0"/>
                <wp:positionH relativeFrom="column">
                  <wp:posOffset>4756150</wp:posOffset>
                </wp:positionH>
                <wp:positionV relativeFrom="paragraph">
                  <wp:posOffset>123190</wp:posOffset>
                </wp:positionV>
                <wp:extent cx="914400" cy="342900"/>
                <wp:effectExtent l="0" t="0" r="9525" b="0"/>
                <wp:wrapNone/>
                <wp:docPr id="68" name="Text Box 68"/>
                <wp:cNvGraphicFramePr/>
                <a:graphic xmlns:a="http://schemas.openxmlformats.org/drawingml/2006/main">
                  <a:graphicData uri="http://schemas.microsoft.com/office/word/2010/wordprocessingShape">
                    <wps:wsp>
                      <wps:cNvSpPr txBox="1"/>
                      <wps:spPr>
                        <a:xfrm>
                          <a:off x="0" y="0"/>
                          <a:ext cx="914400" cy="342900"/>
                        </a:xfrm>
                        <a:prstGeom prst="rect">
                          <a:avLst/>
                        </a:prstGeom>
                        <a:solidFill>
                          <a:schemeClr val="lt1"/>
                        </a:solidFill>
                        <a:ln w="6350">
                          <a:noFill/>
                        </a:ln>
                      </wps:spPr>
                      <wps:txbx>
                        <w:txbxContent>
                          <w:p w14:paraId="7B21D8D2" w14:textId="77777777" w:rsidR="00957732" w:rsidRPr="00EC056A" w:rsidRDefault="00957732" w:rsidP="00957732">
                            <w:pPr>
                              <w:rPr>
                                <w:rFonts w:ascii="Arial" w:hAnsi="Arial" w:cs="Arial"/>
                                <w:sz w:val="16"/>
                                <w:szCs w:val="16"/>
                                <w:lang w:val="en-GB"/>
                              </w:rPr>
                            </w:pPr>
                            <w:r w:rsidRPr="00EC056A">
                              <w:rPr>
                                <w:rFonts w:ascii="Arial" w:hAnsi="Arial" w:cs="Arial"/>
                                <w:sz w:val="16"/>
                                <w:szCs w:val="16"/>
                                <w:lang w:val="en-GB"/>
                              </w:rPr>
                              <w:t xml:space="preserve">m = </w:t>
                            </w:r>
                            <w:r>
                              <w:rPr>
                                <w:rFonts w:ascii="Arial" w:hAnsi="Arial" w:cs="Arial"/>
                                <w:sz w:val="16"/>
                                <w:szCs w:val="16"/>
                                <w:lang w:val="en-GB"/>
                              </w:rPr>
                              <w:t>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918E429" id="Text Box 68" o:spid="_x0000_s1109" type="#_x0000_t202" style="position:absolute;margin-left:374.5pt;margin-top:9.7pt;width:1in;height:27pt;z-index:-25165804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" fillcolor="white [3201]" stroked="f" strokeweight=".5pt">
                <v:textbox>
                  <w:txbxContent>
                    <w:p w14:paraId="7B21D8D2" w14:textId="77777777" w:rsidR="00957732" w:rsidRPr="00EC056A" w:rsidRDefault="00957732" w:rsidP="00957732">
                      <w:pPr>
                        <w:rPr>
                          <w:rFonts w:ascii="Arial" w:hAnsi="Arial" w:cs="Arial"/>
                          <w:sz w:val="16"/>
                          <w:szCs w:val="16"/>
                          <w:lang w:val="en-GB"/>
                        </w:rPr>
                      </w:pPr>
                      <w:r w:rsidRPr="00EC056A">
                        <w:rPr>
                          <w:rFonts w:ascii="Arial" w:hAnsi="Arial" w:cs="Arial"/>
                          <w:sz w:val="16"/>
                          <w:szCs w:val="16"/>
                          <w:lang w:val="en-GB"/>
                        </w:rPr>
                        <w:t xml:space="preserve">m = </w:t>
                      </w:r>
                      <w:r>
                        <w:rPr>
                          <w:rFonts w:ascii="Arial" w:hAnsi="Arial" w:cs="Arial"/>
                          <w:sz w:val="16"/>
                          <w:szCs w:val="16"/>
                          <w:lang w:val="en-GB"/>
                        </w:rPr>
                        <w:t>3</w:t>
                      </w:r>
                    </w:p>
                  </w:txbxContent>
                </v:textbox>
              </v:shape>
            </w:pict>
          </mc:Fallback>
        </mc:AlternateContent>
      </w:r>
      <w:r w:rsidRPr="00957732">
        <w:rPr>
          <w:rFonts w:ascii="Arial" w:hAnsi="Arial" w:cs="Arial"/>
          <w:noProof/>
          <w:sz w:val="22"/>
          <w:szCs w:val="22"/>
        </w:rPr>
        <mc:AlternateContent>
          <mc:Choice Requires="wps">
            <w:drawing>
              <wp:anchor distT="0" distB="0" distL="114300" distR="114300" simplePos="0" relativeHeight="251658431" behindDoc="1" locked="0" layoutInCell="1" allowOverlap="1" wp14:anchorId="25BBCFC9" wp14:editId="311F280A">
                <wp:simplePos x="0" y="0"/>
                <wp:positionH relativeFrom="column">
                  <wp:posOffset>4032250</wp:posOffset>
                </wp:positionH>
                <wp:positionV relativeFrom="paragraph">
                  <wp:posOffset>110490</wp:posOffset>
                </wp:positionV>
                <wp:extent cx="914400" cy="342900"/>
                <wp:effectExtent l="0" t="0" r="9525" b="0"/>
                <wp:wrapNone/>
                <wp:docPr id="257" name="Text Box 257"/>
                <wp:cNvGraphicFramePr/>
                <a:graphic xmlns:a="http://schemas.openxmlformats.org/drawingml/2006/main">
                  <a:graphicData uri="http://schemas.microsoft.com/office/word/2010/wordprocessingShape">
                    <wps:wsp>
                      <wps:cNvSpPr txBox="1"/>
                      <wps:spPr>
                        <a:xfrm>
                          <a:off x="0" y="0"/>
                          <a:ext cx="914400" cy="342900"/>
                        </a:xfrm>
                        <a:prstGeom prst="rect">
                          <a:avLst/>
                        </a:prstGeom>
                        <a:solidFill>
                          <a:schemeClr val="lt1"/>
                        </a:solidFill>
                        <a:ln w="6350">
                          <a:noFill/>
                        </a:ln>
                      </wps:spPr>
                      <wps:txbx>
                        <w:txbxContent>
                          <w:p w14:paraId="6583CA8E" w14:textId="77777777" w:rsidR="00957732" w:rsidRPr="00EC056A" w:rsidRDefault="00957732" w:rsidP="00957732">
                            <w:pPr>
                              <w:rPr>
                                <w:rFonts w:ascii="Arial" w:hAnsi="Arial" w:cs="Arial"/>
                                <w:sz w:val="16"/>
                                <w:szCs w:val="16"/>
                                <w:lang w:val="en-GB"/>
                              </w:rPr>
                            </w:pPr>
                            <w:r w:rsidRPr="00EC056A">
                              <w:rPr>
                                <w:rFonts w:ascii="Arial" w:hAnsi="Arial" w:cs="Arial"/>
                                <w:sz w:val="16"/>
                                <w:szCs w:val="16"/>
                                <w:lang w:val="en-GB"/>
                              </w:rPr>
                              <w:t xml:space="preserve">m = </w:t>
                            </w:r>
                            <w:r>
                              <w:rPr>
                                <w:rFonts w:ascii="Arial" w:hAnsi="Arial" w:cs="Arial"/>
                                <w:sz w:val="16"/>
                                <w:szCs w:val="16"/>
                                <w:lang w:val="en-GB"/>
                              </w:rPr>
                              <w:t>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5BBCFC9" id="Text Box 257" o:spid="_x0000_s1110" type="#_x0000_t202" style="position:absolute;margin-left:317.5pt;margin-top:8.7pt;width:1in;height:27pt;z-index:-251658049;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" fillcolor="white [3201]" stroked="f" strokeweight=".5pt">
                <v:textbox>
                  <w:txbxContent>
                    <w:p w14:paraId="6583CA8E" w14:textId="77777777" w:rsidR="00957732" w:rsidRPr="00EC056A" w:rsidRDefault="00957732" w:rsidP="00957732">
                      <w:pPr>
                        <w:rPr>
                          <w:rFonts w:ascii="Arial" w:hAnsi="Arial" w:cs="Arial"/>
                          <w:sz w:val="16"/>
                          <w:szCs w:val="16"/>
                          <w:lang w:val="en-GB"/>
                        </w:rPr>
                      </w:pPr>
                      <w:r w:rsidRPr="00EC056A">
                        <w:rPr>
                          <w:rFonts w:ascii="Arial" w:hAnsi="Arial" w:cs="Arial"/>
                          <w:sz w:val="16"/>
                          <w:szCs w:val="16"/>
                          <w:lang w:val="en-GB"/>
                        </w:rPr>
                        <w:t xml:space="preserve">m = </w:t>
                      </w:r>
                      <w:r>
                        <w:rPr>
                          <w:rFonts w:ascii="Arial" w:hAnsi="Arial" w:cs="Arial"/>
                          <w:sz w:val="16"/>
                          <w:szCs w:val="16"/>
                          <w:lang w:val="en-GB"/>
                        </w:rPr>
                        <w:t>2</w:t>
                      </w:r>
                    </w:p>
                  </w:txbxContent>
                </v:textbox>
              </v:shape>
            </w:pict>
          </mc:Fallback>
        </mc:AlternateContent>
      </w:r>
      <w:r w:rsidRPr="00957732">
        <w:rPr>
          <w:rFonts w:ascii="Arial" w:hAnsi="Arial" w:cs="Arial"/>
          <w:noProof/>
          <w:sz w:val="22"/>
          <w:szCs w:val="22"/>
        </w:rPr>
        <mc:AlternateContent>
          <mc:Choice Requires="wps">
            <w:drawing>
              <wp:anchor distT="0" distB="0" distL="114300" distR="114300" simplePos="0" relativeHeight="251658430" behindDoc="1" locked="0" layoutInCell="1" allowOverlap="1" wp14:anchorId="134FCF31" wp14:editId="77CC502E">
                <wp:simplePos x="0" y="0"/>
                <wp:positionH relativeFrom="column">
                  <wp:posOffset>3314700</wp:posOffset>
                </wp:positionH>
                <wp:positionV relativeFrom="paragraph">
                  <wp:posOffset>110490</wp:posOffset>
                </wp:positionV>
                <wp:extent cx="914400" cy="342900"/>
                <wp:effectExtent l="0" t="0" r="9525" b="0"/>
                <wp:wrapNone/>
                <wp:docPr id="258" name="Text Box 258"/>
                <wp:cNvGraphicFramePr/>
                <a:graphic xmlns:a="http://schemas.openxmlformats.org/drawingml/2006/main">
                  <a:graphicData uri="http://schemas.microsoft.com/office/word/2010/wordprocessingShape">
                    <wps:wsp>
                      <wps:cNvSpPr txBox="1"/>
                      <wps:spPr>
                        <a:xfrm>
                          <a:off x="0" y="0"/>
                          <a:ext cx="914400" cy="342900"/>
                        </a:xfrm>
                        <a:prstGeom prst="rect">
                          <a:avLst/>
                        </a:prstGeom>
                        <a:solidFill>
                          <a:schemeClr val="lt1"/>
                        </a:solidFill>
                        <a:ln w="6350">
                          <a:noFill/>
                        </a:ln>
                      </wps:spPr>
                      <wps:txbx>
                        <w:txbxContent>
                          <w:p w14:paraId="432C22E9" w14:textId="77777777" w:rsidR="00957732" w:rsidRPr="00EC056A" w:rsidRDefault="00957732" w:rsidP="00957732">
                            <w:pPr>
                              <w:rPr>
                                <w:rFonts w:ascii="Arial" w:hAnsi="Arial" w:cs="Arial"/>
                                <w:sz w:val="16"/>
                                <w:szCs w:val="16"/>
                                <w:lang w:val="en-GB"/>
                              </w:rPr>
                            </w:pPr>
                            <w:r w:rsidRPr="00EC056A">
                              <w:rPr>
                                <w:rFonts w:ascii="Arial" w:hAnsi="Arial" w:cs="Arial"/>
                                <w:sz w:val="16"/>
                                <w:szCs w:val="16"/>
                                <w:lang w:val="en-GB"/>
                              </w:rPr>
                              <w:t xml:space="preserve">m = </w:t>
                            </w:r>
                            <w:r>
                              <w:rPr>
                                <w:rFonts w:ascii="Arial" w:hAnsi="Arial" w:cs="Arial"/>
                                <w:sz w:val="16"/>
                                <w:szCs w:val="16"/>
                                <w:lang w:val="en-GB"/>
                              </w:rPr>
                              <w:t>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34FCF31" id="Text Box 258" o:spid="_x0000_s1111" type="#_x0000_t202" style="position:absolute;margin-left:261pt;margin-top:8.7pt;width:1in;height:27pt;z-index:-25165805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" fillcolor="white [3201]" stroked="f" strokeweight=".5pt">
                <v:textbox>
                  <w:txbxContent>
                    <w:p w14:paraId="432C22E9" w14:textId="77777777" w:rsidR="00957732" w:rsidRPr="00EC056A" w:rsidRDefault="00957732" w:rsidP="00957732">
                      <w:pPr>
                        <w:rPr>
                          <w:rFonts w:ascii="Arial" w:hAnsi="Arial" w:cs="Arial"/>
                          <w:sz w:val="16"/>
                          <w:szCs w:val="16"/>
                          <w:lang w:val="en-GB"/>
                        </w:rPr>
                      </w:pPr>
                      <w:r w:rsidRPr="00EC056A">
                        <w:rPr>
                          <w:rFonts w:ascii="Arial" w:hAnsi="Arial" w:cs="Arial"/>
                          <w:sz w:val="16"/>
                          <w:szCs w:val="16"/>
                          <w:lang w:val="en-GB"/>
                        </w:rPr>
                        <w:t xml:space="preserve">m = </w:t>
                      </w:r>
                      <w:r>
                        <w:rPr>
                          <w:rFonts w:ascii="Arial" w:hAnsi="Arial" w:cs="Arial"/>
                          <w:sz w:val="16"/>
                          <w:szCs w:val="16"/>
                          <w:lang w:val="en-GB"/>
                        </w:rPr>
                        <w:t>1</w:t>
                      </w:r>
                    </w:p>
                  </w:txbxContent>
                </v:textbox>
              </v:shape>
            </w:pict>
          </mc:Fallback>
        </mc:AlternateContent>
      </w:r>
      <w:r w:rsidRPr="00957732">
        <w:rPr>
          <w:rFonts w:ascii="Arial" w:hAnsi="Arial" w:cs="Arial"/>
          <w:noProof/>
          <w:sz w:val="22"/>
          <w:szCs w:val="22"/>
        </w:rPr>
        <mc:AlternateContent>
          <mc:Choice Requires="wps">
            <w:drawing>
              <wp:anchor distT="0" distB="0" distL="114300" distR="114300" simplePos="0" relativeHeight="251658429" behindDoc="1" locked="0" layoutInCell="1" allowOverlap="1" wp14:anchorId="742CFC8E" wp14:editId="7CE1B98F">
                <wp:simplePos x="0" y="0"/>
                <wp:positionH relativeFrom="column">
                  <wp:posOffset>2616200</wp:posOffset>
                </wp:positionH>
                <wp:positionV relativeFrom="paragraph">
                  <wp:posOffset>123190</wp:posOffset>
                </wp:positionV>
                <wp:extent cx="914400" cy="342900"/>
                <wp:effectExtent l="0" t="0" r="9525" b="0"/>
                <wp:wrapNone/>
                <wp:docPr id="259" name="Text Box 259"/>
                <wp:cNvGraphicFramePr/>
                <a:graphic xmlns:a="http://schemas.openxmlformats.org/drawingml/2006/main">
                  <a:graphicData uri="http://schemas.microsoft.com/office/word/2010/wordprocessingShape">
                    <wps:wsp>
                      <wps:cNvSpPr txBox="1"/>
                      <wps:spPr>
                        <a:xfrm>
                          <a:off x="0" y="0"/>
                          <a:ext cx="914400" cy="342900"/>
                        </a:xfrm>
                        <a:prstGeom prst="rect">
                          <a:avLst/>
                        </a:prstGeom>
                        <a:solidFill>
                          <a:schemeClr val="lt1"/>
                        </a:solidFill>
                        <a:ln w="6350">
                          <a:noFill/>
                        </a:ln>
                      </wps:spPr>
                      <wps:txbx>
                        <w:txbxContent>
                          <w:p w14:paraId="417DC1CD" w14:textId="77777777" w:rsidR="00957732" w:rsidRPr="00EC056A" w:rsidRDefault="00957732" w:rsidP="00957732">
                            <w:pPr>
                              <w:rPr>
                                <w:rFonts w:ascii="Arial" w:hAnsi="Arial" w:cs="Arial"/>
                                <w:sz w:val="16"/>
                                <w:szCs w:val="16"/>
                                <w:lang w:val="en-GB"/>
                              </w:rPr>
                            </w:pPr>
                            <w:r w:rsidRPr="00EC056A">
                              <w:rPr>
                                <w:rFonts w:ascii="Arial" w:hAnsi="Arial" w:cs="Arial"/>
                                <w:sz w:val="16"/>
                                <w:szCs w:val="16"/>
                                <w:lang w:val="en-GB"/>
                              </w:rPr>
                              <w:t>m = 0</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42CFC8E" id="Text Box 259" o:spid="_x0000_s1112" type="#_x0000_t202" style="position:absolute;margin-left:206pt;margin-top:9.7pt;width:1in;height:27pt;z-index:-251658051;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" fillcolor="white [3201]" stroked="f" strokeweight=".5pt">
                <v:textbox>
                  <w:txbxContent>
                    <w:p w14:paraId="417DC1CD" w14:textId="77777777" w:rsidR="00957732" w:rsidRPr="00EC056A" w:rsidRDefault="00957732" w:rsidP="00957732">
                      <w:pPr>
                        <w:rPr>
                          <w:rFonts w:ascii="Arial" w:hAnsi="Arial" w:cs="Arial"/>
                          <w:sz w:val="16"/>
                          <w:szCs w:val="16"/>
                          <w:lang w:val="en-GB"/>
                        </w:rPr>
                      </w:pPr>
                      <w:r w:rsidRPr="00EC056A">
                        <w:rPr>
                          <w:rFonts w:ascii="Arial" w:hAnsi="Arial" w:cs="Arial"/>
                          <w:sz w:val="16"/>
                          <w:szCs w:val="16"/>
                          <w:lang w:val="en-GB"/>
                        </w:rPr>
                        <w:t>m = 0</w:t>
                      </w:r>
                    </w:p>
                  </w:txbxContent>
                </v:textbox>
              </v:shape>
            </w:pict>
          </mc:Fallback>
        </mc:AlternateContent>
      </w:r>
    </w:p>
    <w:p w14:paraId="5A6BCB99" w14:textId="77777777" w:rsidR="00957732" w:rsidRPr="00957732" w:rsidRDefault="00957732" w:rsidP="00957732">
      <w:pPr>
        <w:rPr>
          <w:rFonts w:ascii="Arial" w:hAnsi="Arial" w:cs="Arial"/>
          <w:sz w:val="22"/>
          <w:szCs w:val="22"/>
        </w:rPr>
      </w:pPr>
      <w:r w:rsidRPr="00957732">
        <w:rPr>
          <w:rFonts w:ascii="Arial" w:hAnsi="Arial" w:cs="Arial"/>
          <w:noProof/>
          <w:sz w:val="22"/>
          <w:szCs w:val="22"/>
        </w:rPr>
        <mc:AlternateContent>
          <mc:Choice Requires="wps">
            <w:drawing>
              <wp:anchor distT="0" distB="0" distL="114300" distR="114300" simplePos="0" relativeHeight="251658445" behindDoc="0" locked="0" layoutInCell="1" allowOverlap="1" wp14:anchorId="7A98AB64" wp14:editId="4DF412B0">
                <wp:simplePos x="0" y="0"/>
                <wp:positionH relativeFrom="column">
                  <wp:posOffset>2165350</wp:posOffset>
                </wp:positionH>
                <wp:positionV relativeFrom="paragraph">
                  <wp:posOffset>241935</wp:posOffset>
                </wp:positionV>
                <wp:extent cx="0" cy="190500"/>
                <wp:effectExtent l="0" t="0" r="38100" b="19050"/>
                <wp:wrapNone/>
                <wp:docPr id="79" name="Straight Connector 79"/>
                <wp:cNvGraphicFramePr/>
                <a:graphic xmlns:a="http://schemas.openxmlformats.org/drawingml/2006/main">
                  <a:graphicData uri="http://schemas.microsoft.com/office/word/2010/wordprocessingShape">
                    <wps:wsp>
                      <wps:cNvCnPr/>
                      <wps:spPr>
                        <a:xfrm>
                          <a:off x="0" y="0"/>
                          <a:ext cx="0" cy="1905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w:pict>
              <v:line w14:anchorId="549E8B90" id="Straight Connector 79" o:spid="_x0000_s1026" style="position:absolute;z-index:252422144;visibility:visible;mso-wrap-style:square;mso-wrap-distance-left:9pt;mso-wrap-distance-top:0;mso-wrap-distance-right:9pt;mso-wrap-distance-bottom:0;mso-position-horizontal:absolute;mso-position-horizontal-relative:text;mso-position-vertical:absolute;mso-position-vertical-relative:text" from="170.5pt,19.05pt" to="170.5pt,3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" strokecolor="black [3213]" strokeweight=".5pt">
                <v:stroke joinstyle="miter"/>
              </v:line>
            </w:pict>
          </mc:Fallback>
        </mc:AlternateContent>
      </w:r>
      <w:r w:rsidRPr="00957732">
        <w:rPr>
          <w:rFonts w:ascii="Arial" w:hAnsi="Arial" w:cs="Arial"/>
          <w:noProof/>
          <w:sz w:val="22"/>
          <w:szCs w:val="22"/>
        </w:rPr>
        <mc:AlternateContent>
          <mc:Choice Requires="wps">
            <w:drawing>
              <wp:anchor distT="0" distB="0" distL="114300" distR="114300" simplePos="0" relativeHeight="251658444" behindDoc="0" locked="0" layoutInCell="1" allowOverlap="1" wp14:anchorId="277DD16A" wp14:editId="20D7A36E">
                <wp:simplePos x="0" y="0"/>
                <wp:positionH relativeFrom="column">
                  <wp:posOffset>1473200</wp:posOffset>
                </wp:positionH>
                <wp:positionV relativeFrom="paragraph">
                  <wp:posOffset>235585</wp:posOffset>
                </wp:positionV>
                <wp:extent cx="0" cy="190500"/>
                <wp:effectExtent l="0" t="0" r="38100" b="19050"/>
                <wp:wrapNone/>
                <wp:docPr id="78" name="Straight Connector 78"/>
                <wp:cNvGraphicFramePr/>
                <a:graphic xmlns:a="http://schemas.openxmlformats.org/drawingml/2006/main">
                  <a:graphicData uri="http://schemas.microsoft.com/office/word/2010/wordprocessingShape">
                    <wps:wsp>
                      <wps:cNvCnPr/>
                      <wps:spPr>
                        <a:xfrm>
                          <a:off x="0" y="0"/>
                          <a:ext cx="0" cy="1905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w:pict>
              <v:line w14:anchorId="7B79264E" id="Straight Connector 78" o:spid="_x0000_s1026" style="position:absolute;z-index:252421120;visibility:visible;mso-wrap-style:square;mso-wrap-distance-left:9pt;mso-wrap-distance-top:0;mso-wrap-distance-right:9pt;mso-wrap-distance-bottom:0;mso-position-horizontal:absolute;mso-position-horizontal-relative:text;mso-position-vertical:absolute;mso-position-vertical-relative:text" from="116pt,18.55pt" to="116pt,3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" strokecolor="black [3213]" strokeweight=".5pt">
                <v:stroke joinstyle="miter"/>
              </v:line>
            </w:pict>
          </mc:Fallback>
        </mc:AlternateContent>
      </w:r>
      <w:r w:rsidRPr="00957732">
        <w:rPr>
          <w:rFonts w:ascii="Arial" w:hAnsi="Arial" w:cs="Arial"/>
          <w:noProof/>
          <w:sz w:val="22"/>
          <w:szCs w:val="22"/>
        </w:rPr>
        <mc:AlternateContent>
          <mc:Choice Requires="wps">
            <w:drawing>
              <wp:anchor distT="0" distB="0" distL="114300" distR="114300" simplePos="0" relativeHeight="251658437" behindDoc="0" locked="0" layoutInCell="1" allowOverlap="1" wp14:anchorId="0BA57739" wp14:editId="65DB8B63">
                <wp:simplePos x="0" y="0"/>
                <wp:positionH relativeFrom="column">
                  <wp:posOffset>1028700</wp:posOffset>
                </wp:positionH>
                <wp:positionV relativeFrom="paragraph">
                  <wp:posOffset>123190</wp:posOffset>
                </wp:positionV>
                <wp:extent cx="228600" cy="114300"/>
                <wp:effectExtent l="0" t="0" r="19050" b="19050"/>
                <wp:wrapNone/>
                <wp:docPr id="71" name="Oval 71"/>
                <wp:cNvGraphicFramePr/>
                <a:graphic xmlns:a="http://schemas.openxmlformats.org/drawingml/2006/main">
                  <a:graphicData uri="http://schemas.microsoft.com/office/word/2010/wordprocessingShape">
                    <wps:wsp>
                      <wps:cNvSpPr/>
                      <wps:spPr>
                        <a:xfrm>
                          <a:off x="0" y="0"/>
                          <a:ext cx="228600" cy="114300"/>
                        </a:xfrm>
                        <a:prstGeom prst="ellips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oval w14:anchorId="45BAAD76" id="Oval 71" o:spid="_x0000_s1026" style="position:absolute;margin-left:81pt;margin-top:9.7pt;width:18pt;height:9pt;z-index:2524139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" fillcolor="black [3213]" strokecolor="black [3213]" strokeweight="1pt">
                <v:stroke joinstyle="miter"/>
              </v:oval>
            </w:pict>
          </mc:Fallback>
        </mc:AlternateContent>
      </w:r>
      <w:r w:rsidRPr="00957732">
        <w:rPr>
          <w:rFonts w:ascii="Arial" w:hAnsi="Arial" w:cs="Arial"/>
          <w:noProof/>
          <w:sz w:val="22"/>
          <w:szCs w:val="22"/>
        </w:rPr>
        <mc:AlternateContent>
          <mc:Choice Requires="wps">
            <w:drawing>
              <wp:anchor distT="0" distB="0" distL="114300" distR="114300" simplePos="0" relativeHeight="251658436" behindDoc="0" locked="0" layoutInCell="1" allowOverlap="1" wp14:anchorId="327F5252" wp14:editId="5985E935">
                <wp:simplePos x="0" y="0"/>
                <wp:positionH relativeFrom="column">
                  <wp:posOffset>685800</wp:posOffset>
                </wp:positionH>
                <wp:positionV relativeFrom="paragraph">
                  <wp:posOffset>123190</wp:posOffset>
                </wp:positionV>
                <wp:extent cx="228600" cy="114300"/>
                <wp:effectExtent l="0" t="0" r="19050" b="19050"/>
                <wp:wrapNone/>
                <wp:docPr id="70" name="Oval 70"/>
                <wp:cNvGraphicFramePr/>
                <a:graphic xmlns:a="http://schemas.openxmlformats.org/drawingml/2006/main">
                  <a:graphicData uri="http://schemas.microsoft.com/office/word/2010/wordprocessingShape">
                    <wps:wsp>
                      <wps:cNvSpPr/>
                      <wps:spPr>
                        <a:xfrm>
                          <a:off x="0" y="0"/>
                          <a:ext cx="228600" cy="11430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oval w14:anchorId="5484E294" id="Oval 70" o:spid="_x0000_s1026" style="position:absolute;margin-left:54pt;margin-top:9.7pt;width:18pt;height:9pt;z-index:2524129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" fillcolor="white [3212]" strokecolor="black [3213]" strokeweight="1pt">
                <v:stroke joinstyle="miter"/>
              </v:oval>
            </w:pict>
          </mc:Fallback>
        </mc:AlternateContent>
      </w:r>
      <w:r w:rsidRPr="00957732">
        <w:rPr>
          <w:rFonts w:ascii="Arial" w:hAnsi="Arial" w:cs="Arial"/>
          <w:noProof/>
          <w:sz w:val="22"/>
          <w:szCs w:val="22"/>
        </w:rPr>
        <mc:AlternateContent>
          <mc:Choice Requires="wps">
            <w:drawing>
              <wp:anchor distT="0" distB="0" distL="114300" distR="114300" simplePos="0" relativeHeight="251658432" behindDoc="0" locked="0" layoutInCell="1" allowOverlap="1" wp14:anchorId="015072CB" wp14:editId="065095BD">
                <wp:simplePos x="0" y="0"/>
                <wp:positionH relativeFrom="column">
                  <wp:posOffset>4872355</wp:posOffset>
                </wp:positionH>
                <wp:positionV relativeFrom="paragraph">
                  <wp:posOffset>135890</wp:posOffset>
                </wp:positionV>
                <wp:extent cx="228600" cy="114300"/>
                <wp:effectExtent l="0" t="0" r="19050" b="19050"/>
                <wp:wrapNone/>
                <wp:docPr id="260" name="Oval 260"/>
                <wp:cNvGraphicFramePr/>
                <a:graphic xmlns:a="http://schemas.openxmlformats.org/drawingml/2006/main">
                  <a:graphicData uri="http://schemas.microsoft.com/office/word/2010/wordprocessingShape">
                    <wps:wsp>
                      <wps:cNvSpPr/>
                      <wps:spPr>
                        <a:xfrm>
                          <a:off x="0" y="0"/>
                          <a:ext cx="228600" cy="11430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oval w14:anchorId="7DCA1D4B" id="Oval 260" o:spid="_x0000_s1026" style="position:absolute;margin-left:383.65pt;margin-top:10.7pt;width:18pt;height:9pt;z-index:2524088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" fillcolor="white [3212]" strokecolor="black [3213]" strokeweight="1pt">
                <v:stroke joinstyle="miter"/>
              </v:oval>
            </w:pict>
          </mc:Fallback>
        </mc:AlternateContent>
      </w:r>
      <w:r w:rsidRPr="00957732">
        <w:rPr>
          <w:rFonts w:ascii="Arial" w:hAnsi="Arial" w:cs="Arial"/>
          <w:noProof/>
          <w:sz w:val="22"/>
          <w:szCs w:val="22"/>
        </w:rPr>
        <mc:AlternateContent>
          <mc:Choice Requires="wps">
            <w:drawing>
              <wp:anchor distT="0" distB="0" distL="114300" distR="114300" simplePos="0" relativeHeight="251658433" behindDoc="0" locked="0" layoutInCell="1" allowOverlap="1" wp14:anchorId="5C8D2BC8" wp14:editId="2ED57EDE">
                <wp:simplePos x="0" y="0"/>
                <wp:positionH relativeFrom="column">
                  <wp:posOffset>4529455</wp:posOffset>
                </wp:positionH>
                <wp:positionV relativeFrom="paragraph">
                  <wp:posOffset>135890</wp:posOffset>
                </wp:positionV>
                <wp:extent cx="228600" cy="114300"/>
                <wp:effectExtent l="0" t="0" r="19050" b="19050"/>
                <wp:wrapNone/>
                <wp:docPr id="261" name="Oval 261"/>
                <wp:cNvGraphicFramePr/>
                <a:graphic xmlns:a="http://schemas.openxmlformats.org/drawingml/2006/main">
                  <a:graphicData uri="http://schemas.microsoft.com/office/word/2010/wordprocessingShape">
                    <wps:wsp>
                      <wps:cNvSpPr/>
                      <wps:spPr>
                        <a:xfrm>
                          <a:off x="0" y="0"/>
                          <a:ext cx="228600" cy="114300"/>
                        </a:xfrm>
                        <a:prstGeom prst="ellips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oval w14:anchorId="7D1121CA" id="Oval 261" o:spid="_x0000_s1026" style="position:absolute;margin-left:356.65pt;margin-top:10.7pt;width:18pt;height:9pt;z-index:2524098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" fillcolor="black [3213]" strokecolor="black [3213]" strokeweight="1pt">
                <v:stroke joinstyle="miter"/>
              </v:oval>
            </w:pict>
          </mc:Fallback>
        </mc:AlternateContent>
      </w:r>
      <w:r w:rsidRPr="00957732">
        <w:rPr>
          <w:rFonts w:ascii="Arial" w:hAnsi="Arial" w:cs="Arial"/>
          <w:noProof/>
          <w:sz w:val="22"/>
          <w:szCs w:val="22"/>
        </w:rPr>
        <mc:AlternateContent>
          <mc:Choice Requires="wps">
            <w:drawing>
              <wp:anchor distT="0" distB="0" distL="114300" distR="114300" simplePos="0" relativeHeight="251658427" behindDoc="0" locked="0" layoutInCell="1" allowOverlap="1" wp14:anchorId="4F70D1C1" wp14:editId="362BC16A">
                <wp:simplePos x="0" y="0"/>
                <wp:positionH relativeFrom="column">
                  <wp:posOffset>4146550</wp:posOffset>
                </wp:positionH>
                <wp:positionV relativeFrom="paragraph">
                  <wp:posOffset>129540</wp:posOffset>
                </wp:positionV>
                <wp:extent cx="228600" cy="114300"/>
                <wp:effectExtent l="0" t="0" r="19050" b="19050"/>
                <wp:wrapNone/>
                <wp:docPr id="262" name="Oval 262"/>
                <wp:cNvGraphicFramePr/>
                <a:graphic xmlns:a="http://schemas.openxmlformats.org/drawingml/2006/main">
                  <a:graphicData uri="http://schemas.microsoft.com/office/word/2010/wordprocessingShape">
                    <wps:wsp>
                      <wps:cNvSpPr/>
                      <wps:spPr>
                        <a:xfrm>
                          <a:off x="0" y="0"/>
                          <a:ext cx="228600" cy="11430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oval w14:anchorId="0C86E50E" id="Oval 262" o:spid="_x0000_s1026" style="position:absolute;margin-left:326.5pt;margin-top:10.2pt;width:18pt;height:9pt;z-index:2524037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" fillcolor="white [3212]" strokecolor="black [3213]" strokeweight="1pt">
                <v:stroke joinstyle="miter"/>
              </v:oval>
            </w:pict>
          </mc:Fallback>
        </mc:AlternateContent>
      </w:r>
      <w:r w:rsidRPr="00957732">
        <w:rPr>
          <w:rFonts w:ascii="Arial" w:hAnsi="Arial" w:cs="Arial"/>
          <w:noProof/>
          <w:sz w:val="22"/>
          <w:szCs w:val="22"/>
        </w:rPr>
        <mc:AlternateContent>
          <mc:Choice Requires="wps">
            <w:drawing>
              <wp:anchor distT="0" distB="0" distL="114300" distR="114300" simplePos="0" relativeHeight="251658428" behindDoc="0" locked="0" layoutInCell="1" allowOverlap="1" wp14:anchorId="47A7D35A" wp14:editId="0C64075A">
                <wp:simplePos x="0" y="0"/>
                <wp:positionH relativeFrom="column">
                  <wp:posOffset>3803650</wp:posOffset>
                </wp:positionH>
                <wp:positionV relativeFrom="paragraph">
                  <wp:posOffset>129540</wp:posOffset>
                </wp:positionV>
                <wp:extent cx="228600" cy="114300"/>
                <wp:effectExtent l="0" t="0" r="19050" b="19050"/>
                <wp:wrapNone/>
                <wp:docPr id="263" name="Oval 263"/>
                <wp:cNvGraphicFramePr/>
                <a:graphic xmlns:a="http://schemas.openxmlformats.org/drawingml/2006/main">
                  <a:graphicData uri="http://schemas.microsoft.com/office/word/2010/wordprocessingShape">
                    <wps:wsp>
                      <wps:cNvSpPr/>
                      <wps:spPr>
                        <a:xfrm>
                          <a:off x="0" y="0"/>
                          <a:ext cx="228600" cy="114300"/>
                        </a:xfrm>
                        <a:prstGeom prst="ellips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oval w14:anchorId="4066A9A4" id="Oval 263" o:spid="_x0000_s1026" style="position:absolute;margin-left:299.5pt;margin-top:10.2pt;width:18pt;height:9pt;z-index:252404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" fillcolor="black [3213]" strokecolor="black [3213]" strokeweight="1pt">
                <v:stroke joinstyle="miter"/>
              </v:oval>
            </w:pict>
          </mc:Fallback>
        </mc:AlternateContent>
      </w:r>
      <w:r w:rsidRPr="00957732">
        <w:rPr>
          <w:rFonts w:ascii="Arial" w:hAnsi="Arial" w:cs="Arial"/>
          <w:noProof/>
          <w:sz w:val="22"/>
          <w:szCs w:val="22"/>
        </w:rPr>
        <mc:AlternateContent>
          <mc:Choice Requires="wps">
            <w:drawing>
              <wp:anchor distT="0" distB="0" distL="114300" distR="114300" simplePos="0" relativeHeight="251658426" behindDoc="0" locked="0" layoutInCell="1" allowOverlap="1" wp14:anchorId="747AD17F" wp14:editId="26C3F21E">
                <wp:simplePos x="0" y="0"/>
                <wp:positionH relativeFrom="column">
                  <wp:posOffset>1714500</wp:posOffset>
                </wp:positionH>
                <wp:positionV relativeFrom="paragraph">
                  <wp:posOffset>123190</wp:posOffset>
                </wp:positionV>
                <wp:extent cx="228600" cy="114300"/>
                <wp:effectExtent l="0" t="0" r="19050" b="19050"/>
                <wp:wrapNone/>
                <wp:docPr id="264" name="Oval 264"/>
                <wp:cNvGraphicFramePr/>
                <a:graphic xmlns:a="http://schemas.openxmlformats.org/drawingml/2006/main">
                  <a:graphicData uri="http://schemas.microsoft.com/office/word/2010/wordprocessingShape">
                    <wps:wsp>
                      <wps:cNvSpPr/>
                      <wps:spPr>
                        <a:xfrm>
                          <a:off x="0" y="0"/>
                          <a:ext cx="228600" cy="114300"/>
                        </a:xfrm>
                        <a:prstGeom prst="ellips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oval w14:anchorId="691C593D" id="Oval 264" o:spid="_x0000_s1026" style="position:absolute;margin-left:135pt;margin-top:9.7pt;width:18pt;height:9pt;z-index:252402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" fillcolor="black [3213]" strokecolor="black [3213]" strokeweight="1pt">
                <v:stroke joinstyle="miter"/>
              </v:oval>
            </w:pict>
          </mc:Fallback>
        </mc:AlternateContent>
      </w:r>
      <w:r w:rsidRPr="00957732">
        <w:rPr>
          <w:rFonts w:ascii="Arial" w:hAnsi="Arial" w:cs="Arial"/>
          <w:noProof/>
          <w:sz w:val="22"/>
          <w:szCs w:val="22"/>
        </w:rPr>
        <mc:AlternateContent>
          <mc:Choice Requires="wps">
            <w:drawing>
              <wp:anchor distT="0" distB="0" distL="114300" distR="114300" simplePos="0" relativeHeight="251658425" behindDoc="0" locked="0" layoutInCell="1" allowOverlap="1" wp14:anchorId="462C41D7" wp14:editId="2AE69FE3">
                <wp:simplePos x="0" y="0"/>
                <wp:positionH relativeFrom="column">
                  <wp:posOffset>1371600</wp:posOffset>
                </wp:positionH>
                <wp:positionV relativeFrom="paragraph">
                  <wp:posOffset>123190</wp:posOffset>
                </wp:positionV>
                <wp:extent cx="228600" cy="114300"/>
                <wp:effectExtent l="0" t="0" r="19050" b="19050"/>
                <wp:wrapNone/>
                <wp:docPr id="265" name="Oval 265"/>
                <wp:cNvGraphicFramePr/>
                <a:graphic xmlns:a="http://schemas.openxmlformats.org/drawingml/2006/main">
                  <a:graphicData uri="http://schemas.microsoft.com/office/word/2010/wordprocessingShape">
                    <wps:wsp>
                      <wps:cNvSpPr/>
                      <wps:spPr>
                        <a:xfrm>
                          <a:off x="0" y="0"/>
                          <a:ext cx="228600" cy="11430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oval w14:anchorId="09CBEFD0" id="Oval 265" o:spid="_x0000_s1026" style="position:absolute;margin-left:108pt;margin-top:9.7pt;width:18pt;height:9pt;z-index:2524016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" fillcolor="white [3212]" strokecolor="black [3213]" strokeweight="1pt">
                <v:stroke joinstyle="miter"/>
              </v:oval>
            </w:pict>
          </mc:Fallback>
        </mc:AlternateContent>
      </w:r>
      <w:r w:rsidRPr="00957732">
        <w:rPr>
          <w:rFonts w:ascii="Arial" w:hAnsi="Arial" w:cs="Arial"/>
          <w:noProof/>
          <w:sz w:val="22"/>
          <w:szCs w:val="22"/>
        </w:rPr>
        <mc:AlternateContent>
          <mc:Choice Requires="wps">
            <w:drawing>
              <wp:anchor distT="0" distB="0" distL="114300" distR="114300" simplePos="0" relativeHeight="251658424" behindDoc="0" locked="0" layoutInCell="1" allowOverlap="1" wp14:anchorId="6C908594" wp14:editId="7F616EDB">
                <wp:simplePos x="0" y="0"/>
                <wp:positionH relativeFrom="column">
                  <wp:posOffset>2400300</wp:posOffset>
                </wp:positionH>
                <wp:positionV relativeFrom="paragraph">
                  <wp:posOffset>129540</wp:posOffset>
                </wp:positionV>
                <wp:extent cx="228600" cy="114300"/>
                <wp:effectExtent l="0" t="0" r="19050" b="19050"/>
                <wp:wrapNone/>
                <wp:docPr id="266" name="Oval 266"/>
                <wp:cNvGraphicFramePr/>
                <a:graphic xmlns:a="http://schemas.openxmlformats.org/drawingml/2006/main">
                  <a:graphicData uri="http://schemas.microsoft.com/office/word/2010/wordprocessingShape">
                    <wps:wsp>
                      <wps:cNvSpPr/>
                      <wps:spPr>
                        <a:xfrm>
                          <a:off x="0" y="0"/>
                          <a:ext cx="228600" cy="114300"/>
                        </a:xfrm>
                        <a:prstGeom prst="ellips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oval w14:anchorId="5368BB46" id="Oval 266" o:spid="_x0000_s1026" style="position:absolute;margin-left:189pt;margin-top:10.2pt;width:18pt;height:9pt;z-index:2524006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" fillcolor="black [3213]" strokecolor="black [3213]" strokeweight="1pt">
                <v:stroke joinstyle="miter"/>
              </v:oval>
            </w:pict>
          </mc:Fallback>
        </mc:AlternateContent>
      </w:r>
      <w:r w:rsidRPr="00957732">
        <w:rPr>
          <w:rFonts w:ascii="Arial" w:hAnsi="Arial" w:cs="Arial"/>
          <w:noProof/>
          <w:sz w:val="22"/>
          <w:szCs w:val="22"/>
        </w:rPr>
        <mc:AlternateContent>
          <mc:Choice Requires="wps">
            <w:drawing>
              <wp:anchor distT="0" distB="0" distL="114300" distR="114300" simplePos="0" relativeHeight="251658423" behindDoc="0" locked="0" layoutInCell="1" allowOverlap="1" wp14:anchorId="57E6BD92" wp14:editId="4A03672D">
                <wp:simplePos x="0" y="0"/>
                <wp:positionH relativeFrom="column">
                  <wp:posOffset>2057400</wp:posOffset>
                </wp:positionH>
                <wp:positionV relativeFrom="paragraph">
                  <wp:posOffset>129540</wp:posOffset>
                </wp:positionV>
                <wp:extent cx="228600" cy="114300"/>
                <wp:effectExtent l="0" t="0" r="19050" b="19050"/>
                <wp:wrapNone/>
                <wp:docPr id="267" name="Oval 267"/>
                <wp:cNvGraphicFramePr/>
                <a:graphic xmlns:a="http://schemas.openxmlformats.org/drawingml/2006/main">
                  <a:graphicData uri="http://schemas.microsoft.com/office/word/2010/wordprocessingShape">
                    <wps:wsp>
                      <wps:cNvSpPr/>
                      <wps:spPr>
                        <a:xfrm>
                          <a:off x="0" y="0"/>
                          <a:ext cx="228600" cy="11430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oval w14:anchorId="5963F0F9" id="Oval 267" o:spid="_x0000_s1026" style="position:absolute;margin-left:162pt;margin-top:10.2pt;width:18pt;height:9pt;z-index:2523996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" fillcolor="white [3212]" strokecolor="black [3213]" strokeweight="1pt">
                <v:stroke joinstyle="miter"/>
              </v:oval>
            </w:pict>
          </mc:Fallback>
        </mc:AlternateContent>
      </w:r>
      <w:r w:rsidRPr="00957732">
        <w:rPr>
          <w:rFonts w:ascii="Arial" w:hAnsi="Arial" w:cs="Arial"/>
          <w:noProof/>
          <w:sz w:val="22"/>
          <w:szCs w:val="22"/>
        </w:rPr>
        <mc:AlternateContent>
          <mc:Choice Requires="wps">
            <w:drawing>
              <wp:anchor distT="0" distB="0" distL="114300" distR="114300" simplePos="0" relativeHeight="251658422" behindDoc="0" locked="0" layoutInCell="1" allowOverlap="1" wp14:anchorId="7F99FAB7" wp14:editId="513448B9">
                <wp:simplePos x="0" y="0"/>
                <wp:positionH relativeFrom="column">
                  <wp:posOffset>3086100</wp:posOffset>
                </wp:positionH>
                <wp:positionV relativeFrom="paragraph">
                  <wp:posOffset>123190</wp:posOffset>
                </wp:positionV>
                <wp:extent cx="228600" cy="114300"/>
                <wp:effectExtent l="0" t="0" r="19050" b="19050"/>
                <wp:wrapNone/>
                <wp:docPr id="268" name="Oval 268"/>
                <wp:cNvGraphicFramePr/>
                <a:graphic xmlns:a="http://schemas.openxmlformats.org/drawingml/2006/main">
                  <a:graphicData uri="http://schemas.microsoft.com/office/word/2010/wordprocessingShape">
                    <wps:wsp>
                      <wps:cNvSpPr/>
                      <wps:spPr>
                        <a:xfrm>
                          <a:off x="0" y="0"/>
                          <a:ext cx="228600" cy="114300"/>
                        </a:xfrm>
                        <a:prstGeom prst="ellips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oval w14:anchorId="071B303F" id="Oval 268" o:spid="_x0000_s1026" style="position:absolute;margin-left:243pt;margin-top:9.7pt;width:18pt;height:9pt;z-index:2523985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" fillcolor="black [3213]" strokecolor="black [3213]" strokeweight="1pt">
                <v:stroke joinstyle="miter"/>
              </v:oval>
            </w:pict>
          </mc:Fallback>
        </mc:AlternateContent>
      </w:r>
      <w:r w:rsidRPr="00957732">
        <w:rPr>
          <w:rFonts w:ascii="Arial" w:hAnsi="Arial" w:cs="Arial"/>
          <w:noProof/>
          <w:sz w:val="22"/>
          <w:szCs w:val="22"/>
        </w:rPr>
        <mc:AlternateContent>
          <mc:Choice Requires="wps">
            <w:drawing>
              <wp:anchor distT="0" distB="0" distL="114300" distR="114300" simplePos="0" relativeHeight="251658421" behindDoc="0" locked="0" layoutInCell="1" allowOverlap="1" wp14:anchorId="5DD6BFFD" wp14:editId="12904480">
                <wp:simplePos x="0" y="0"/>
                <wp:positionH relativeFrom="column">
                  <wp:posOffset>3429000</wp:posOffset>
                </wp:positionH>
                <wp:positionV relativeFrom="paragraph">
                  <wp:posOffset>123190</wp:posOffset>
                </wp:positionV>
                <wp:extent cx="228600" cy="114300"/>
                <wp:effectExtent l="0" t="0" r="19050" b="19050"/>
                <wp:wrapNone/>
                <wp:docPr id="269" name="Oval 269"/>
                <wp:cNvGraphicFramePr/>
                <a:graphic xmlns:a="http://schemas.openxmlformats.org/drawingml/2006/main">
                  <a:graphicData uri="http://schemas.microsoft.com/office/word/2010/wordprocessingShape">
                    <wps:wsp>
                      <wps:cNvSpPr/>
                      <wps:spPr>
                        <a:xfrm>
                          <a:off x="0" y="0"/>
                          <a:ext cx="228600" cy="11430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oval w14:anchorId="45BBFA91" id="Oval 269" o:spid="_x0000_s1026" style="position:absolute;margin-left:270pt;margin-top:9.7pt;width:18pt;height:9pt;z-index:2523975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" fillcolor="white [3212]" strokecolor="black [3213]" strokeweight="1pt">
                <v:stroke joinstyle="miter"/>
              </v:oval>
            </w:pict>
          </mc:Fallback>
        </mc:AlternateContent>
      </w:r>
      <w:r w:rsidRPr="00957732">
        <w:rPr>
          <w:rFonts w:ascii="Arial" w:hAnsi="Arial" w:cs="Arial"/>
          <w:noProof/>
          <w:sz w:val="22"/>
          <w:szCs w:val="22"/>
        </w:rPr>
        <mc:AlternateContent>
          <mc:Choice Requires="wps">
            <w:drawing>
              <wp:anchor distT="0" distB="0" distL="114300" distR="114300" simplePos="0" relativeHeight="251658420" behindDoc="0" locked="0" layoutInCell="1" allowOverlap="1" wp14:anchorId="43A09214" wp14:editId="0210F039">
                <wp:simplePos x="0" y="0"/>
                <wp:positionH relativeFrom="column">
                  <wp:posOffset>2743200</wp:posOffset>
                </wp:positionH>
                <wp:positionV relativeFrom="paragraph">
                  <wp:posOffset>123190</wp:posOffset>
                </wp:positionV>
                <wp:extent cx="228600" cy="114300"/>
                <wp:effectExtent l="0" t="0" r="19050" b="19050"/>
                <wp:wrapNone/>
                <wp:docPr id="270" name="Oval 270"/>
                <wp:cNvGraphicFramePr/>
                <a:graphic xmlns:a="http://schemas.openxmlformats.org/drawingml/2006/main">
                  <a:graphicData uri="http://schemas.microsoft.com/office/word/2010/wordprocessingShape">
                    <wps:wsp>
                      <wps:cNvSpPr/>
                      <wps:spPr>
                        <a:xfrm>
                          <a:off x="0" y="0"/>
                          <a:ext cx="228600" cy="11430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oval w14:anchorId="0F9924BB" id="Oval 270" o:spid="_x0000_s1026" style="position:absolute;margin-left:3in;margin-top:9.7pt;width:18pt;height:9pt;z-index:2523965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" fillcolor="white [3212]" strokecolor="black [3213]" strokeweight="1pt">
                <v:stroke joinstyle="miter"/>
              </v:oval>
            </w:pict>
          </mc:Fallback>
        </mc:AlternateContent>
      </w:r>
    </w:p>
    <w:p w14:paraId="746E8A2A" w14:textId="3FFE28BF" w:rsidR="00957732" w:rsidRPr="00957732" w:rsidRDefault="00B8449A" w:rsidP="00957732">
      <w:pPr>
        <w:rPr>
          <w:rFonts w:ascii="Arial" w:hAnsi="Arial" w:cs="Arial"/>
          <w:sz w:val="22"/>
          <w:szCs w:val="22"/>
        </w:rPr>
      </w:pPr>
      <w:r w:rsidRPr="00957732">
        <w:rPr>
          <w:rFonts w:ascii="Arial" w:hAnsi="Arial" w:cs="Arial"/>
          <w:noProof/>
          <w:sz w:val="22"/>
          <w:szCs w:val="22"/>
        </w:rPr>
        <mc:AlternateContent>
          <mc:Choice Requires="wps">
            <w:drawing>
              <wp:anchor distT="0" distB="0" distL="114300" distR="114300" simplePos="0" relativeHeight="251658447" behindDoc="1" locked="0" layoutInCell="1" allowOverlap="1" wp14:anchorId="5EDC5DD9" wp14:editId="60469954">
                <wp:simplePos x="0" y="0"/>
                <wp:positionH relativeFrom="column">
                  <wp:posOffset>1697355</wp:posOffset>
                </wp:positionH>
                <wp:positionV relativeFrom="paragraph">
                  <wp:posOffset>144780</wp:posOffset>
                </wp:positionV>
                <wp:extent cx="294005" cy="260350"/>
                <wp:effectExtent l="0" t="0" r="0" b="6350"/>
                <wp:wrapNone/>
                <wp:docPr id="81" name="Text Box 81"/>
                <wp:cNvGraphicFramePr/>
                <a:graphic xmlns:a="http://schemas.openxmlformats.org/drawingml/2006/main">
                  <a:graphicData uri="http://schemas.microsoft.com/office/word/2010/wordprocessingShape">
                    <wps:wsp>
                      <wps:cNvSpPr txBox="1"/>
                      <wps:spPr>
                        <a:xfrm>
                          <a:off x="0" y="0"/>
                          <a:ext cx="294005" cy="260350"/>
                        </a:xfrm>
                        <a:prstGeom prst="rect">
                          <a:avLst/>
                        </a:prstGeom>
                        <a:solidFill>
                          <a:schemeClr val="lt1"/>
                        </a:solidFill>
                        <a:ln w="6350">
                          <a:noFill/>
                        </a:ln>
                      </wps:spPr>
                      <wps:txbx>
                        <w:txbxContent>
                          <w:p w14:paraId="30EFA2F9" w14:textId="77777777" w:rsidR="00957732" w:rsidRPr="00EC056A" w:rsidRDefault="00957732" w:rsidP="00957732">
                            <w:pPr>
                              <w:rPr>
                                <w:rFonts w:ascii="Arial" w:hAnsi="Arial" w:cs="Arial"/>
                                <w:sz w:val="16"/>
                                <w:szCs w:val="16"/>
                                <w:lang w:val="en-GB"/>
                              </w:rPr>
                            </w:pPr>
                            <w:r>
                              <w:rPr>
                                <w:rFonts w:ascii="Arial" w:hAnsi="Arial" w:cs="Arial"/>
                                <w:sz w:val="16"/>
                                <w:szCs w:val="16"/>
                                <w:lang w:val="en-GB"/>
                              </w:rPr>
                              <w: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DC5DD9" id="Text Box 81" o:spid="_x0000_s1113" type="#_x0000_t202" style="position:absolute;margin-left:133.65pt;margin-top:11.4pt;width:23.15pt;height:20.5pt;z-index:-25165803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" fillcolor="white [3201]" stroked="f" strokeweight=".5pt">
                <v:textbox>
                  <w:txbxContent>
                    <w:p w14:paraId="30EFA2F9" w14:textId="77777777" w:rsidR="00957732" w:rsidRPr="00EC056A" w:rsidRDefault="00957732" w:rsidP="00957732">
                      <w:pPr>
                        <w:rPr>
                          <w:rFonts w:ascii="Arial" w:hAnsi="Arial" w:cs="Arial"/>
                          <w:sz w:val="16"/>
                          <w:szCs w:val="16"/>
                          <w:lang w:val="en-GB"/>
                        </w:rPr>
                      </w:pPr>
                      <w:r>
                        <w:rPr>
                          <w:rFonts w:ascii="Arial" w:hAnsi="Arial" w:cs="Arial"/>
                          <w:sz w:val="16"/>
                          <w:szCs w:val="16"/>
                          <w:lang w:val="en-GB"/>
                        </w:rPr>
                        <w:t>y</w:t>
                      </w:r>
                    </w:p>
                  </w:txbxContent>
                </v:textbox>
              </v:shape>
            </w:pict>
          </mc:Fallback>
        </mc:AlternateContent>
      </w:r>
    </w:p>
    <w:p w14:paraId="4FB76870" w14:textId="146E0A38" w:rsidR="00957732" w:rsidRPr="00957732" w:rsidRDefault="00B8449A" w:rsidP="00957732">
      <w:pPr>
        <w:rPr>
          <w:rFonts w:ascii="Arial" w:hAnsi="Arial" w:cs="Arial"/>
          <w:sz w:val="22"/>
          <w:szCs w:val="22"/>
        </w:rPr>
      </w:pPr>
      <w:r w:rsidRPr="00957732">
        <w:rPr>
          <w:rFonts w:ascii="Arial" w:hAnsi="Arial" w:cs="Arial"/>
          <w:noProof/>
          <w:sz w:val="22"/>
          <w:szCs w:val="22"/>
        </w:rPr>
        <mc:AlternateContent>
          <mc:Choice Requires="wps">
            <w:drawing>
              <wp:anchor distT="0" distB="0" distL="114300" distR="114300" simplePos="0" relativeHeight="251658446" behindDoc="0" locked="0" layoutInCell="1" allowOverlap="1" wp14:anchorId="465AAD9D" wp14:editId="0F750C8D">
                <wp:simplePos x="0" y="0"/>
                <wp:positionH relativeFrom="column">
                  <wp:posOffset>1473200</wp:posOffset>
                </wp:positionH>
                <wp:positionV relativeFrom="paragraph">
                  <wp:posOffset>34925</wp:posOffset>
                </wp:positionV>
                <wp:extent cx="692150" cy="0"/>
                <wp:effectExtent l="38100" t="76200" r="12700" b="95250"/>
                <wp:wrapNone/>
                <wp:docPr id="80" name="Straight Arrow Connector 80"/>
                <wp:cNvGraphicFramePr/>
                <a:graphic xmlns:a="http://schemas.openxmlformats.org/drawingml/2006/main">
                  <a:graphicData uri="http://schemas.microsoft.com/office/word/2010/wordprocessingShape">
                    <wps:wsp>
                      <wps:cNvCnPr/>
                      <wps:spPr>
                        <a:xfrm>
                          <a:off x="0" y="0"/>
                          <a:ext cx="692150" cy="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w:pict>
              <v:shape w14:anchorId="6F9CEA18" id="Straight Arrow Connector 80" o:spid="_x0000_s1026" type="#_x0000_t32" style="position:absolute;margin-left:116pt;margin-top:2.75pt;width:54.5pt;height:0;z-index:2524231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" strokecolor="black [3213]" strokeweight=".5pt">
                <v:stroke startarrow="block" endarrow="block" joinstyle="miter"/>
              </v:shape>
            </w:pict>
          </mc:Fallback>
        </mc:AlternateContent>
      </w:r>
    </w:p>
    <w:p w14:paraId="08DE2B1E" w14:textId="77777777" w:rsidR="00B8449A" w:rsidRDefault="00B8449A" w:rsidP="00957732">
      <w:pPr>
        <w:rPr>
          <w:rFonts w:ascii="Arial" w:hAnsi="Arial" w:cs="Arial"/>
          <w:sz w:val="22"/>
          <w:szCs w:val="22"/>
        </w:rPr>
      </w:pPr>
    </w:p>
    <w:p w14:paraId="694645E2" w14:textId="66D3B54B" w:rsidR="0097695C" w:rsidRDefault="00957732" w:rsidP="00B8449A">
      <w:pPr>
        <w:spacing w:line="276" w:lineRule="auto"/>
        <w:rPr>
          <w:rFonts w:ascii="Arial" w:hAnsi="Arial" w:cs="Arial"/>
          <w:sz w:val="22"/>
          <w:szCs w:val="22"/>
        </w:rPr>
      </w:pPr>
      <w:r w:rsidRPr="00957732">
        <w:rPr>
          <w:rFonts w:ascii="Arial" w:hAnsi="Arial" w:cs="Arial"/>
          <w:sz w:val="22"/>
          <w:szCs w:val="22"/>
        </w:rPr>
        <w:t xml:space="preserve">The average ‘fringe distance’ (y) between successive maxima is indicated on the diagram above. The student’s research indicates that this measurement – along with the dimensions of the equipment in the experiment (ie – ‘L’; ‘d’ and ‘m’) – enables them to calculate an experimental value for the wavelength (λ) of the laser’s light. </w:t>
      </w:r>
    </w:p>
    <w:p w14:paraId="7258EA37" w14:textId="77777777" w:rsidR="0097695C" w:rsidRDefault="0097695C" w:rsidP="00B8449A">
      <w:pPr>
        <w:spacing w:line="276" w:lineRule="auto"/>
        <w:rPr>
          <w:rFonts w:ascii="Arial" w:hAnsi="Arial" w:cs="Arial"/>
          <w:sz w:val="22"/>
          <w:szCs w:val="22"/>
        </w:rPr>
      </w:pPr>
    </w:p>
    <w:p w14:paraId="4A2E8234" w14:textId="47F3E304" w:rsidR="00957732" w:rsidRDefault="00957732" w:rsidP="00B8449A">
      <w:pPr>
        <w:spacing w:line="276" w:lineRule="auto"/>
        <w:rPr>
          <w:rFonts w:ascii="Arial" w:hAnsi="Arial" w:cs="Arial"/>
          <w:sz w:val="22"/>
          <w:szCs w:val="22"/>
        </w:rPr>
      </w:pPr>
      <w:r w:rsidRPr="00957732">
        <w:rPr>
          <w:rFonts w:ascii="Arial" w:hAnsi="Arial" w:cs="Arial"/>
          <w:sz w:val="22"/>
          <w:szCs w:val="22"/>
        </w:rPr>
        <w:t>These quantities are related by the equation below:</w:t>
      </w:r>
    </w:p>
    <w:p w14:paraId="7DF6A5D3" w14:textId="77777777" w:rsidR="00B8449A" w:rsidRPr="00957732" w:rsidRDefault="00B8449A" w:rsidP="00957732">
      <w:pPr>
        <w:rPr>
          <w:rFonts w:ascii="Arial" w:hAnsi="Arial" w:cs="Arial"/>
          <w:sz w:val="22"/>
          <w:szCs w:val="22"/>
        </w:rPr>
      </w:pPr>
    </w:p>
    <w:p w14:paraId="7545E5D8" w14:textId="77777777" w:rsidR="00957732" w:rsidRPr="00957732" w:rsidRDefault="00957732" w:rsidP="00957732">
      <w:pPr>
        <w:jc w:val="center"/>
        <w:rPr>
          <w:rFonts w:ascii="Arial" w:hAnsi="Arial" w:cs="Arial"/>
          <w:b/>
          <w:bCs/>
          <w:iCs/>
          <w:sz w:val="22"/>
          <w:szCs w:val="22"/>
        </w:rPr>
      </w:pPr>
      <m:oMathPara>
        <m:oMath>
          <m:r>
            <m:rPr>
              <m:sty m:val="b"/>
            </m:rPr>
            <w:rPr>
              <w:rFonts w:ascii="Cambria Math" w:hAnsi="Cambria Math" w:cs="Arial"/>
              <w:sz w:val="22"/>
              <w:szCs w:val="22"/>
            </w:rPr>
            <m:t>λ=</m:t>
          </m:r>
          <m:f>
            <m:fPr>
              <m:ctrlPr>
                <w:rPr>
                  <w:rFonts w:ascii="Cambria Math" w:hAnsi="Cambria Math" w:cs="Arial"/>
                  <w:b/>
                  <w:bCs/>
                  <w:iCs/>
                  <w:sz w:val="22"/>
                  <w:szCs w:val="22"/>
                </w:rPr>
              </m:ctrlPr>
            </m:fPr>
            <m:num>
              <m:r>
                <m:rPr>
                  <m:sty m:val="b"/>
                </m:rPr>
                <w:rPr>
                  <w:rFonts w:ascii="Cambria Math" w:hAnsi="Cambria Math" w:cs="Arial"/>
                  <w:sz w:val="22"/>
                  <w:szCs w:val="22"/>
                </w:rPr>
                <m:t>1</m:t>
              </m:r>
            </m:num>
            <m:den>
              <m:r>
                <m:rPr>
                  <m:sty m:val="b"/>
                </m:rPr>
                <w:rPr>
                  <w:rFonts w:ascii="Cambria Math" w:hAnsi="Cambria Math" w:cs="Arial"/>
                  <w:sz w:val="22"/>
                  <w:szCs w:val="22"/>
                </w:rPr>
                <m:t>mL</m:t>
              </m:r>
            </m:den>
          </m:f>
          <m:r>
            <m:rPr>
              <m:sty m:val="b"/>
            </m:rPr>
            <w:rPr>
              <w:rFonts w:ascii="Cambria Math" w:hAnsi="Cambria Math" w:cs="Arial"/>
              <w:sz w:val="22"/>
              <w:szCs w:val="22"/>
            </w:rPr>
            <m:t xml:space="preserve"> yd</m:t>
          </m:r>
          <m:r>
            <m:rPr>
              <m:sty m:val="bi"/>
            </m:rPr>
            <w:rPr>
              <w:rFonts w:ascii="Cambria Math" w:eastAsiaTheme="minorEastAsia" w:hAnsi="Cambria Math" w:cs="Arial"/>
              <w:sz w:val="22"/>
              <w:szCs w:val="22"/>
            </w:rPr>
            <m:t xml:space="preserve">;  </m:t>
          </m:r>
          <m:r>
            <m:rPr>
              <m:sty m:val="b"/>
            </m:rPr>
            <w:rPr>
              <w:rFonts w:ascii="Cambria Math" w:eastAsiaTheme="minorEastAsia" w:hAnsi="Cambria Math" w:cs="Arial"/>
              <w:sz w:val="22"/>
              <w:szCs w:val="22"/>
            </w:rPr>
            <m:t>∴y=</m:t>
          </m:r>
          <m:f>
            <m:fPr>
              <m:ctrlPr>
                <w:rPr>
                  <w:rFonts w:ascii="Cambria Math" w:eastAsiaTheme="minorEastAsia" w:hAnsi="Cambria Math" w:cs="Arial"/>
                  <w:b/>
                  <w:bCs/>
                  <w:sz w:val="22"/>
                  <w:szCs w:val="22"/>
                </w:rPr>
              </m:ctrlPr>
            </m:fPr>
            <m:num>
              <m:r>
                <m:rPr>
                  <m:sty m:val="b"/>
                </m:rPr>
                <w:rPr>
                  <w:rFonts w:ascii="Cambria Math" w:hAnsi="Cambria Math" w:cs="Arial"/>
                  <w:sz w:val="22"/>
                  <w:szCs w:val="22"/>
                </w:rPr>
                <m:t>λmL</m:t>
              </m:r>
            </m:num>
            <m:den>
              <m:r>
                <m:rPr>
                  <m:sty m:val="b"/>
                </m:rPr>
                <w:rPr>
                  <w:rFonts w:ascii="Cambria Math" w:eastAsiaTheme="minorEastAsia" w:hAnsi="Cambria Math" w:cs="Arial"/>
                  <w:sz w:val="22"/>
                  <w:szCs w:val="22"/>
                </w:rPr>
                <m:t>d</m:t>
              </m:r>
            </m:den>
          </m:f>
        </m:oMath>
      </m:oMathPara>
    </w:p>
    <w:p w14:paraId="158F9153" w14:textId="77777777" w:rsidR="00957732" w:rsidRPr="00957732" w:rsidRDefault="00957732" w:rsidP="00957732">
      <w:pPr>
        <w:rPr>
          <w:rFonts w:ascii="Arial" w:hAnsi="Arial" w:cs="Arial"/>
          <w:sz w:val="22"/>
          <w:szCs w:val="22"/>
        </w:rPr>
      </w:pPr>
    </w:p>
    <w:p w14:paraId="0569B997" w14:textId="77777777" w:rsidR="005F0EAD" w:rsidRDefault="005F0EAD" w:rsidP="00957732">
      <w:pPr>
        <w:jc w:val="center"/>
        <w:rPr>
          <w:rFonts w:ascii="Arial" w:hAnsi="Arial" w:cs="Arial"/>
          <w:b/>
          <w:bCs/>
          <w:sz w:val="22"/>
          <w:szCs w:val="22"/>
        </w:rPr>
      </w:pPr>
      <w:r w:rsidRPr="00B8449A">
        <w:rPr>
          <w:rFonts w:ascii="Arial" w:hAnsi="Arial" w:cs="Arial"/>
          <w:b/>
          <w:bCs/>
          <w:sz w:val="22"/>
          <w:szCs w:val="22"/>
        </w:rPr>
        <w:t>W</w:t>
      </w:r>
      <w:r w:rsidR="00957732" w:rsidRPr="00B8449A">
        <w:rPr>
          <w:rFonts w:ascii="Arial" w:hAnsi="Arial" w:cs="Arial"/>
          <w:b/>
          <w:bCs/>
          <w:sz w:val="22"/>
          <w:szCs w:val="22"/>
        </w:rPr>
        <w:t>here</w:t>
      </w:r>
      <w:r>
        <w:rPr>
          <w:rFonts w:ascii="Arial" w:hAnsi="Arial" w:cs="Arial"/>
          <w:b/>
          <w:bCs/>
          <w:sz w:val="22"/>
          <w:szCs w:val="22"/>
        </w:rPr>
        <w:t>:</w:t>
      </w:r>
    </w:p>
    <w:p w14:paraId="0ABC0B05" w14:textId="77777777" w:rsidR="005F0EAD" w:rsidRDefault="005F0EAD" w:rsidP="00957732">
      <w:pPr>
        <w:jc w:val="center"/>
        <w:rPr>
          <w:rFonts w:ascii="Arial" w:hAnsi="Arial" w:cs="Arial"/>
          <w:b/>
          <w:bCs/>
          <w:sz w:val="22"/>
          <w:szCs w:val="22"/>
        </w:rPr>
      </w:pPr>
    </w:p>
    <w:p w14:paraId="0610A79F" w14:textId="3EC32574" w:rsidR="005F0EAD" w:rsidRDefault="005F0EAD" w:rsidP="005F0EAD">
      <w:pPr>
        <w:spacing w:line="276" w:lineRule="auto"/>
        <w:ind w:left="2268"/>
        <w:rPr>
          <w:rFonts w:ascii="Arial" w:hAnsi="Arial" w:cs="Arial"/>
          <w:b/>
          <w:bCs/>
          <w:sz w:val="22"/>
          <w:szCs w:val="22"/>
        </w:rPr>
      </w:pPr>
      <w:r>
        <w:rPr>
          <w:rFonts w:ascii="Arial" w:hAnsi="Arial" w:cs="Arial"/>
          <w:b/>
          <w:bCs/>
          <w:sz w:val="22"/>
          <w:szCs w:val="22"/>
        </w:rPr>
        <w:t>λ = wavelength of the laser’s monochromatic light (m)</w:t>
      </w:r>
    </w:p>
    <w:p w14:paraId="5C27ACCF" w14:textId="264B6DF7" w:rsidR="005F0EAD" w:rsidRDefault="005F0EAD" w:rsidP="005F0EAD">
      <w:pPr>
        <w:spacing w:line="276" w:lineRule="auto"/>
        <w:ind w:left="2268"/>
        <w:rPr>
          <w:rFonts w:ascii="Arial" w:hAnsi="Arial" w:cs="Arial"/>
          <w:b/>
          <w:bCs/>
          <w:sz w:val="22"/>
          <w:szCs w:val="22"/>
        </w:rPr>
      </w:pPr>
      <w:r w:rsidRPr="00B8449A">
        <w:rPr>
          <w:rFonts w:ascii="Arial" w:hAnsi="Arial" w:cs="Arial"/>
          <w:b/>
          <w:bCs/>
          <w:sz w:val="22"/>
          <w:szCs w:val="22"/>
        </w:rPr>
        <w:t>m =</w:t>
      </w:r>
      <w:r>
        <w:rPr>
          <w:rFonts w:ascii="Arial" w:hAnsi="Arial" w:cs="Arial"/>
          <w:b/>
          <w:bCs/>
          <w:sz w:val="22"/>
          <w:szCs w:val="22"/>
        </w:rPr>
        <w:t xml:space="preserve"> maxima number</w:t>
      </w:r>
    </w:p>
    <w:p w14:paraId="57A818FE" w14:textId="646242E8" w:rsidR="005F0EAD" w:rsidRDefault="005F0EAD" w:rsidP="005F0EAD">
      <w:pPr>
        <w:spacing w:line="276" w:lineRule="auto"/>
        <w:ind w:left="2268"/>
        <w:rPr>
          <w:rFonts w:ascii="Arial" w:hAnsi="Arial" w:cs="Arial"/>
          <w:b/>
          <w:bCs/>
          <w:sz w:val="22"/>
          <w:szCs w:val="22"/>
        </w:rPr>
      </w:pPr>
      <w:r>
        <w:rPr>
          <w:rFonts w:ascii="Arial" w:hAnsi="Arial" w:cs="Arial"/>
          <w:b/>
          <w:bCs/>
          <w:sz w:val="22"/>
          <w:szCs w:val="22"/>
        </w:rPr>
        <w:t>L = the distance from the double slit to the screen = 1.10 m</w:t>
      </w:r>
    </w:p>
    <w:p w14:paraId="58EDF451" w14:textId="28ADBD49" w:rsidR="005F0EAD" w:rsidRDefault="005F0EAD" w:rsidP="005F0EAD">
      <w:pPr>
        <w:spacing w:line="276" w:lineRule="auto"/>
        <w:ind w:left="2268"/>
        <w:rPr>
          <w:rFonts w:ascii="Arial" w:hAnsi="Arial" w:cs="Arial"/>
          <w:b/>
          <w:bCs/>
          <w:sz w:val="22"/>
          <w:szCs w:val="22"/>
        </w:rPr>
      </w:pPr>
      <w:r>
        <w:rPr>
          <w:rFonts w:ascii="Arial" w:hAnsi="Arial" w:cs="Arial"/>
          <w:b/>
          <w:bCs/>
          <w:sz w:val="22"/>
          <w:szCs w:val="22"/>
        </w:rPr>
        <w:t>y = average fringe distance (m)</w:t>
      </w:r>
    </w:p>
    <w:p w14:paraId="3718A3B3" w14:textId="10063C61" w:rsidR="005F0EAD" w:rsidRDefault="005F0EAD" w:rsidP="005F0EAD">
      <w:pPr>
        <w:spacing w:line="276" w:lineRule="auto"/>
        <w:ind w:left="2268"/>
        <w:rPr>
          <w:rFonts w:ascii="Arial" w:hAnsi="Arial" w:cs="Arial"/>
          <w:b/>
          <w:bCs/>
          <w:sz w:val="22"/>
          <w:szCs w:val="22"/>
        </w:rPr>
      </w:pPr>
      <w:r>
        <w:rPr>
          <w:rFonts w:ascii="Arial" w:hAnsi="Arial" w:cs="Arial"/>
          <w:b/>
          <w:bCs/>
          <w:sz w:val="22"/>
          <w:szCs w:val="22"/>
        </w:rPr>
        <w:t xml:space="preserve">d = width between double slits (m) </w:t>
      </w:r>
    </w:p>
    <w:p w14:paraId="71123291" w14:textId="77777777" w:rsidR="005F0EAD" w:rsidRPr="00957732" w:rsidRDefault="005F0EAD" w:rsidP="00957732">
      <w:pPr>
        <w:jc w:val="center"/>
        <w:rPr>
          <w:rFonts w:ascii="Arial" w:hAnsi="Arial" w:cs="Arial"/>
          <w:sz w:val="22"/>
          <w:szCs w:val="22"/>
        </w:rPr>
      </w:pPr>
    </w:p>
    <w:p w14:paraId="48025063" w14:textId="5F7E21EE" w:rsidR="00957732" w:rsidRPr="00957732" w:rsidRDefault="00957732" w:rsidP="00B8449A">
      <w:pPr>
        <w:spacing w:line="276" w:lineRule="auto"/>
        <w:rPr>
          <w:rFonts w:ascii="Arial" w:hAnsi="Arial" w:cs="Arial"/>
          <w:sz w:val="22"/>
          <w:szCs w:val="22"/>
        </w:rPr>
      </w:pPr>
      <w:r w:rsidRPr="00957732">
        <w:rPr>
          <w:rFonts w:ascii="Arial" w:hAnsi="Arial" w:cs="Arial"/>
          <w:sz w:val="22"/>
          <w:szCs w:val="22"/>
        </w:rPr>
        <w:t>The students produce interference for all of the double slit filters and calculate the average fringe distance (y) for each. They do this by finding the average distance to the LEFT of the central maxima (y</w:t>
      </w:r>
      <w:r w:rsidRPr="00957732">
        <w:rPr>
          <w:rFonts w:ascii="Arial" w:hAnsi="Arial" w:cs="Arial"/>
          <w:sz w:val="22"/>
          <w:szCs w:val="22"/>
          <w:vertAlign w:val="subscript"/>
        </w:rPr>
        <w:t>left</w:t>
      </w:r>
      <w:r w:rsidRPr="00957732">
        <w:rPr>
          <w:rFonts w:ascii="Arial" w:hAnsi="Arial" w:cs="Arial"/>
          <w:sz w:val="22"/>
          <w:szCs w:val="22"/>
        </w:rPr>
        <w:t>); and then to the right (y</w:t>
      </w:r>
      <w:r w:rsidRPr="00957732">
        <w:rPr>
          <w:rFonts w:ascii="Arial" w:hAnsi="Arial" w:cs="Arial"/>
          <w:sz w:val="22"/>
          <w:szCs w:val="22"/>
          <w:vertAlign w:val="subscript"/>
        </w:rPr>
        <w:t>right</w:t>
      </w:r>
      <w:r w:rsidRPr="00957732">
        <w:rPr>
          <w:rFonts w:ascii="Arial" w:hAnsi="Arial" w:cs="Arial"/>
          <w:sz w:val="22"/>
          <w:szCs w:val="22"/>
        </w:rPr>
        <w:t xml:space="preserve">); and then averaging these two measurements. They use the maxima between m = 0 and m = 3 to do this.  </w:t>
      </w:r>
    </w:p>
    <w:p w14:paraId="36AC6CD5" w14:textId="77777777" w:rsidR="00B8449A" w:rsidRDefault="00B8449A" w:rsidP="00B8449A">
      <w:pPr>
        <w:spacing w:line="276" w:lineRule="auto"/>
        <w:rPr>
          <w:rFonts w:ascii="Arial" w:hAnsi="Arial" w:cs="Arial"/>
          <w:sz w:val="22"/>
          <w:szCs w:val="22"/>
        </w:rPr>
      </w:pPr>
    </w:p>
    <w:p w14:paraId="1BD2B850" w14:textId="0FD7F563" w:rsidR="00957732" w:rsidRDefault="00957732" w:rsidP="00957732">
      <w:pPr>
        <w:rPr>
          <w:rFonts w:ascii="Arial" w:hAnsi="Arial" w:cs="Arial"/>
          <w:sz w:val="22"/>
          <w:szCs w:val="22"/>
        </w:rPr>
      </w:pPr>
      <w:r w:rsidRPr="00957732">
        <w:rPr>
          <w:rFonts w:ascii="Arial" w:hAnsi="Arial" w:cs="Arial"/>
          <w:sz w:val="22"/>
          <w:szCs w:val="22"/>
        </w:rPr>
        <w:t>Their table of results is below.</w:t>
      </w:r>
    </w:p>
    <w:p w14:paraId="6AED7E73" w14:textId="77777777" w:rsidR="00B8449A" w:rsidRPr="00957732" w:rsidRDefault="00B8449A" w:rsidP="00957732">
      <w:pPr>
        <w:rPr>
          <w:rFonts w:ascii="Arial" w:hAnsi="Arial" w:cs="Arial"/>
          <w:sz w:val="22"/>
          <w:szCs w:val="22"/>
        </w:rPr>
      </w:pPr>
    </w:p>
    <w:tbl>
      <w:tblPr>
        <w:tblStyle w:val="TableGrid"/>
        <w:tblW w:w="0" w:type="auto"/>
        <w:tblLook w:val="04A0" w:firstRow="1" w:lastRow="0" w:firstColumn="1" w:lastColumn="0" w:noHBand="0" w:noVBand="1"/>
      </w:tblPr>
      <w:tblGrid>
        <w:gridCol w:w="1803"/>
        <w:gridCol w:w="1803"/>
        <w:gridCol w:w="1803"/>
        <w:gridCol w:w="1803"/>
        <w:gridCol w:w="1804"/>
      </w:tblGrid>
      <w:tr w:rsidR="00957732" w:rsidRPr="00957732" w14:paraId="5C76641E" w14:textId="77777777" w:rsidTr="004A7144">
        <w:trPr>
          <w:trHeight w:val="567"/>
        </w:trPr>
        <w:tc>
          <w:tcPr>
            <w:tcW w:w="1803" w:type="dxa"/>
            <w:vAlign w:val="center"/>
          </w:tcPr>
          <w:p w14:paraId="7DF5A070" w14:textId="5019585A" w:rsidR="00957732" w:rsidRPr="00957732" w:rsidRDefault="00957732" w:rsidP="004A7144">
            <w:pPr>
              <w:jc w:val="center"/>
              <w:rPr>
                <w:rFonts w:ascii="Arial" w:hAnsi="Arial" w:cs="Arial"/>
                <w:b/>
                <w:bCs/>
                <w:sz w:val="22"/>
                <w:szCs w:val="22"/>
              </w:rPr>
            </w:pPr>
            <w:r w:rsidRPr="00957732">
              <w:rPr>
                <w:rFonts w:ascii="Arial" w:hAnsi="Arial" w:cs="Arial"/>
                <w:b/>
                <w:bCs/>
                <w:sz w:val="22"/>
                <w:szCs w:val="22"/>
              </w:rPr>
              <w:t>d (</w:t>
            </w:r>
            <w:r w:rsidR="00D538F1">
              <w:rPr>
                <w:rFonts w:ascii="Arial" w:hAnsi="Arial" w:cs="Arial"/>
                <w:color w:val="1D2228"/>
                <w:sz w:val="22"/>
                <w:szCs w:val="22"/>
              </w:rPr>
              <w:t>×</w:t>
            </w:r>
            <w:r w:rsidRPr="00957732">
              <w:rPr>
                <w:rFonts w:ascii="Arial" w:hAnsi="Arial" w:cs="Arial"/>
                <w:b/>
                <w:bCs/>
                <w:sz w:val="22"/>
                <w:szCs w:val="22"/>
              </w:rPr>
              <w:t xml:space="preserve"> 10</w:t>
            </w:r>
            <w:r w:rsidRPr="00957732">
              <w:rPr>
                <w:rFonts w:ascii="Arial" w:hAnsi="Arial" w:cs="Arial"/>
                <w:b/>
                <w:bCs/>
                <w:sz w:val="22"/>
                <w:szCs w:val="22"/>
                <w:vertAlign w:val="superscript"/>
              </w:rPr>
              <w:t>-3</w:t>
            </w:r>
            <w:r w:rsidRPr="00957732">
              <w:rPr>
                <w:rFonts w:ascii="Arial" w:hAnsi="Arial" w:cs="Arial"/>
                <w:b/>
                <w:bCs/>
                <w:sz w:val="22"/>
                <w:szCs w:val="22"/>
              </w:rPr>
              <w:t xml:space="preserve"> m)</w:t>
            </w:r>
          </w:p>
        </w:tc>
        <w:tc>
          <w:tcPr>
            <w:tcW w:w="1803" w:type="dxa"/>
            <w:vAlign w:val="center"/>
          </w:tcPr>
          <w:p w14:paraId="5318DE8D" w14:textId="6FD38842" w:rsidR="00957732" w:rsidRPr="00957732" w:rsidRDefault="00957732" w:rsidP="004A7144">
            <w:pPr>
              <w:jc w:val="center"/>
              <w:rPr>
                <w:rFonts w:ascii="Arial" w:hAnsi="Arial" w:cs="Arial"/>
                <w:b/>
                <w:bCs/>
                <w:sz w:val="22"/>
                <w:szCs w:val="22"/>
              </w:rPr>
            </w:pPr>
            <w:r w:rsidRPr="00957732">
              <w:rPr>
                <w:rFonts w:ascii="Arial" w:hAnsi="Arial" w:cs="Arial"/>
                <w:b/>
                <w:bCs/>
                <w:sz w:val="22"/>
                <w:szCs w:val="22"/>
                <w:vertAlign w:val="superscript"/>
              </w:rPr>
              <w:t>1</w:t>
            </w:r>
            <w:r w:rsidRPr="00957732">
              <w:rPr>
                <w:rFonts w:ascii="Arial" w:hAnsi="Arial" w:cs="Arial"/>
                <w:b/>
                <w:bCs/>
                <w:sz w:val="22"/>
                <w:szCs w:val="22"/>
              </w:rPr>
              <w:t>/</w:t>
            </w:r>
            <w:r w:rsidRPr="00957732">
              <w:rPr>
                <w:rFonts w:ascii="Arial" w:hAnsi="Arial" w:cs="Arial"/>
                <w:b/>
                <w:bCs/>
                <w:sz w:val="22"/>
                <w:szCs w:val="22"/>
                <w:vertAlign w:val="subscript"/>
              </w:rPr>
              <w:t>d</w:t>
            </w:r>
            <w:r w:rsidRPr="00957732">
              <w:rPr>
                <w:rFonts w:ascii="Arial" w:hAnsi="Arial" w:cs="Arial"/>
                <w:b/>
                <w:bCs/>
                <w:sz w:val="22"/>
                <w:szCs w:val="22"/>
              </w:rPr>
              <w:t xml:space="preserve"> (</w:t>
            </w:r>
            <w:r w:rsidR="00D538F1">
              <w:rPr>
                <w:rFonts w:ascii="Arial" w:hAnsi="Arial" w:cs="Arial"/>
                <w:color w:val="1D2228"/>
                <w:sz w:val="22"/>
                <w:szCs w:val="22"/>
              </w:rPr>
              <w:t>×</w:t>
            </w:r>
            <w:r w:rsidRPr="00957732">
              <w:rPr>
                <w:rFonts w:ascii="Arial" w:hAnsi="Arial" w:cs="Arial"/>
                <w:b/>
                <w:bCs/>
                <w:sz w:val="22"/>
                <w:szCs w:val="22"/>
              </w:rPr>
              <w:t xml:space="preserve"> 10</w:t>
            </w:r>
            <w:r w:rsidRPr="00957732">
              <w:rPr>
                <w:rFonts w:ascii="Arial" w:hAnsi="Arial" w:cs="Arial"/>
                <w:b/>
                <w:bCs/>
                <w:sz w:val="22"/>
                <w:szCs w:val="22"/>
                <w:vertAlign w:val="superscript"/>
              </w:rPr>
              <w:t>5</w:t>
            </w:r>
            <w:r w:rsidRPr="00957732">
              <w:rPr>
                <w:rFonts w:ascii="Arial" w:hAnsi="Arial" w:cs="Arial"/>
                <w:b/>
                <w:bCs/>
                <w:sz w:val="22"/>
                <w:szCs w:val="22"/>
              </w:rPr>
              <w:t xml:space="preserve"> m</w:t>
            </w:r>
            <w:r w:rsidRPr="00957732">
              <w:rPr>
                <w:rFonts w:ascii="Arial" w:hAnsi="Arial" w:cs="Arial"/>
                <w:b/>
                <w:bCs/>
                <w:sz w:val="22"/>
                <w:szCs w:val="22"/>
                <w:vertAlign w:val="superscript"/>
              </w:rPr>
              <w:t>-1</w:t>
            </w:r>
            <w:r w:rsidRPr="00957732">
              <w:rPr>
                <w:rFonts w:ascii="Arial" w:hAnsi="Arial" w:cs="Arial"/>
                <w:b/>
                <w:bCs/>
                <w:sz w:val="22"/>
                <w:szCs w:val="22"/>
              </w:rPr>
              <w:t>)</w:t>
            </w:r>
          </w:p>
        </w:tc>
        <w:tc>
          <w:tcPr>
            <w:tcW w:w="1803" w:type="dxa"/>
            <w:vAlign w:val="center"/>
          </w:tcPr>
          <w:p w14:paraId="7C1E966B" w14:textId="77777777" w:rsidR="00957732" w:rsidRPr="00957732" w:rsidRDefault="00957732" w:rsidP="004A7144">
            <w:pPr>
              <w:jc w:val="center"/>
              <w:rPr>
                <w:rFonts w:ascii="Arial" w:hAnsi="Arial" w:cs="Arial"/>
                <w:b/>
                <w:bCs/>
                <w:sz w:val="22"/>
                <w:szCs w:val="22"/>
              </w:rPr>
            </w:pPr>
            <w:r w:rsidRPr="00957732">
              <w:rPr>
                <w:rFonts w:ascii="Arial" w:hAnsi="Arial" w:cs="Arial"/>
                <w:b/>
                <w:bCs/>
                <w:sz w:val="22"/>
                <w:szCs w:val="22"/>
              </w:rPr>
              <w:t>y</w:t>
            </w:r>
            <w:r w:rsidRPr="00957732">
              <w:rPr>
                <w:rFonts w:ascii="Arial" w:hAnsi="Arial" w:cs="Arial"/>
                <w:b/>
                <w:bCs/>
                <w:sz w:val="22"/>
                <w:szCs w:val="22"/>
                <w:vertAlign w:val="subscript"/>
              </w:rPr>
              <w:t>left</w:t>
            </w:r>
            <w:r w:rsidRPr="00957732">
              <w:rPr>
                <w:rFonts w:ascii="Arial" w:hAnsi="Arial" w:cs="Arial"/>
                <w:b/>
                <w:bCs/>
                <w:sz w:val="22"/>
                <w:szCs w:val="22"/>
              </w:rPr>
              <w:t xml:space="preserve"> (m)</w:t>
            </w:r>
          </w:p>
        </w:tc>
        <w:tc>
          <w:tcPr>
            <w:tcW w:w="1803" w:type="dxa"/>
            <w:vAlign w:val="center"/>
          </w:tcPr>
          <w:p w14:paraId="3C7D86D9" w14:textId="77777777" w:rsidR="00957732" w:rsidRPr="00957732" w:rsidRDefault="00957732" w:rsidP="004A7144">
            <w:pPr>
              <w:jc w:val="center"/>
              <w:rPr>
                <w:rFonts w:ascii="Arial" w:hAnsi="Arial" w:cs="Arial"/>
                <w:b/>
                <w:bCs/>
                <w:sz w:val="22"/>
                <w:szCs w:val="22"/>
              </w:rPr>
            </w:pPr>
            <w:r w:rsidRPr="00957732">
              <w:rPr>
                <w:rFonts w:ascii="Arial" w:hAnsi="Arial" w:cs="Arial"/>
                <w:b/>
                <w:bCs/>
                <w:sz w:val="22"/>
                <w:szCs w:val="22"/>
              </w:rPr>
              <w:t>y</w:t>
            </w:r>
            <w:r w:rsidRPr="00957732">
              <w:rPr>
                <w:rFonts w:ascii="Arial" w:hAnsi="Arial" w:cs="Arial"/>
                <w:b/>
                <w:bCs/>
                <w:sz w:val="22"/>
                <w:szCs w:val="22"/>
                <w:vertAlign w:val="subscript"/>
              </w:rPr>
              <w:t>right</w:t>
            </w:r>
            <w:r w:rsidRPr="00957732">
              <w:rPr>
                <w:rFonts w:ascii="Arial" w:hAnsi="Arial" w:cs="Arial"/>
                <w:b/>
                <w:bCs/>
                <w:sz w:val="22"/>
                <w:szCs w:val="22"/>
              </w:rPr>
              <w:t xml:space="preserve"> (m)</w:t>
            </w:r>
          </w:p>
        </w:tc>
        <w:tc>
          <w:tcPr>
            <w:tcW w:w="1804" w:type="dxa"/>
            <w:vAlign w:val="center"/>
          </w:tcPr>
          <w:p w14:paraId="36AB15F7" w14:textId="77777777" w:rsidR="00957732" w:rsidRPr="00957732" w:rsidRDefault="00957732" w:rsidP="004A7144">
            <w:pPr>
              <w:jc w:val="center"/>
              <w:rPr>
                <w:rFonts w:ascii="Arial" w:hAnsi="Arial" w:cs="Arial"/>
                <w:b/>
                <w:bCs/>
                <w:sz w:val="22"/>
                <w:szCs w:val="22"/>
              </w:rPr>
            </w:pPr>
            <w:r w:rsidRPr="00957732">
              <w:rPr>
                <w:rFonts w:ascii="Arial" w:hAnsi="Arial" w:cs="Arial"/>
                <w:b/>
                <w:bCs/>
                <w:sz w:val="22"/>
                <w:szCs w:val="22"/>
              </w:rPr>
              <w:t>y (m)</w:t>
            </w:r>
          </w:p>
        </w:tc>
      </w:tr>
      <w:tr w:rsidR="00957732" w:rsidRPr="00957732" w14:paraId="5C790E0E" w14:textId="77777777" w:rsidTr="004A7144">
        <w:trPr>
          <w:trHeight w:val="567"/>
        </w:trPr>
        <w:tc>
          <w:tcPr>
            <w:tcW w:w="1803" w:type="dxa"/>
            <w:vAlign w:val="center"/>
          </w:tcPr>
          <w:p w14:paraId="44EBC65D" w14:textId="77777777" w:rsidR="00957732" w:rsidRPr="00957732" w:rsidRDefault="00957732" w:rsidP="004A7144">
            <w:pPr>
              <w:jc w:val="center"/>
              <w:rPr>
                <w:rFonts w:ascii="Arial" w:hAnsi="Arial" w:cs="Arial"/>
                <w:b/>
                <w:bCs/>
                <w:sz w:val="22"/>
                <w:szCs w:val="22"/>
              </w:rPr>
            </w:pPr>
            <w:r w:rsidRPr="00957732">
              <w:rPr>
                <w:rFonts w:ascii="Arial" w:hAnsi="Arial" w:cs="Arial"/>
                <w:b/>
                <w:bCs/>
                <w:sz w:val="22"/>
                <w:szCs w:val="22"/>
              </w:rPr>
              <w:t>0.00500</w:t>
            </w:r>
          </w:p>
        </w:tc>
        <w:tc>
          <w:tcPr>
            <w:tcW w:w="1803" w:type="dxa"/>
            <w:vAlign w:val="center"/>
          </w:tcPr>
          <w:p w14:paraId="2425B41B" w14:textId="77777777" w:rsidR="00957732" w:rsidRPr="00957732" w:rsidRDefault="00957732" w:rsidP="004A7144">
            <w:pPr>
              <w:jc w:val="center"/>
              <w:rPr>
                <w:rFonts w:ascii="Arial" w:hAnsi="Arial" w:cs="Arial"/>
                <w:b/>
                <w:bCs/>
                <w:sz w:val="22"/>
                <w:szCs w:val="22"/>
              </w:rPr>
            </w:pPr>
            <w:r w:rsidRPr="00957732">
              <w:rPr>
                <w:rFonts w:ascii="Arial" w:hAnsi="Arial" w:cs="Arial"/>
                <w:b/>
                <w:bCs/>
                <w:sz w:val="22"/>
                <w:szCs w:val="22"/>
              </w:rPr>
              <w:t>2.00</w:t>
            </w:r>
          </w:p>
        </w:tc>
        <w:tc>
          <w:tcPr>
            <w:tcW w:w="1803" w:type="dxa"/>
            <w:vAlign w:val="center"/>
          </w:tcPr>
          <w:p w14:paraId="557B2CE0" w14:textId="77777777" w:rsidR="00957732" w:rsidRPr="00957732" w:rsidRDefault="00957732" w:rsidP="004A7144">
            <w:pPr>
              <w:jc w:val="center"/>
              <w:rPr>
                <w:rFonts w:ascii="Arial" w:hAnsi="Arial" w:cs="Arial"/>
                <w:b/>
                <w:bCs/>
                <w:sz w:val="22"/>
                <w:szCs w:val="22"/>
              </w:rPr>
            </w:pPr>
            <w:r w:rsidRPr="00957732">
              <w:rPr>
                <w:rFonts w:ascii="Arial" w:hAnsi="Arial" w:cs="Arial"/>
                <w:b/>
                <w:bCs/>
                <w:sz w:val="22"/>
                <w:szCs w:val="22"/>
              </w:rPr>
              <w:t>0.0460</w:t>
            </w:r>
          </w:p>
        </w:tc>
        <w:tc>
          <w:tcPr>
            <w:tcW w:w="1803" w:type="dxa"/>
            <w:vAlign w:val="center"/>
          </w:tcPr>
          <w:p w14:paraId="717568A3" w14:textId="77777777" w:rsidR="00957732" w:rsidRPr="00957732" w:rsidRDefault="00957732" w:rsidP="004A7144">
            <w:pPr>
              <w:jc w:val="center"/>
              <w:rPr>
                <w:rFonts w:ascii="Arial" w:hAnsi="Arial" w:cs="Arial"/>
                <w:b/>
                <w:bCs/>
                <w:sz w:val="22"/>
                <w:szCs w:val="22"/>
              </w:rPr>
            </w:pPr>
            <w:r w:rsidRPr="00957732">
              <w:rPr>
                <w:rFonts w:ascii="Arial" w:hAnsi="Arial" w:cs="Arial"/>
                <w:b/>
                <w:bCs/>
                <w:sz w:val="22"/>
                <w:szCs w:val="22"/>
              </w:rPr>
              <w:t>0.0464</w:t>
            </w:r>
          </w:p>
        </w:tc>
        <w:tc>
          <w:tcPr>
            <w:tcW w:w="1804" w:type="dxa"/>
            <w:vAlign w:val="center"/>
          </w:tcPr>
          <w:p w14:paraId="403C1832" w14:textId="77777777" w:rsidR="00957732" w:rsidRPr="00957732" w:rsidRDefault="00957732" w:rsidP="004A7144">
            <w:pPr>
              <w:jc w:val="center"/>
              <w:rPr>
                <w:rFonts w:ascii="Arial" w:hAnsi="Arial" w:cs="Arial"/>
                <w:b/>
                <w:bCs/>
                <w:sz w:val="22"/>
                <w:szCs w:val="22"/>
              </w:rPr>
            </w:pPr>
            <w:r w:rsidRPr="00957732">
              <w:rPr>
                <w:rFonts w:ascii="Arial" w:hAnsi="Arial" w:cs="Arial"/>
                <w:b/>
                <w:bCs/>
                <w:sz w:val="22"/>
                <w:szCs w:val="22"/>
              </w:rPr>
              <w:t>0.0462</w:t>
            </w:r>
          </w:p>
        </w:tc>
      </w:tr>
      <w:tr w:rsidR="00957732" w:rsidRPr="00957732" w14:paraId="2D0FE454" w14:textId="77777777" w:rsidTr="004A7144">
        <w:trPr>
          <w:trHeight w:val="567"/>
        </w:trPr>
        <w:tc>
          <w:tcPr>
            <w:tcW w:w="1803" w:type="dxa"/>
            <w:vAlign w:val="center"/>
          </w:tcPr>
          <w:p w14:paraId="2B1D0B66" w14:textId="77777777" w:rsidR="00957732" w:rsidRPr="00957732" w:rsidRDefault="00957732" w:rsidP="004A7144">
            <w:pPr>
              <w:jc w:val="center"/>
              <w:rPr>
                <w:rFonts w:ascii="Arial" w:hAnsi="Arial" w:cs="Arial"/>
                <w:b/>
                <w:bCs/>
                <w:sz w:val="22"/>
                <w:szCs w:val="22"/>
              </w:rPr>
            </w:pPr>
            <w:r w:rsidRPr="00957732">
              <w:rPr>
                <w:rFonts w:ascii="Arial" w:hAnsi="Arial" w:cs="Arial"/>
                <w:b/>
                <w:bCs/>
                <w:sz w:val="22"/>
                <w:szCs w:val="22"/>
              </w:rPr>
              <w:t>0.00800</w:t>
            </w:r>
          </w:p>
        </w:tc>
        <w:tc>
          <w:tcPr>
            <w:tcW w:w="1803" w:type="dxa"/>
            <w:vAlign w:val="center"/>
          </w:tcPr>
          <w:p w14:paraId="144B1981" w14:textId="77777777" w:rsidR="00957732" w:rsidRPr="00957732" w:rsidRDefault="00957732" w:rsidP="004A7144">
            <w:pPr>
              <w:jc w:val="center"/>
              <w:rPr>
                <w:rFonts w:ascii="Arial" w:hAnsi="Arial" w:cs="Arial"/>
                <w:b/>
                <w:bCs/>
                <w:sz w:val="22"/>
                <w:szCs w:val="22"/>
              </w:rPr>
            </w:pPr>
          </w:p>
        </w:tc>
        <w:tc>
          <w:tcPr>
            <w:tcW w:w="1803" w:type="dxa"/>
            <w:vAlign w:val="center"/>
          </w:tcPr>
          <w:p w14:paraId="201E2E5A" w14:textId="77777777" w:rsidR="00957732" w:rsidRPr="00957732" w:rsidRDefault="00957732" w:rsidP="004A7144">
            <w:pPr>
              <w:jc w:val="center"/>
              <w:rPr>
                <w:rFonts w:ascii="Arial" w:hAnsi="Arial" w:cs="Arial"/>
                <w:b/>
                <w:bCs/>
                <w:sz w:val="22"/>
                <w:szCs w:val="22"/>
              </w:rPr>
            </w:pPr>
            <w:r w:rsidRPr="00957732">
              <w:rPr>
                <w:rFonts w:ascii="Arial" w:hAnsi="Arial" w:cs="Arial"/>
                <w:b/>
                <w:bCs/>
                <w:sz w:val="22"/>
                <w:szCs w:val="22"/>
              </w:rPr>
              <w:t>0.0285</w:t>
            </w:r>
          </w:p>
        </w:tc>
        <w:tc>
          <w:tcPr>
            <w:tcW w:w="1803" w:type="dxa"/>
            <w:vAlign w:val="center"/>
          </w:tcPr>
          <w:p w14:paraId="40E4E6EC" w14:textId="77777777" w:rsidR="00957732" w:rsidRPr="00957732" w:rsidRDefault="00957732" w:rsidP="004A7144">
            <w:pPr>
              <w:jc w:val="center"/>
              <w:rPr>
                <w:rFonts w:ascii="Arial" w:hAnsi="Arial" w:cs="Arial"/>
                <w:b/>
                <w:bCs/>
                <w:sz w:val="22"/>
                <w:szCs w:val="22"/>
              </w:rPr>
            </w:pPr>
            <w:r w:rsidRPr="00957732">
              <w:rPr>
                <w:rFonts w:ascii="Arial" w:hAnsi="Arial" w:cs="Arial"/>
                <w:b/>
                <w:bCs/>
                <w:sz w:val="22"/>
                <w:szCs w:val="22"/>
              </w:rPr>
              <w:t>0.0293</w:t>
            </w:r>
          </w:p>
        </w:tc>
        <w:tc>
          <w:tcPr>
            <w:tcW w:w="1804" w:type="dxa"/>
            <w:vAlign w:val="center"/>
          </w:tcPr>
          <w:p w14:paraId="287BB65D" w14:textId="77777777" w:rsidR="00957732" w:rsidRPr="00957732" w:rsidRDefault="00957732" w:rsidP="004A7144">
            <w:pPr>
              <w:jc w:val="center"/>
              <w:rPr>
                <w:rFonts w:ascii="Arial" w:hAnsi="Arial" w:cs="Arial"/>
                <w:b/>
                <w:bCs/>
                <w:sz w:val="22"/>
                <w:szCs w:val="22"/>
              </w:rPr>
            </w:pPr>
            <w:r w:rsidRPr="00957732">
              <w:rPr>
                <w:rFonts w:ascii="Arial" w:hAnsi="Arial" w:cs="Arial"/>
                <w:b/>
                <w:bCs/>
                <w:sz w:val="22"/>
                <w:szCs w:val="22"/>
              </w:rPr>
              <w:t>0.0289</w:t>
            </w:r>
          </w:p>
        </w:tc>
      </w:tr>
      <w:tr w:rsidR="00957732" w:rsidRPr="00957732" w14:paraId="2D248006" w14:textId="77777777" w:rsidTr="004A7144">
        <w:trPr>
          <w:trHeight w:val="567"/>
        </w:trPr>
        <w:tc>
          <w:tcPr>
            <w:tcW w:w="1803" w:type="dxa"/>
            <w:vAlign w:val="center"/>
          </w:tcPr>
          <w:p w14:paraId="55B73C7C" w14:textId="77777777" w:rsidR="00957732" w:rsidRPr="00957732" w:rsidRDefault="00957732" w:rsidP="004A7144">
            <w:pPr>
              <w:jc w:val="center"/>
              <w:rPr>
                <w:rFonts w:ascii="Arial" w:hAnsi="Arial" w:cs="Arial"/>
                <w:b/>
                <w:bCs/>
                <w:sz w:val="22"/>
                <w:szCs w:val="22"/>
              </w:rPr>
            </w:pPr>
            <w:r w:rsidRPr="00957732">
              <w:rPr>
                <w:rFonts w:ascii="Arial" w:hAnsi="Arial" w:cs="Arial"/>
                <w:b/>
                <w:bCs/>
                <w:sz w:val="22"/>
                <w:szCs w:val="22"/>
              </w:rPr>
              <w:t>0.0100</w:t>
            </w:r>
          </w:p>
        </w:tc>
        <w:tc>
          <w:tcPr>
            <w:tcW w:w="1803" w:type="dxa"/>
            <w:vAlign w:val="center"/>
          </w:tcPr>
          <w:p w14:paraId="7198564F" w14:textId="77777777" w:rsidR="00957732" w:rsidRPr="00957732" w:rsidRDefault="00957732" w:rsidP="004A7144">
            <w:pPr>
              <w:jc w:val="center"/>
              <w:rPr>
                <w:rFonts w:ascii="Arial" w:hAnsi="Arial" w:cs="Arial"/>
                <w:b/>
                <w:bCs/>
                <w:sz w:val="22"/>
                <w:szCs w:val="22"/>
              </w:rPr>
            </w:pPr>
            <w:r w:rsidRPr="00957732">
              <w:rPr>
                <w:rFonts w:ascii="Arial" w:hAnsi="Arial" w:cs="Arial"/>
                <w:b/>
                <w:bCs/>
                <w:sz w:val="22"/>
                <w:szCs w:val="22"/>
              </w:rPr>
              <w:t>1.00</w:t>
            </w:r>
          </w:p>
        </w:tc>
        <w:tc>
          <w:tcPr>
            <w:tcW w:w="1803" w:type="dxa"/>
            <w:vAlign w:val="center"/>
          </w:tcPr>
          <w:p w14:paraId="7C33F8CD" w14:textId="77777777" w:rsidR="00957732" w:rsidRPr="00957732" w:rsidRDefault="00957732" w:rsidP="004A7144">
            <w:pPr>
              <w:jc w:val="center"/>
              <w:rPr>
                <w:rFonts w:ascii="Arial" w:hAnsi="Arial" w:cs="Arial"/>
                <w:b/>
                <w:bCs/>
                <w:sz w:val="22"/>
                <w:szCs w:val="22"/>
              </w:rPr>
            </w:pPr>
            <w:r w:rsidRPr="00957732">
              <w:rPr>
                <w:rFonts w:ascii="Arial" w:hAnsi="Arial" w:cs="Arial"/>
                <w:b/>
                <w:bCs/>
                <w:sz w:val="22"/>
                <w:szCs w:val="22"/>
              </w:rPr>
              <w:t>0.0227</w:t>
            </w:r>
          </w:p>
        </w:tc>
        <w:tc>
          <w:tcPr>
            <w:tcW w:w="1803" w:type="dxa"/>
            <w:vAlign w:val="center"/>
          </w:tcPr>
          <w:p w14:paraId="70DCC416" w14:textId="77777777" w:rsidR="00957732" w:rsidRPr="00957732" w:rsidRDefault="00957732" w:rsidP="004A7144">
            <w:pPr>
              <w:jc w:val="center"/>
              <w:rPr>
                <w:rFonts w:ascii="Arial" w:hAnsi="Arial" w:cs="Arial"/>
                <w:b/>
                <w:bCs/>
                <w:sz w:val="22"/>
                <w:szCs w:val="22"/>
              </w:rPr>
            </w:pPr>
            <w:r w:rsidRPr="00957732">
              <w:rPr>
                <w:rFonts w:ascii="Arial" w:hAnsi="Arial" w:cs="Arial"/>
                <w:b/>
                <w:bCs/>
                <w:sz w:val="22"/>
                <w:szCs w:val="22"/>
              </w:rPr>
              <w:t>0.0235</w:t>
            </w:r>
          </w:p>
        </w:tc>
        <w:tc>
          <w:tcPr>
            <w:tcW w:w="1804" w:type="dxa"/>
            <w:vAlign w:val="center"/>
          </w:tcPr>
          <w:p w14:paraId="605B6452" w14:textId="77777777" w:rsidR="00957732" w:rsidRPr="00957732" w:rsidRDefault="00957732" w:rsidP="004A7144">
            <w:pPr>
              <w:jc w:val="center"/>
              <w:rPr>
                <w:rFonts w:ascii="Arial" w:hAnsi="Arial" w:cs="Arial"/>
                <w:b/>
                <w:bCs/>
                <w:sz w:val="22"/>
                <w:szCs w:val="22"/>
              </w:rPr>
            </w:pPr>
            <w:r w:rsidRPr="00957732">
              <w:rPr>
                <w:rFonts w:ascii="Arial" w:hAnsi="Arial" w:cs="Arial"/>
                <w:b/>
                <w:bCs/>
                <w:sz w:val="22"/>
                <w:szCs w:val="22"/>
              </w:rPr>
              <w:t>0.0231</w:t>
            </w:r>
          </w:p>
        </w:tc>
      </w:tr>
      <w:tr w:rsidR="00957732" w:rsidRPr="00957732" w14:paraId="049AE879" w14:textId="77777777" w:rsidTr="004A7144">
        <w:trPr>
          <w:trHeight w:val="567"/>
        </w:trPr>
        <w:tc>
          <w:tcPr>
            <w:tcW w:w="1803" w:type="dxa"/>
            <w:vAlign w:val="center"/>
          </w:tcPr>
          <w:p w14:paraId="6C501EAC" w14:textId="77777777" w:rsidR="00957732" w:rsidRPr="00957732" w:rsidRDefault="00957732" w:rsidP="004A7144">
            <w:pPr>
              <w:jc w:val="center"/>
              <w:rPr>
                <w:rFonts w:ascii="Arial" w:hAnsi="Arial" w:cs="Arial"/>
                <w:b/>
                <w:bCs/>
                <w:sz w:val="22"/>
                <w:szCs w:val="22"/>
              </w:rPr>
            </w:pPr>
            <w:r w:rsidRPr="00957732">
              <w:rPr>
                <w:rFonts w:ascii="Arial" w:hAnsi="Arial" w:cs="Arial"/>
                <w:b/>
                <w:bCs/>
                <w:sz w:val="22"/>
                <w:szCs w:val="22"/>
              </w:rPr>
              <w:t>0.0120</w:t>
            </w:r>
          </w:p>
        </w:tc>
        <w:tc>
          <w:tcPr>
            <w:tcW w:w="1803" w:type="dxa"/>
            <w:vAlign w:val="center"/>
          </w:tcPr>
          <w:p w14:paraId="58B5AB09" w14:textId="77777777" w:rsidR="00957732" w:rsidRPr="00957732" w:rsidRDefault="00957732" w:rsidP="004A7144">
            <w:pPr>
              <w:jc w:val="center"/>
              <w:rPr>
                <w:rFonts w:ascii="Arial" w:hAnsi="Arial" w:cs="Arial"/>
                <w:b/>
                <w:bCs/>
                <w:sz w:val="22"/>
                <w:szCs w:val="22"/>
              </w:rPr>
            </w:pPr>
            <w:r w:rsidRPr="00957732">
              <w:rPr>
                <w:rFonts w:ascii="Arial" w:hAnsi="Arial" w:cs="Arial"/>
                <w:b/>
                <w:bCs/>
                <w:sz w:val="22"/>
                <w:szCs w:val="22"/>
              </w:rPr>
              <w:t>0.833</w:t>
            </w:r>
          </w:p>
        </w:tc>
        <w:tc>
          <w:tcPr>
            <w:tcW w:w="1803" w:type="dxa"/>
            <w:vAlign w:val="center"/>
          </w:tcPr>
          <w:p w14:paraId="4C6F7087" w14:textId="77777777" w:rsidR="00957732" w:rsidRPr="00957732" w:rsidRDefault="00957732" w:rsidP="004A7144">
            <w:pPr>
              <w:jc w:val="center"/>
              <w:rPr>
                <w:rFonts w:ascii="Arial" w:hAnsi="Arial" w:cs="Arial"/>
                <w:b/>
                <w:bCs/>
                <w:sz w:val="22"/>
                <w:szCs w:val="22"/>
              </w:rPr>
            </w:pPr>
          </w:p>
        </w:tc>
        <w:tc>
          <w:tcPr>
            <w:tcW w:w="1803" w:type="dxa"/>
            <w:vAlign w:val="center"/>
          </w:tcPr>
          <w:p w14:paraId="6A3CD956" w14:textId="77777777" w:rsidR="00957732" w:rsidRPr="00957732" w:rsidRDefault="00957732" w:rsidP="004A7144">
            <w:pPr>
              <w:jc w:val="center"/>
              <w:rPr>
                <w:rFonts w:ascii="Arial" w:hAnsi="Arial" w:cs="Arial"/>
                <w:b/>
                <w:bCs/>
                <w:sz w:val="22"/>
                <w:szCs w:val="22"/>
              </w:rPr>
            </w:pPr>
            <w:r w:rsidRPr="00957732">
              <w:rPr>
                <w:rFonts w:ascii="Arial" w:hAnsi="Arial" w:cs="Arial"/>
                <w:b/>
                <w:bCs/>
                <w:sz w:val="22"/>
                <w:szCs w:val="22"/>
              </w:rPr>
              <w:t>0.0198</w:t>
            </w:r>
          </w:p>
        </w:tc>
        <w:tc>
          <w:tcPr>
            <w:tcW w:w="1804" w:type="dxa"/>
            <w:vAlign w:val="center"/>
          </w:tcPr>
          <w:p w14:paraId="3B6AA078" w14:textId="77777777" w:rsidR="00957732" w:rsidRPr="00957732" w:rsidRDefault="00957732" w:rsidP="004A7144">
            <w:pPr>
              <w:jc w:val="center"/>
              <w:rPr>
                <w:rFonts w:ascii="Arial" w:hAnsi="Arial" w:cs="Arial"/>
                <w:b/>
                <w:bCs/>
                <w:sz w:val="22"/>
                <w:szCs w:val="22"/>
              </w:rPr>
            </w:pPr>
            <w:r w:rsidRPr="00957732">
              <w:rPr>
                <w:rFonts w:ascii="Arial" w:hAnsi="Arial" w:cs="Arial"/>
                <w:b/>
                <w:bCs/>
                <w:sz w:val="22"/>
                <w:szCs w:val="22"/>
              </w:rPr>
              <w:t>0.0192</w:t>
            </w:r>
          </w:p>
        </w:tc>
      </w:tr>
      <w:tr w:rsidR="00957732" w:rsidRPr="00957732" w14:paraId="396B7D41" w14:textId="77777777" w:rsidTr="004A7144">
        <w:trPr>
          <w:trHeight w:val="567"/>
        </w:trPr>
        <w:tc>
          <w:tcPr>
            <w:tcW w:w="1803" w:type="dxa"/>
            <w:vAlign w:val="center"/>
          </w:tcPr>
          <w:p w14:paraId="514BB4D1" w14:textId="77777777" w:rsidR="00957732" w:rsidRPr="00957732" w:rsidRDefault="00957732" w:rsidP="004A7144">
            <w:pPr>
              <w:jc w:val="center"/>
              <w:rPr>
                <w:rFonts w:ascii="Arial" w:hAnsi="Arial" w:cs="Arial"/>
                <w:b/>
                <w:bCs/>
                <w:sz w:val="22"/>
                <w:szCs w:val="22"/>
              </w:rPr>
            </w:pPr>
            <w:r w:rsidRPr="00957732">
              <w:rPr>
                <w:rFonts w:ascii="Arial" w:hAnsi="Arial" w:cs="Arial"/>
                <w:b/>
                <w:bCs/>
                <w:sz w:val="22"/>
                <w:szCs w:val="22"/>
              </w:rPr>
              <w:t>0.0170</w:t>
            </w:r>
          </w:p>
        </w:tc>
        <w:tc>
          <w:tcPr>
            <w:tcW w:w="1803" w:type="dxa"/>
            <w:vAlign w:val="center"/>
          </w:tcPr>
          <w:p w14:paraId="60648A98" w14:textId="77777777" w:rsidR="00957732" w:rsidRPr="00957732" w:rsidRDefault="00957732" w:rsidP="004A7144">
            <w:pPr>
              <w:jc w:val="center"/>
              <w:rPr>
                <w:rFonts w:ascii="Arial" w:hAnsi="Arial" w:cs="Arial"/>
                <w:b/>
                <w:bCs/>
                <w:sz w:val="22"/>
                <w:szCs w:val="22"/>
              </w:rPr>
            </w:pPr>
            <w:r w:rsidRPr="00957732">
              <w:rPr>
                <w:rFonts w:ascii="Arial" w:hAnsi="Arial" w:cs="Arial"/>
                <w:b/>
                <w:bCs/>
                <w:sz w:val="22"/>
                <w:szCs w:val="22"/>
              </w:rPr>
              <w:t>0.588</w:t>
            </w:r>
          </w:p>
        </w:tc>
        <w:tc>
          <w:tcPr>
            <w:tcW w:w="1803" w:type="dxa"/>
            <w:vAlign w:val="center"/>
          </w:tcPr>
          <w:p w14:paraId="0C25CCCD" w14:textId="77777777" w:rsidR="00957732" w:rsidRPr="00957732" w:rsidRDefault="00957732" w:rsidP="004A7144">
            <w:pPr>
              <w:jc w:val="center"/>
              <w:rPr>
                <w:rFonts w:ascii="Arial" w:hAnsi="Arial" w:cs="Arial"/>
                <w:b/>
                <w:bCs/>
                <w:sz w:val="22"/>
                <w:szCs w:val="22"/>
              </w:rPr>
            </w:pPr>
            <w:r w:rsidRPr="00957732">
              <w:rPr>
                <w:rFonts w:ascii="Arial" w:hAnsi="Arial" w:cs="Arial"/>
                <w:b/>
                <w:bCs/>
                <w:sz w:val="22"/>
                <w:szCs w:val="22"/>
              </w:rPr>
              <w:t>0.0133</w:t>
            </w:r>
          </w:p>
        </w:tc>
        <w:tc>
          <w:tcPr>
            <w:tcW w:w="1803" w:type="dxa"/>
            <w:vAlign w:val="center"/>
          </w:tcPr>
          <w:p w14:paraId="212E9750" w14:textId="77777777" w:rsidR="00957732" w:rsidRPr="00957732" w:rsidRDefault="00957732" w:rsidP="004A7144">
            <w:pPr>
              <w:jc w:val="center"/>
              <w:rPr>
                <w:rFonts w:ascii="Arial" w:hAnsi="Arial" w:cs="Arial"/>
                <w:b/>
                <w:bCs/>
                <w:sz w:val="22"/>
                <w:szCs w:val="22"/>
              </w:rPr>
            </w:pPr>
            <w:r w:rsidRPr="00957732">
              <w:rPr>
                <w:rFonts w:ascii="Arial" w:hAnsi="Arial" w:cs="Arial"/>
                <w:b/>
                <w:bCs/>
                <w:sz w:val="22"/>
                <w:szCs w:val="22"/>
              </w:rPr>
              <w:t>0.0139</w:t>
            </w:r>
          </w:p>
        </w:tc>
        <w:tc>
          <w:tcPr>
            <w:tcW w:w="1804" w:type="dxa"/>
            <w:vAlign w:val="center"/>
          </w:tcPr>
          <w:p w14:paraId="136F8C71" w14:textId="77777777" w:rsidR="00957732" w:rsidRPr="00957732" w:rsidRDefault="00957732" w:rsidP="004A7144">
            <w:pPr>
              <w:jc w:val="center"/>
              <w:rPr>
                <w:rFonts w:ascii="Arial" w:hAnsi="Arial" w:cs="Arial"/>
                <w:b/>
                <w:bCs/>
                <w:sz w:val="22"/>
                <w:szCs w:val="22"/>
              </w:rPr>
            </w:pPr>
            <w:r w:rsidRPr="00957732">
              <w:rPr>
                <w:rFonts w:ascii="Arial" w:hAnsi="Arial" w:cs="Arial"/>
                <w:b/>
                <w:bCs/>
                <w:sz w:val="22"/>
                <w:szCs w:val="22"/>
              </w:rPr>
              <w:t>0.0136</w:t>
            </w:r>
          </w:p>
        </w:tc>
      </w:tr>
    </w:tbl>
    <w:p w14:paraId="6BB0F4E9" w14:textId="77777777" w:rsidR="00957732" w:rsidRPr="00957732" w:rsidRDefault="00957732" w:rsidP="00957732">
      <w:pPr>
        <w:rPr>
          <w:rFonts w:ascii="Arial" w:hAnsi="Arial" w:cs="Arial"/>
          <w:sz w:val="22"/>
          <w:szCs w:val="22"/>
        </w:rPr>
      </w:pPr>
    </w:p>
    <w:p w14:paraId="7EB087BA" w14:textId="77777777" w:rsidR="00957732" w:rsidRPr="00957732" w:rsidRDefault="00957732" w:rsidP="00957732">
      <w:pPr>
        <w:rPr>
          <w:rFonts w:ascii="Arial" w:hAnsi="Arial" w:cs="Arial"/>
          <w:sz w:val="22"/>
          <w:szCs w:val="22"/>
        </w:rPr>
      </w:pPr>
      <w:r w:rsidRPr="00957732">
        <w:rPr>
          <w:rFonts w:ascii="Arial" w:hAnsi="Arial" w:cs="Arial"/>
          <w:sz w:val="22"/>
          <w:szCs w:val="22"/>
        </w:rPr>
        <w:t xml:space="preserve">b) </w:t>
      </w:r>
      <w:r w:rsidRPr="00957732">
        <w:rPr>
          <w:rFonts w:ascii="Arial" w:hAnsi="Arial" w:cs="Arial"/>
          <w:sz w:val="22"/>
          <w:szCs w:val="22"/>
        </w:rPr>
        <w:tab/>
        <w:t>Complete the table by calculating the missing values. Show any working below.</w:t>
      </w:r>
    </w:p>
    <w:p w14:paraId="5553D8CA" w14:textId="77777777" w:rsidR="00957732" w:rsidRPr="00957732" w:rsidRDefault="00957732" w:rsidP="00957732">
      <w:pPr>
        <w:jc w:val="right"/>
        <w:rPr>
          <w:rFonts w:ascii="Arial" w:hAnsi="Arial" w:cs="Arial"/>
          <w:sz w:val="22"/>
          <w:szCs w:val="22"/>
        </w:rPr>
      </w:pPr>
      <w:r w:rsidRPr="00957732">
        <w:rPr>
          <w:rFonts w:ascii="Arial" w:hAnsi="Arial" w:cs="Arial"/>
          <w:sz w:val="22"/>
          <w:szCs w:val="22"/>
        </w:rPr>
        <w:t>(2)</w:t>
      </w:r>
    </w:p>
    <w:p w14:paraId="0CB09EB8" w14:textId="77777777" w:rsidR="00957732" w:rsidRPr="00957732" w:rsidRDefault="00957732" w:rsidP="00957732">
      <w:pPr>
        <w:rPr>
          <w:rFonts w:ascii="Arial" w:hAnsi="Arial" w:cs="Arial"/>
          <w:sz w:val="22"/>
          <w:szCs w:val="22"/>
        </w:rPr>
      </w:pPr>
      <w:r w:rsidRPr="00957732">
        <w:rPr>
          <w:rFonts w:ascii="Arial" w:hAnsi="Arial" w:cs="Arial"/>
          <w:sz w:val="22"/>
          <w:szCs w:val="22"/>
        </w:rPr>
        <w:br w:type="page"/>
      </w:r>
    </w:p>
    <w:p w14:paraId="6EC5AA72" w14:textId="43FD5F64" w:rsidR="00957732" w:rsidRPr="00957732" w:rsidRDefault="00957732" w:rsidP="00B8449A">
      <w:pPr>
        <w:spacing w:line="276" w:lineRule="auto"/>
        <w:ind w:left="720" w:hanging="720"/>
        <w:rPr>
          <w:rFonts w:ascii="Arial" w:hAnsi="Arial" w:cs="Arial"/>
          <w:sz w:val="22"/>
          <w:szCs w:val="22"/>
        </w:rPr>
      </w:pPr>
      <w:r w:rsidRPr="00957732">
        <w:rPr>
          <w:rFonts w:ascii="Arial" w:hAnsi="Arial" w:cs="Arial"/>
          <w:sz w:val="22"/>
          <w:szCs w:val="22"/>
        </w:rPr>
        <w:lastRenderedPageBreak/>
        <w:t xml:space="preserve">c)  </w:t>
      </w:r>
      <w:r w:rsidRPr="00957732">
        <w:rPr>
          <w:rFonts w:ascii="Arial" w:hAnsi="Arial" w:cs="Arial"/>
          <w:sz w:val="22"/>
          <w:szCs w:val="22"/>
        </w:rPr>
        <w:tab/>
        <w:t>On the grid below, plot a graph of average fringe distance (y) against the inverse of double slit filter width (</w:t>
      </w:r>
      <w:r w:rsidRPr="00957732">
        <w:rPr>
          <w:rFonts w:ascii="Arial" w:hAnsi="Arial" w:cs="Arial"/>
          <w:sz w:val="22"/>
          <w:szCs w:val="22"/>
          <w:vertAlign w:val="superscript"/>
        </w:rPr>
        <w:t>1</w:t>
      </w:r>
      <w:r w:rsidRPr="00957732">
        <w:rPr>
          <w:rFonts w:ascii="Arial" w:hAnsi="Arial" w:cs="Arial"/>
          <w:sz w:val="22"/>
          <w:szCs w:val="22"/>
        </w:rPr>
        <w:t>/</w:t>
      </w:r>
      <w:r w:rsidRPr="00957732">
        <w:rPr>
          <w:rFonts w:ascii="Arial" w:hAnsi="Arial" w:cs="Arial"/>
          <w:sz w:val="22"/>
          <w:szCs w:val="22"/>
          <w:vertAlign w:val="subscript"/>
        </w:rPr>
        <w:t>d</w:t>
      </w:r>
      <w:r w:rsidRPr="00957732">
        <w:rPr>
          <w:rFonts w:ascii="Arial" w:hAnsi="Arial" w:cs="Arial"/>
          <w:sz w:val="22"/>
          <w:szCs w:val="22"/>
        </w:rPr>
        <w:t>). Place ‘</w:t>
      </w:r>
      <w:r w:rsidRPr="00957732">
        <w:rPr>
          <w:rFonts w:ascii="Arial" w:hAnsi="Arial" w:cs="Arial"/>
          <w:sz w:val="22"/>
          <w:szCs w:val="22"/>
          <w:vertAlign w:val="superscript"/>
        </w:rPr>
        <w:t>1</w:t>
      </w:r>
      <w:r w:rsidRPr="00957732">
        <w:rPr>
          <w:rFonts w:ascii="Arial" w:hAnsi="Arial" w:cs="Arial"/>
          <w:sz w:val="22"/>
          <w:szCs w:val="22"/>
        </w:rPr>
        <w:t>/</w:t>
      </w:r>
      <w:r w:rsidRPr="00957732">
        <w:rPr>
          <w:rFonts w:ascii="Arial" w:hAnsi="Arial" w:cs="Arial"/>
          <w:sz w:val="22"/>
          <w:szCs w:val="22"/>
          <w:vertAlign w:val="subscript"/>
        </w:rPr>
        <w:t>d</w:t>
      </w:r>
      <w:r w:rsidRPr="00957732">
        <w:rPr>
          <w:rFonts w:ascii="Arial" w:hAnsi="Arial" w:cs="Arial"/>
          <w:sz w:val="22"/>
          <w:szCs w:val="22"/>
        </w:rPr>
        <w:t xml:space="preserve">’ on the x-axis. Draw a line of best </w:t>
      </w:r>
      <w:r w:rsidR="0050491E">
        <w:rPr>
          <w:rFonts w:ascii="Arial" w:hAnsi="Arial" w:cs="Arial"/>
          <w:sz w:val="22"/>
          <w:szCs w:val="22"/>
        </w:rPr>
        <w:t xml:space="preserve">fit </w:t>
      </w:r>
      <w:r w:rsidRPr="00957732">
        <w:rPr>
          <w:rFonts w:ascii="Arial" w:hAnsi="Arial" w:cs="Arial"/>
          <w:sz w:val="22"/>
          <w:szCs w:val="22"/>
        </w:rPr>
        <w:t xml:space="preserve">for the data. </w:t>
      </w:r>
    </w:p>
    <w:p w14:paraId="3028BAB2" w14:textId="77777777" w:rsidR="00957732" w:rsidRPr="00957732" w:rsidRDefault="00957732" w:rsidP="00957732">
      <w:pPr>
        <w:jc w:val="right"/>
        <w:rPr>
          <w:rFonts w:ascii="Arial" w:hAnsi="Arial" w:cs="Arial"/>
          <w:sz w:val="22"/>
          <w:szCs w:val="22"/>
        </w:rPr>
      </w:pPr>
      <w:r w:rsidRPr="00957732">
        <w:rPr>
          <w:rFonts w:ascii="Arial" w:hAnsi="Arial" w:cs="Arial"/>
          <w:sz w:val="22"/>
          <w:szCs w:val="22"/>
        </w:rPr>
        <w:t>(4)</w:t>
      </w:r>
    </w:p>
    <w:p w14:paraId="258F0C11" w14:textId="77777777" w:rsidR="00957732" w:rsidRPr="00957732" w:rsidRDefault="00957732" w:rsidP="00B8449A">
      <w:pPr>
        <w:jc w:val="center"/>
        <w:rPr>
          <w:rFonts w:ascii="Arial" w:hAnsi="Arial" w:cs="Arial"/>
          <w:sz w:val="22"/>
          <w:szCs w:val="22"/>
        </w:rPr>
      </w:pPr>
      <w:r w:rsidRPr="00957732">
        <w:rPr>
          <w:rFonts w:ascii="Arial" w:hAnsi="Arial" w:cs="Arial"/>
          <w:b/>
          <w:noProof/>
          <w:sz w:val="22"/>
          <w:szCs w:val="22"/>
        </w:rPr>
        <w:drawing>
          <wp:inline distT="0" distB="0" distL="0" distR="0" wp14:anchorId="2178C210" wp14:editId="30B9AF2A">
            <wp:extent cx="5731510" cy="7610144"/>
            <wp:effectExtent l="0" t="0" r="2540" b="0"/>
            <wp:docPr id="83" name="Picture 83" descr="A close up of a white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7610144"/>
                    </a:xfrm>
                    <a:prstGeom prst="rect">
                      <a:avLst/>
                    </a:prstGeom>
                  </pic:spPr>
                </pic:pic>
              </a:graphicData>
            </a:graphic>
          </wp:inline>
        </w:drawing>
      </w:r>
    </w:p>
    <w:p w14:paraId="7BCEB400" w14:textId="77777777" w:rsidR="00957732" w:rsidRPr="00957732" w:rsidRDefault="00957732" w:rsidP="00957732">
      <w:pPr>
        <w:rPr>
          <w:rFonts w:ascii="Arial" w:hAnsi="Arial" w:cs="Arial"/>
          <w:sz w:val="22"/>
          <w:szCs w:val="22"/>
        </w:rPr>
      </w:pPr>
      <w:r w:rsidRPr="00957732">
        <w:rPr>
          <w:rFonts w:ascii="Arial" w:hAnsi="Arial" w:cs="Arial"/>
          <w:sz w:val="22"/>
          <w:szCs w:val="22"/>
        </w:rPr>
        <w:br w:type="page"/>
      </w:r>
    </w:p>
    <w:p w14:paraId="43DC5D4F" w14:textId="77777777" w:rsidR="00957732" w:rsidRPr="00957732" w:rsidRDefault="00957732" w:rsidP="00957732">
      <w:pPr>
        <w:rPr>
          <w:rFonts w:ascii="Arial" w:hAnsi="Arial" w:cs="Arial"/>
          <w:sz w:val="22"/>
          <w:szCs w:val="22"/>
        </w:rPr>
      </w:pPr>
      <w:r w:rsidRPr="00957732">
        <w:rPr>
          <w:rFonts w:ascii="Arial" w:hAnsi="Arial" w:cs="Arial"/>
          <w:sz w:val="22"/>
          <w:szCs w:val="22"/>
        </w:rPr>
        <w:lastRenderedPageBreak/>
        <w:t xml:space="preserve">d) </w:t>
      </w:r>
      <w:r w:rsidRPr="00957732">
        <w:rPr>
          <w:rFonts w:ascii="Arial" w:hAnsi="Arial" w:cs="Arial"/>
          <w:sz w:val="22"/>
          <w:szCs w:val="22"/>
        </w:rPr>
        <w:tab/>
        <w:t xml:space="preserve">Calculate the gradient of the line of best fit. Clearly state the units. </w:t>
      </w:r>
    </w:p>
    <w:p w14:paraId="77F47C88" w14:textId="77777777" w:rsidR="00957732" w:rsidRPr="00957732" w:rsidRDefault="00957732" w:rsidP="00957732">
      <w:pPr>
        <w:jc w:val="right"/>
        <w:rPr>
          <w:rFonts w:ascii="Arial" w:hAnsi="Arial" w:cs="Arial"/>
          <w:sz w:val="22"/>
          <w:szCs w:val="22"/>
        </w:rPr>
      </w:pPr>
      <w:r w:rsidRPr="00957732">
        <w:rPr>
          <w:rFonts w:ascii="Arial" w:hAnsi="Arial" w:cs="Arial"/>
          <w:sz w:val="22"/>
          <w:szCs w:val="22"/>
        </w:rPr>
        <w:t>(3)</w:t>
      </w:r>
    </w:p>
    <w:p w14:paraId="795A6FA1" w14:textId="77777777" w:rsidR="00957732" w:rsidRPr="00957732" w:rsidRDefault="00957732" w:rsidP="00957732">
      <w:pPr>
        <w:jc w:val="right"/>
        <w:rPr>
          <w:rFonts w:ascii="Arial" w:hAnsi="Arial" w:cs="Arial"/>
          <w:sz w:val="22"/>
          <w:szCs w:val="22"/>
        </w:rPr>
      </w:pPr>
    </w:p>
    <w:p w14:paraId="1D796801" w14:textId="77777777" w:rsidR="00957732" w:rsidRPr="00957732" w:rsidRDefault="00957732" w:rsidP="00957732">
      <w:pPr>
        <w:jc w:val="right"/>
        <w:rPr>
          <w:rFonts w:ascii="Arial" w:hAnsi="Arial" w:cs="Arial"/>
          <w:sz w:val="22"/>
          <w:szCs w:val="22"/>
        </w:rPr>
      </w:pPr>
    </w:p>
    <w:p w14:paraId="5597B339" w14:textId="77777777" w:rsidR="00957732" w:rsidRPr="00957732" w:rsidRDefault="00957732" w:rsidP="00957732">
      <w:pPr>
        <w:jc w:val="right"/>
        <w:rPr>
          <w:rFonts w:ascii="Arial" w:hAnsi="Arial" w:cs="Arial"/>
          <w:sz w:val="22"/>
          <w:szCs w:val="22"/>
        </w:rPr>
      </w:pPr>
    </w:p>
    <w:p w14:paraId="37C368C6" w14:textId="77777777" w:rsidR="00957732" w:rsidRPr="00957732" w:rsidRDefault="00957732" w:rsidP="00957732">
      <w:pPr>
        <w:jc w:val="right"/>
        <w:rPr>
          <w:rFonts w:ascii="Arial" w:hAnsi="Arial" w:cs="Arial"/>
          <w:sz w:val="22"/>
          <w:szCs w:val="22"/>
        </w:rPr>
      </w:pPr>
    </w:p>
    <w:p w14:paraId="5E975051" w14:textId="779A275C" w:rsidR="00957732" w:rsidRDefault="00957732" w:rsidP="00957732">
      <w:pPr>
        <w:jc w:val="right"/>
        <w:rPr>
          <w:rFonts w:ascii="Arial" w:hAnsi="Arial" w:cs="Arial"/>
          <w:sz w:val="22"/>
          <w:szCs w:val="22"/>
        </w:rPr>
      </w:pPr>
    </w:p>
    <w:p w14:paraId="6FE4ED81" w14:textId="3C785C15" w:rsidR="00B8449A" w:rsidRDefault="00B8449A" w:rsidP="00957732">
      <w:pPr>
        <w:jc w:val="right"/>
        <w:rPr>
          <w:rFonts w:ascii="Arial" w:hAnsi="Arial" w:cs="Arial"/>
          <w:sz w:val="22"/>
          <w:szCs w:val="22"/>
        </w:rPr>
      </w:pPr>
    </w:p>
    <w:p w14:paraId="707172F5" w14:textId="4B541F55" w:rsidR="00B8449A" w:rsidRDefault="00B8449A" w:rsidP="00957732">
      <w:pPr>
        <w:jc w:val="right"/>
        <w:rPr>
          <w:rFonts w:ascii="Arial" w:hAnsi="Arial" w:cs="Arial"/>
          <w:sz w:val="22"/>
          <w:szCs w:val="22"/>
        </w:rPr>
      </w:pPr>
    </w:p>
    <w:p w14:paraId="7542E34E" w14:textId="77777777" w:rsidR="00B8449A" w:rsidRPr="00957732" w:rsidRDefault="00B8449A" w:rsidP="00957732">
      <w:pPr>
        <w:jc w:val="right"/>
        <w:rPr>
          <w:rFonts w:ascii="Arial" w:hAnsi="Arial" w:cs="Arial"/>
          <w:sz w:val="22"/>
          <w:szCs w:val="22"/>
        </w:rPr>
      </w:pPr>
    </w:p>
    <w:p w14:paraId="6DF10BD7" w14:textId="77777777" w:rsidR="00957732" w:rsidRPr="00957732" w:rsidRDefault="00957732" w:rsidP="00957732">
      <w:pPr>
        <w:jc w:val="right"/>
        <w:rPr>
          <w:rFonts w:ascii="Arial" w:hAnsi="Arial" w:cs="Arial"/>
          <w:sz w:val="22"/>
          <w:szCs w:val="22"/>
        </w:rPr>
      </w:pPr>
    </w:p>
    <w:p w14:paraId="53601DD5" w14:textId="77777777" w:rsidR="00957732" w:rsidRPr="00957732" w:rsidRDefault="00957732" w:rsidP="00957732">
      <w:pPr>
        <w:jc w:val="right"/>
        <w:rPr>
          <w:rFonts w:ascii="Arial" w:hAnsi="Arial" w:cs="Arial"/>
          <w:sz w:val="22"/>
          <w:szCs w:val="22"/>
        </w:rPr>
      </w:pPr>
    </w:p>
    <w:p w14:paraId="29654F6B" w14:textId="126575B3" w:rsidR="00957732" w:rsidRPr="00957732" w:rsidRDefault="00CE38EE" w:rsidP="00957732">
      <w:pPr>
        <w:jc w:val="right"/>
        <w:rPr>
          <w:rFonts w:ascii="Arial" w:hAnsi="Arial" w:cs="Arial"/>
          <w:sz w:val="22"/>
          <w:szCs w:val="22"/>
        </w:rPr>
      </w:pPr>
      <w:r>
        <w:rPr>
          <w:rFonts w:ascii="Arial" w:hAnsi="Arial" w:cs="Arial"/>
          <w:sz w:val="22"/>
          <w:szCs w:val="22"/>
        </w:rPr>
        <w:t>Answer</w:t>
      </w:r>
      <w:r w:rsidR="00957732" w:rsidRPr="00957732">
        <w:rPr>
          <w:rFonts w:ascii="Arial" w:hAnsi="Arial" w:cs="Arial"/>
          <w:sz w:val="22"/>
          <w:szCs w:val="22"/>
        </w:rPr>
        <w:t>: _______________</w:t>
      </w:r>
    </w:p>
    <w:p w14:paraId="2EA489F3" w14:textId="77777777" w:rsidR="00957732" w:rsidRPr="00957732" w:rsidRDefault="00957732" w:rsidP="00957732">
      <w:pPr>
        <w:jc w:val="right"/>
        <w:rPr>
          <w:rFonts w:ascii="Arial" w:hAnsi="Arial" w:cs="Arial"/>
          <w:sz w:val="22"/>
          <w:szCs w:val="22"/>
        </w:rPr>
      </w:pPr>
    </w:p>
    <w:p w14:paraId="794CED17" w14:textId="77777777" w:rsidR="00957732" w:rsidRPr="00957732" w:rsidRDefault="00957732" w:rsidP="00957732">
      <w:pPr>
        <w:jc w:val="right"/>
        <w:rPr>
          <w:rFonts w:ascii="Arial" w:hAnsi="Arial" w:cs="Arial"/>
          <w:sz w:val="22"/>
          <w:szCs w:val="22"/>
        </w:rPr>
      </w:pPr>
      <w:r w:rsidRPr="00957732">
        <w:rPr>
          <w:rFonts w:ascii="Arial" w:hAnsi="Arial" w:cs="Arial"/>
          <w:sz w:val="22"/>
          <w:szCs w:val="22"/>
        </w:rPr>
        <w:t xml:space="preserve">Units: _________________ </w:t>
      </w:r>
    </w:p>
    <w:p w14:paraId="173085F1" w14:textId="77777777" w:rsidR="00957732" w:rsidRPr="00957732" w:rsidRDefault="00957732" w:rsidP="00957732">
      <w:pPr>
        <w:jc w:val="right"/>
        <w:rPr>
          <w:rFonts w:ascii="Arial" w:hAnsi="Arial" w:cs="Arial"/>
          <w:sz w:val="22"/>
          <w:szCs w:val="22"/>
        </w:rPr>
      </w:pPr>
    </w:p>
    <w:p w14:paraId="3B8F2852" w14:textId="77777777" w:rsidR="00957732" w:rsidRPr="00957732" w:rsidRDefault="00957732" w:rsidP="007B18BF">
      <w:pPr>
        <w:spacing w:line="276" w:lineRule="auto"/>
        <w:ind w:left="720" w:hanging="720"/>
        <w:rPr>
          <w:rFonts w:ascii="Arial" w:hAnsi="Arial" w:cs="Arial"/>
          <w:sz w:val="22"/>
          <w:szCs w:val="22"/>
        </w:rPr>
      </w:pPr>
      <w:r w:rsidRPr="00957732">
        <w:rPr>
          <w:rFonts w:ascii="Arial" w:hAnsi="Arial" w:cs="Arial"/>
          <w:sz w:val="22"/>
          <w:szCs w:val="22"/>
        </w:rPr>
        <w:t xml:space="preserve">e) </w:t>
      </w:r>
      <w:r w:rsidRPr="00957732">
        <w:rPr>
          <w:rFonts w:ascii="Arial" w:hAnsi="Arial" w:cs="Arial"/>
          <w:sz w:val="22"/>
          <w:szCs w:val="22"/>
        </w:rPr>
        <w:tab/>
        <w:t xml:space="preserve">Use the gradient from part d) to calculate an experimental value for the wavelength of the laser’s light. </w:t>
      </w:r>
    </w:p>
    <w:p w14:paraId="7E0AAD59" w14:textId="77777777" w:rsidR="00957732" w:rsidRPr="00957732" w:rsidRDefault="00957732" w:rsidP="00957732">
      <w:pPr>
        <w:jc w:val="right"/>
        <w:rPr>
          <w:rFonts w:ascii="Arial" w:hAnsi="Arial" w:cs="Arial"/>
          <w:sz w:val="22"/>
          <w:szCs w:val="22"/>
        </w:rPr>
      </w:pPr>
      <w:r w:rsidRPr="00957732">
        <w:rPr>
          <w:rFonts w:ascii="Arial" w:hAnsi="Arial" w:cs="Arial"/>
          <w:sz w:val="22"/>
          <w:szCs w:val="22"/>
        </w:rPr>
        <w:t>(3)</w:t>
      </w:r>
    </w:p>
    <w:p w14:paraId="7AA92E2F" w14:textId="77777777" w:rsidR="00957732" w:rsidRPr="00957732" w:rsidRDefault="00957732" w:rsidP="00957732">
      <w:pPr>
        <w:jc w:val="right"/>
        <w:rPr>
          <w:rFonts w:ascii="Arial" w:hAnsi="Arial" w:cs="Arial"/>
          <w:sz w:val="22"/>
          <w:szCs w:val="22"/>
        </w:rPr>
      </w:pPr>
    </w:p>
    <w:p w14:paraId="475DAED8" w14:textId="77777777" w:rsidR="00957732" w:rsidRPr="00957732" w:rsidRDefault="00957732" w:rsidP="00957732">
      <w:pPr>
        <w:jc w:val="right"/>
        <w:rPr>
          <w:rFonts w:ascii="Arial" w:hAnsi="Arial" w:cs="Arial"/>
          <w:sz w:val="22"/>
          <w:szCs w:val="22"/>
        </w:rPr>
      </w:pPr>
    </w:p>
    <w:p w14:paraId="7009725A" w14:textId="77777777" w:rsidR="00957732" w:rsidRPr="00957732" w:rsidRDefault="00957732" w:rsidP="00957732">
      <w:pPr>
        <w:jc w:val="right"/>
        <w:rPr>
          <w:rFonts w:ascii="Arial" w:hAnsi="Arial" w:cs="Arial"/>
          <w:sz w:val="22"/>
          <w:szCs w:val="22"/>
        </w:rPr>
      </w:pPr>
    </w:p>
    <w:p w14:paraId="3574D763" w14:textId="77777777" w:rsidR="00957732" w:rsidRPr="00957732" w:rsidRDefault="00957732" w:rsidP="00957732">
      <w:pPr>
        <w:jc w:val="right"/>
        <w:rPr>
          <w:rFonts w:ascii="Arial" w:hAnsi="Arial" w:cs="Arial"/>
          <w:sz w:val="22"/>
          <w:szCs w:val="22"/>
        </w:rPr>
      </w:pPr>
    </w:p>
    <w:p w14:paraId="5E77D1FF" w14:textId="221728F7" w:rsidR="00957732" w:rsidRDefault="00957732" w:rsidP="00957732">
      <w:pPr>
        <w:jc w:val="right"/>
        <w:rPr>
          <w:rFonts w:ascii="Arial" w:hAnsi="Arial" w:cs="Arial"/>
          <w:sz w:val="22"/>
          <w:szCs w:val="22"/>
        </w:rPr>
      </w:pPr>
    </w:p>
    <w:p w14:paraId="6D8B487F" w14:textId="136915E4" w:rsidR="00B8449A" w:rsidRDefault="00B8449A" w:rsidP="00957732">
      <w:pPr>
        <w:jc w:val="right"/>
        <w:rPr>
          <w:rFonts w:ascii="Arial" w:hAnsi="Arial" w:cs="Arial"/>
          <w:sz w:val="22"/>
          <w:szCs w:val="22"/>
        </w:rPr>
      </w:pPr>
    </w:p>
    <w:p w14:paraId="41799914" w14:textId="70F27884" w:rsidR="00B8449A" w:rsidRDefault="00B8449A" w:rsidP="00957732">
      <w:pPr>
        <w:jc w:val="right"/>
        <w:rPr>
          <w:rFonts w:ascii="Arial" w:hAnsi="Arial" w:cs="Arial"/>
          <w:sz w:val="22"/>
          <w:szCs w:val="22"/>
        </w:rPr>
      </w:pPr>
    </w:p>
    <w:p w14:paraId="21066182" w14:textId="77777777" w:rsidR="00B8449A" w:rsidRPr="00957732" w:rsidRDefault="00B8449A" w:rsidP="00957732">
      <w:pPr>
        <w:jc w:val="right"/>
        <w:rPr>
          <w:rFonts w:ascii="Arial" w:hAnsi="Arial" w:cs="Arial"/>
          <w:sz w:val="22"/>
          <w:szCs w:val="22"/>
        </w:rPr>
      </w:pPr>
    </w:p>
    <w:p w14:paraId="35C00618" w14:textId="77777777" w:rsidR="00957732" w:rsidRPr="00957732" w:rsidRDefault="00957732" w:rsidP="00957732">
      <w:pPr>
        <w:jc w:val="right"/>
        <w:rPr>
          <w:rFonts w:ascii="Arial" w:hAnsi="Arial" w:cs="Arial"/>
          <w:sz w:val="22"/>
          <w:szCs w:val="22"/>
        </w:rPr>
      </w:pPr>
    </w:p>
    <w:p w14:paraId="22B6941F" w14:textId="77777777" w:rsidR="00957732" w:rsidRPr="00957732" w:rsidRDefault="00957732" w:rsidP="00957732">
      <w:pPr>
        <w:jc w:val="right"/>
        <w:rPr>
          <w:rFonts w:ascii="Arial" w:hAnsi="Arial" w:cs="Arial"/>
          <w:sz w:val="22"/>
          <w:szCs w:val="22"/>
        </w:rPr>
      </w:pPr>
    </w:p>
    <w:p w14:paraId="515D3517" w14:textId="2A1667DE" w:rsidR="00957732" w:rsidRPr="00957732" w:rsidRDefault="00CE38EE" w:rsidP="00957732">
      <w:pPr>
        <w:jc w:val="right"/>
        <w:rPr>
          <w:rFonts w:ascii="Arial" w:hAnsi="Arial" w:cs="Arial"/>
          <w:sz w:val="22"/>
          <w:szCs w:val="22"/>
        </w:rPr>
      </w:pPr>
      <w:r>
        <w:rPr>
          <w:rFonts w:ascii="Arial" w:hAnsi="Arial" w:cs="Arial"/>
          <w:sz w:val="22"/>
          <w:szCs w:val="22"/>
        </w:rPr>
        <w:t xml:space="preserve">Answer: </w:t>
      </w:r>
      <w:r w:rsidR="00957732" w:rsidRPr="00957732">
        <w:rPr>
          <w:rFonts w:ascii="Arial" w:hAnsi="Arial" w:cs="Arial"/>
          <w:sz w:val="22"/>
          <w:szCs w:val="22"/>
        </w:rPr>
        <w:t>___________________ m</w:t>
      </w:r>
    </w:p>
    <w:p w14:paraId="7FCA864C" w14:textId="77777777" w:rsidR="00957732" w:rsidRPr="00957732" w:rsidRDefault="00957732" w:rsidP="00957732">
      <w:pPr>
        <w:jc w:val="right"/>
        <w:rPr>
          <w:rFonts w:ascii="Arial" w:hAnsi="Arial" w:cs="Arial"/>
          <w:sz w:val="22"/>
          <w:szCs w:val="22"/>
        </w:rPr>
      </w:pPr>
    </w:p>
    <w:p w14:paraId="178F14BD" w14:textId="009DD46A" w:rsidR="00957732" w:rsidRPr="00957732" w:rsidRDefault="00957732" w:rsidP="007B18BF">
      <w:pPr>
        <w:spacing w:line="276" w:lineRule="auto"/>
        <w:ind w:left="720" w:hanging="720"/>
        <w:rPr>
          <w:rFonts w:ascii="Arial" w:hAnsi="Arial" w:cs="Arial"/>
          <w:sz w:val="22"/>
          <w:szCs w:val="22"/>
        </w:rPr>
      </w:pPr>
      <w:r w:rsidRPr="00957732">
        <w:rPr>
          <w:rFonts w:ascii="Arial" w:hAnsi="Arial" w:cs="Arial"/>
          <w:sz w:val="22"/>
          <w:szCs w:val="22"/>
        </w:rPr>
        <w:t xml:space="preserve">f) </w:t>
      </w:r>
      <w:r w:rsidRPr="00957732">
        <w:rPr>
          <w:rFonts w:ascii="Arial" w:hAnsi="Arial" w:cs="Arial"/>
          <w:sz w:val="22"/>
          <w:szCs w:val="22"/>
        </w:rPr>
        <w:tab/>
        <w:t xml:space="preserve">Describe </w:t>
      </w:r>
      <w:r w:rsidR="00B27E68">
        <w:rPr>
          <w:rFonts w:ascii="Arial" w:hAnsi="Arial" w:cs="Arial"/>
          <w:sz w:val="22"/>
          <w:szCs w:val="22"/>
        </w:rPr>
        <w:t xml:space="preserve">and explain </w:t>
      </w:r>
      <w:r w:rsidRPr="00957732">
        <w:rPr>
          <w:rFonts w:ascii="Arial" w:hAnsi="Arial" w:cs="Arial"/>
          <w:sz w:val="22"/>
          <w:szCs w:val="22"/>
        </w:rPr>
        <w:t xml:space="preserve">how the interference pattern would change if a laser with light of a higher frequency was used. Explain. </w:t>
      </w:r>
    </w:p>
    <w:p w14:paraId="671B4557" w14:textId="5533001E" w:rsidR="00957732" w:rsidRDefault="00957732" w:rsidP="00957732">
      <w:pPr>
        <w:jc w:val="right"/>
        <w:rPr>
          <w:rFonts w:ascii="Arial" w:hAnsi="Arial" w:cs="Arial"/>
          <w:sz w:val="22"/>
          <w:szCs w:val="22"/>
        </w:rPr>
      </w:pPr>
      <w:r w:rsidRPr="00957732">
        <w:rPr>
          <w:rFonts w:ascii="Arial" w:hAnsi="Arial" w:cs="Arial"/>
          <w:sz w:val="22"/>
          <w:szCs w:val="22"/>
        </w:rPr>
        <w:t>(2)</w:t>
      </w:r>
    </w:p>
    <w:p w14:paraId="20986939" w14:textId="77777777" w:rsidR="00B8449A" w:rsidRPr="00957732" w:rsidRDefault="00B8449A" w:rsidP="00957732">
      <w:pPr>
        <w:jc w:val="right"/>
        <w:rPr>
          <w:rFonts w:ascii="Arial" w:hAnsi="Arial" w:cs="Arial"/>
          <w:sz w:val="22"/>
          <w:szCs w:val="22"/>
        </w:rPr>
      </w:pPr>
    </w:p>
    <w:p w14:paraId="1C3FFAAB" w14:textId="09F8E2A5" w:rsidR="00957732" w:rsidRPr="00957732" w:rsidRDefault="00957732" w:rsidP="00D538F1">
      <w:pPr>
        <w:spacing w:line="480" w:lineRule="auto"/>
        <w:ind w:left="720"/>
        <w:rPr>
          <w:rFonts w:ascii="Arial" w:hAnsi="Arial" w:cs="Arial"/>
          <w:sz w:val="22"/>
          <w:szCs w:val="22"/>
        </w:rPr>
      </w:pPr>
      <w:r w:rsidRPr="00957732">
        <w:rPr>
          <w:rFonts w:ascii="Arial" w:hAnsi="Arial" w:cs="Arial"/>
          <w:sz w:val="22"/>
          <w:szCs w:val="22"/>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r w:rsidR="00B8449A">
        <w:rPr>
          <w:rFonts w:ascii="Arial" w:hAnsi="Arial" w:cs="Arial"/>
          <w:sz w:val="22"/>
          <w:szCs w:val="22"/>
        </w:rPr>
        <w:t>___________________________________________________________________________________________________________________________</w:t>
      </w:r>
      <w:r w:rsidR="00D538F1">
        <w:rPr>
          <w:rFonts w:ascii="Arial" w:hAnsi="Arial" w:cs="Arial"/>
          <w:sz w:val="22"/>
          <w:szCs w:val="22"/>
        </w:rPr>
        <w:t>_______________________________________________</w:t>
      </w:r>
    </w:p>
    <w:p w14:paraId="22E66AA4" w14:textId="77777777" w:rsidR="00F4702B" w:rsidRPr="00957732" w:rsidRDefault="00F4702B" w:rsidP="00F4702B">
      <w:pPr>
        <w:rPr>
          <w:rFonts w:ascii="Arial" w:hAnsi="Arial" w:cs="Arial"/>
          <w:b/>
          <w:sz w:val="22"/>
          <w:szCs w:val="22"/>
        </w:rPr>
      </w:pPr>
    </w:p>
    <w:p w14:paraId="6AC2A7DD" w14:textId="77777777" w:rsidR="00F4702B" w:rsidRPr="00F4702B" w:rsidRDefault="00F4702B" w:rsidP="00F4702B">
      <w:pPr>
        <w:rPr>
          <w:rFonts w:ascii="Arial" w:hAnsi="Arial" w:cs="Arial"/>
          <w:sz w:val="22"/>
          <w:szCs w:val="22"/>
          <w:lang w:val="en-GB"/>
        </w:rPr>
      </w:pPr>
    </w:p>
    <w:p w14:paraId="1717546E" w14:textId="4F6B6858" w:rsidR="00F4702B" w:rsidRDefault="00F4702B">
      <w:pPr>
        <w:spacing w:after="160" w:line="259" w:lineRule="auto"/>
        <w:rPr>
          <w:rFonts w:ascii="Arial" w:hAnsi="Arial" w:cs="Arial"/>
          <w:sz w:val="22"/>
          <w:szCs w:val="22"/>
          <w:lang w:val="en-GB"/>
        </w:rPr>
      </w:pPr>
      <w:r>
        <w:rPr>
          <w:rFonts w:ascii="Arial" w:hAnsi="Arial" w:cs="Arial"/>
          <w:sz w:val="22"/>
          <w:szCs w:val="22"/>
          <w:lang w:val="en-GB"/>
        </w:rPr>
        <w:br w:type="page"/>
      </w:r>
    </w:p>
    <w:p w14:paraId="668EC9B7" w14:textId="6F26C8D8" w:rsidR="00730C64" w:rsidRDefault="00730C64" w:rsidP="00730C64">
      <w:pPr>
        <w:rPr>
          <w:rFonts w:ascii="Arial" w:hAnsi="Arial" w:cs="Arial"/>
          <w:b/>
          <w:sz w:val="22"/>
          <w:szCs w:val="22"/>
        </w:rPr>
      </w:pPr>
      <w:r w:rsidRPr="0079189C">
        <w:rPr>
          <w:rFonts w:ascii="Arial" w:hAnsi="Arial" w:cs="Arial"/>
          <w:b/>
          <w:sz w:val="22"/>
          <w:szCs w:val="22"/>
        </w:rPr>
        <w:lastRenderedPageBreak/>
        <w:t xml:space="preserve">Question </w:t>
      </w:r>
      <w:r>
        <w:rPr>
          <w:rFonts w:ascii="Arial" w:hAnsi="Arial" w:cs="Arial"/>
          <w:b/>
          <w:sz w:val="22"/>
          <w:szCs w:val="22"/>
        </w:rPr>
        <w:t>15</w:t>
      </w:r>
      <w:r>
        <w:rPr>
          <w:rFonts w:ascii="Arial" w:hAnsi="Arial" w:cs="Arial"/>
          <w:b/>
          <w:sz w:val="22"/>
          <w:szCs w:val="22"/>
        </w:rPr>
        <w:tab/>
      </w:r>
      <w:r>
        <w:rPr>
          <w:rFonts w:ascii="Arial" w:hAnsi="Arial" w:cs="Arial"/>
          <w:b/>
          <w:sz w:val="22"/>
          <w:szCs w:val="22"/>
        </w:rPr>
        <w:tab/>
      </w:r>
      <w:r>
        <w:rPr>
          <w:rFonts w:ascii="Arial" w:hAnsi="Arial" w:cs="Arial"/>
          <w:b/>
          <w:sz w:val="22"/>
          <w:szCs w:val="22"/>
        </w:rPr>
        <w:tab/>
      </w:r>
      <w:r>
        <w:rPr>
          <w:rFonts w:ascii="Arial" w:hAnsi="Arial" w:cs="Arial"/>
          <w:b/>
          <w:sz w:val="22"/>
          <w:szCs w:val="22"/>
        </w:rPr>
        <w:tab/>
      </w:r>
      <w:r>
        <w:rPr>
          <w:rFonts w:ascii="Arial" w:hAnsi="Arial" w:cs="Arial"/>
          <w:b/>
          <w:sz w:val="22"/>
          <w:szCs w:val="22"/>
        </w:rPr>
        <w:tab/>
      </w:r>
      <w:r>
        <w:rPr>
          <w:rFonts w:ascii="Arial" w:hAnsi="Arial" w:cs="Arial"/>
          <w:b/>
          <w:sz w:val="22"/>
          <w:szCs w:val="22"/>
        </w:rPr>
        <w:tab/>
      </w:r>
      <w:r>
        <w:rPr>
          <w:rFonts w:ascii="Arial" w:hAnsi="Arial" w:cs="Arial"/>
          <w:b/>
          <w:sz w:val="22"/>
          <w:szCs w:val="22"/>
        </w:rPr>
        <w:tab/>
      </w:r>
      <w:r>
        <w:rPr>
          <w:rFonts w:ascii="Arial" w:hAnsi="Arial" w:cs="Arial"/>
          <w:b/>
          <w:sz w:val="22"/>
          <w:szCs w:val="22"/>
        </w:rPr>
        <w:tab/>
      </w:r>
      <w:r>
        <w:rPr>
          <w:rFonts w:ascii="Arial" w:hAnsi="Arial" w:cs="Arial"/>
          <w:b/>
          <w:sz w:val="22"/>
          <w:szCs w:val="22"/>
        </w:rPr>
        <w:tab/>
      </w:r>
      <w:r>
        <w:rPr>
          <w:rFonts w:ascii="Arial" w:hAnsi="Arial" w:cs="Arial"/>
          <w:b/>
          <w:sz w:val="22"/>
          <w:szCs w:val="22"/>
        </w:rPr>
        <w:tab/>
      </w:r>
      <w:r>
        <w:rPr>
          <w:rFonts w:ascii="Arial" w:hAnsi="Arial" w:cs="Arial"/>
          <w:b/>
          <w:sz w:val="22"/>
          <w:szCs w:val="22"/>
        </w:rPr>
        <w:tab/>
        <w:t>(1</w:t>
      </w:r>
      <w:r w:rsidR="007104D9">
        <w:rPr>
          <w:rFonts w:ascii="Arial" w:hAnsi="Arial" w:cs="Arial"/>
          <w:b/>
          <w:sz w:val="22"/>
          <w:szCs w:val="22"/>
        </w:rPr>
        <w:t>4</w:t>
      </w:r>
      <w:r>
        <w:rPr>
          <w:rFonts w:ascii="Arial" w:hAnsi="Arial" w:cs="Arial"/>
          <w:b/>
          <w:sz w:val="22"/>
          <w:szCs w:val="22"/>
        </w:rPr>
        <w:t xml:space="preserve"> marks)</w:t>
      </w:r>
    </w:p>
    <w:p w14:paraId="0EDD05D9" w14:textId="77777777" w:rsidR="00730C64" w:rsidRDefault="00730C64" w:rsidP="00730C64">
      <w:pPr>
        <w:rPr>
          <w:rFonts w:ascii="Arial" w:hAnsi="Arial" w:cs="Arial"/>
          <w:b/>
          <w:sz w:val="22"/>
          <w:szCs w:val="22"/>
        </w:rPr>
      </w:pPr>
    </w:p>
    <w:p w14:paraId="3119146F" w14:textId="06AAF2D0" w:rsidR="00730C64" w:rsidRDefault="00730C64" w:rsidP="00730C64">
      <w:pPr>
        <w:spacing w:line="276" w:lineRule="auto"/>
        <w:rPr>
          <w:rFonts w:ascii="Arial" w:hAnsi="Arial" w:cs="Arial"/>
          <w:sz w:val="22"/>
          <w:szCs w:val="22"/>
          <w:lang w:val="en-GB"/>
        </w:rPr>
      </w:pPr>
      <w:r w:rsidRPr="00730C64">
        <w:rPr>
          <w:rFonts w:ascii="Arial" w:hAnsi="Arial" w:cs="Arial"/>
          <w:sz w:val="22"/>
          <w:szCs w:val="22"/>
          <w:lang w:val="en-GB"/>
        </w:rPr>
        <w:t>The pion is any of three subatomic particles: the positive pion, π</w:t>
      </w:r>
      <w:r w:rsidRPr="00730C64">
        <w:rPr>
          <w:rFonts w:ascii="Arial" w:hAnsi="Arial" w:cs="Arial"/>
          <w:sz w:val="22"/>
          <w:szCs w:val="22"/>
          <w:vertAlign w:val="superscript"/>
          <w:lang w:val="en-GB"/>
        </w:rPr>
        <w:t>+</w:t>
      </w:r>
      <w:r w:rsidRPr="00730C64">
        <w:rPr>
          <w:rFonts w:ascii="Arial" w:hAnsi="Arial" w:cs="Arial"/>
          <w:sz w:val="22"/>
          <w:szCs w:val="22"/>
          <w:lang w:val="en-GB"/>
        </w:rPr>
        <w:t xml:space="preserve"> (consisting of an up quark and an anti-down quark); its antimatter particle, the negative pion, π</w:t>
      </w:r>
      <w:r w:rsidRPr="00730C64">
        <w:rPr>
          <w:rFonts w:ascii="Arial" w:hAnsi="Arial" w:cs="Arial"/>
          <w:sz w:val="22"/>
          <w:szCs w:val="22"/>
          <w:vertAlign w:val="superscript"/>
          <w:lang w:val="en-GB"/>
        </w:rPr>
        <w:t>-</w:t>
      </w:r>
      <w:r w:rsidRPr="00730C64">
        <w:rPr>
          <w:rFonts w:ascii="Arial" w:hAnsi="Arial" w:cs="Arial"/>
          <w:sz w:val="22"/>
          <w:szCs w:val="22"/>
          <w:lang w:val="en-GB"/>
        </w:rPr>
        <w:t>; and a third particle, the neutral pion, π</w:t>
      </w:r>
      <w:r w:rsidRPr="00730C64">
        <w:rPr>
          <w:rFonts w:ascii="Arial" w:hAnsi="Arial" w:cs="Arial"/>
          <w:sz w:val="22"/>
          <w:szCs w:val="22"/>
          <w:vertAlign w:val="superscript"/>
          <w:lang w:val="en-GB"/>
        </w:rPr>
        <w:t>0</w:t>
      </w:r>
      <w:r w:rsidRPr="00730C64">
        <w:rPr>
          <w:rFonts w:ascii="Arial" w:hAnsi="Arial" w:cs="Arial"/>
          <w:sz w:val="22"/>
          <w:szCs w:val="22"/>
          <w:lang w:val="en-GB"/>
        </w:rPr>
        <w:t>. The rest masses of these particles are shown below:</w:t>
      </w:r>
    </w:p>
    <w:p w14:paraId="6731D925" w14:textId="77777777" w:rsidR="00730C64" w:rsidRPr="00730C64" w:rsidRDefault="00730C64" w:rsidP="00730C64">
      <w:pPr>
        <w:rPr>
          <w:rFonts w:ascii="Arial" w:hAnsi="Arial" w:cs="Arial"/>
          <w:sz w:val="22"/>
          <w:szCs w:val="22"/>
          <w:lang w:val="en-GB"/>
        </w:rPr>
      </w:pPr>
    </w:p>
    <w:tbl>
      <w:tblPr>
        <w:tblStyle w:val="TableGrid"/>
        <w:tblW w:w="0" w:type="auto"/>
        <w:tblInd w:w="1838" w:type="dxa"/>
        <w:tblLook w:val="04A0" w:firstRow="1" w:lastRow="0" w:firstColumn="1" w:lastColumn="0" w:noHBand="0" w:noVBand="1"/>
      </w:tblPr>
      <w:tblGrid>
        <w:gridCol w:w="2670"/>
        <w:gridCol w:w="3000"/>
      </w:tblGrid>
      <w:tr w:rsidR="00730C64" w:rsidRPr="00730C64" w14:paraId="18846C65" w14:textId="77777777" w:rsidTr="004A7144">
        <w:trPr>
          <w:trHeight w:val="567"/>
        </w:trPr>
        <w:tc>
          <w:tcPr>
            <w:tcW w:w="2670" w:type="dxa"/>
            <w:vAlign w:val="center"/>
          </w:tcPr>
          <w:p w14:paraId="2A31B633" w14:textId="77777777" w:rsidR="00730C64" w:rsidRPr="00730C64" w:rsidRDefault="00730C64" w:rsidP="004A7144">
            <w:pPr>
              <w:jc w:val="center"/>
              <w:rPr>
                <w:rFonts w:ascii="Arial" w:hAnsi="Arial" w:cs="Arial"/>
                <w:b/>
                <w:bCs/>
                <w:sz w:val="22"/>
                <w:szCs w:val="22"/>
                <w:lang w:val="en-GB"/>
              </w:rPr>
            </w:pPr>
            <w:r w:rsidRPr="00730C64">
              <w:rPr>
                <w:rFonts w:ascii="Arial" w:hAnsi="Arial" w:cs="Arial"/>
                <w:b/>
                <w:bCs/>
                <w:sz w:val="22"/>
                <w:szCs w:val="22"/>
                <w:lang w:val="en-GB"/>
              </w:rPr>
              <w:t>Pion Particle</w:t>
            </w:r>
          </w:p>
        </w:tc>
        <w:tc>
          <w:tcPr>
            <w:tcW w:w="3000" w:type="dxa"/>
            <w:vAlign w:val="center"/>
          </w:tcPr>
          <w:p w14:paraId="50278E21" w14:textId="77777777" w:rsidR="00730C64" w:rsidRPr="00730C64" w:rsidRDefault="00730C64" w:rsidP="004A7144">
            <w:pPr>
              <w:jc w:val="center"/>
              <w:rPr>
                <w:rFonts w:ascii="Arial" w:hAnsi="Arial" w:cs="Arial"/>
                <w:b/>
                <w:bCs/>
                <w:sz w:val="22"/>
                <w:szCs w:val="22"/>
                <w:lang w:val="en-GB"/>
              </w:rPr>
            </w:pPr>
            <w:r w:rsidRPr="00730C64">
              <w:rPr>
                <w:rFonts w:ascii="Arial" w:hAnsi="Arial" w:cs="Arial"/>
                <w:b/>
                <w:bCs/>
                <w:sz w:val="22"/>
                <w:szCs w:val="22"/>
                <w:lang w:val="en-GB"/>
              </w:rPr>
              <w:t>Rest Mass (MeV/c</w:t>
            </w:r>
            <w:r w:rsidRPr="00730C64">
              <w:rPr>
                <w:rFonts w:ascii="Arial" w:hAnsi="Arial" w:cs="Arial"/>
                <w:b/>
                <w:bCs/>
                <w:sz w:val="22"/>
                <w:szCs w:val="22"/>
                <w:vertAlign w:val="superscript"/>
                <w:lang w:val="en-GB"/>
              </w:rPr>
              <w:t>2</w:t>
            </w:r>
            <w:r w:rsidRPr="00730C64">
              <w:rPr>
                <w:rFonts w:ascii="Arial" w:hAnsi="Arial" w:cs="Arial"/>
                <w:b/>
                <w:bCs/>
                <w:sz w:val="22"/>
                <w:szCs w:val="22"/>
                <w:lang w:val="en-GB"/>
              </w:rPr>
              <w:t>)</w:t>
            </w:r>
          </w:p>
        </w:tc>
      </w:tr>
      <w:tr w:rsidR="00730C64" w:rsidRPr="00730C64" w14:paraId="1FF4F155" w14:textId="77777777" w:rsidTr="004A7144">
        <w:trPr>
          <w:trHeight w:val="567"/>
        </w:trPr>
        <w:tc>
          <w:tcPr>
            <w:tcW w:w="2670" w:type="dxa"/>
            <w:vAlign w:val="center"/>
          </w:tcPr>
          <w:p w14:paraId="2B3F2174" w14:textId="7C4A4611" w:rsidR="00730C64" w:rsidRPr="00730C64" w:rsidRDefault="00730C64" w:rsidP="004A7144">
            <w:pPr>
              <w:jc w:val="center"/>
              <w:rPr>
                <w:rFonts w:ascii="Arial" w:hAnsi="Arial" w:cs="Arial"/>
                <w:b/>
                <w:bCs/>
                <w:sz w:val="22"/>
                <w:szCs w:val="22"/>
                <w:lang w:val="en-GB"/>
              </w:rPr>
            </w:pPr>
            <w:r w:rsidRPr="00730C64">
              <w:rPr>
                <w:rFonts w:ascii="Arial" w:hAnsi="Arial" w:cs="Arial"/>
                <w:b/>
                <w:bCs/>
                <w:sz w:val="22"/>
                <w:szCs w:val="22"/>
                <w:lang w:val="en-GB"/>
              </w:rPr>
              <w:t>π</w:t>
            </w:r>
            <w:r w:rsidR="004F3C90">
              <w:rPr>
                <w:rFonts w:ascii="Arial" w:hAnsi="Arial" w:cs="Arial"/>
                <w:b/>
                <w:bCs/>
                <w:sz w:val="22"/>
                <w:szCs w:val="22"/>
                <w:lang w:val="en-GB"/>
              </w:rPr>
              <w:t xml:space="preserve"> </w:t>
            </w:r>
            <w:r w:rsidRPr="00730C64">
              <w:rPr>
                <w:rFonts w:ascii="Arial" w:hAnsi="Arial" w:cs="Arial"/>
                <w:b/>
                <w:bCs/>
                <w:sz w:val="22"/>
                <w:szCs w:val="22"/>
                <w:vertAlign w:val="superscript"/>
                <w:lang w:val="en-GB"/>
              </w:rPr>
              <w:t>+</w:t>
            </w:r>
            <w:r w:rsidRPr="00730C64">
              <w:rPr>
                <w:rFonts w:ascii="Arial" w:hAnsi="Arial" w:cs="Arial"/>
                <w:b/>
                <w:bCs/>
                <w:sz w:val="22"/>
                <w:szCs w:val="22"/>
                <w:lang w:val="en-GB"/>
              </w:rPr>
              <w:t xml:space="preserve"> and π</w:t>
            </w:r>
            <w:r w:rsidR="004F3C90">
              <w:rPr>
                <w:rFonts w:ascii="Arial" w:hAnsi="Arial" w:cs="Arial"/>
                <w:b/>
                <w:bCs/>
                <w:sz w:val="22"/>
                <w:szCs w:val="22"/>
                <w:lang w:val="en-GB"/>
              </w:rPr>
              <w:t xml:space="preserve"> </w:t>
            </w:r>
            <w:r w:rsidR="00797321" w:rsidRPr="00797321">
              <w:rPr>
                <w:rFonts w:ascii="Arial" w:hAnsi="Arial" w:cs="Arial"/>
                <w:color w:val="1D2228"/>
                <w:sz w:val="22"/>
                <w:szCs w:val="22"/>
                <w:vertAlign w:val="superscript"/>
              </w:rPr>
              <w:t>–</w:t>
            </w:r>
          </w:p>
        </w:tc>
        <w:tc>
          <w:tcPr>
            <w:tcW w:w="3000" w:type="dxa"/>
            <w:vAlign w:val="center"/>
          </w:tcPr>
          <w:p w14:paraId="2FF332E9" w14:textId="77777777" w:rsidR="00730C64" w:rsidRPr="00730C64" w:rsidRDefault="00730C64" w:rsidP="004A7144">
            <w:pPr>
              <w:jc w:val="center"/>
              <w:rPr>
                <w:rFonts w:ascii="Arial" w:hAnsi="Arial" w:cs="Arial"/>
                <w:b/>
                <w:bCs/>
                <w:sz w:val="22"/>
                <w:szCs w:val="22"/>
                <w:lang w:val="en-GB"/>
              </w:rPr>
            </w:pPr>
            <w:r w:rsidRPr="00730C64">
              <w:rPr>
                <w:rFonts w:ascii="Arial" w:hAnsi="Arial" w:cs="Arial"/>
                <w:b/>
                <w:bCs/>
                <w:sz w:val="22"/>
                <w:szCs w:val="22"/>
                <w:lang w:val="en-GB"/>
              </w:rPr>
              <w:t>139.6</w:t>
            </w:r>
          </w:p>
        </w:tc>
      </w:tr>
      <w:tr w:rsidR="00730C64" w:rsidRPr="00730C64" w14:paraId="2DCEABBB" w14:textId="77777777" w:rsidTr="004A7144">
        <w:trPr>
          <w:trHeight w:val="567"/>
        </w:trPr>
        <w:tc>
          <w:tcPr>
            <w:tcW w:w="2670" w:type="dxa"/>
            <w:vAlign w:val="center"/>
          </w:tcPr>
          <w:p w14:paraId="12DB17CF" w14:textId="2B07E8FD" w:rsidR="00730C64" w:rsidRPr="00730C64" w:rsidRDefault="00730C64" w:rsidP="004A7144">
            <w:pPr>
              <w:jc w:val="center"/>
              <w:rPr>
                <w:rFonts w:ascii="Arial" w:hAnsi="Arial" w:cs="Arial"/>
                <w:b/>
                <w:bCs/>
                <w:sz w:val="22"/>
                <w:szCs w:val="22"/>
                <w:lang w:val="en-GB"/>
              </w:rPr>
            </w:pPr>
            <w:r w:rsidRPr="00730C64">
              <w:rPr>
                <w:rFonts w:ascii="Arial" w:hAnsi="Arial" w:cs="Arial"/>
                <w:b/>
                <w:bCs/>
                <w:sz w:val="22"/>
                <w:szCs w:val="22"/>
                <w:lang w:val="en-GB"/>
              </w:rPr>
              <w:t>π</w:t>
            </w:r>
            <w:r w:rsidR="004F3C90">
              <w:rPr>
                <w:rFonts w:ascii="Arial" w:hAnsi="Arial" w:cs="Arial"/>
                <w:b/>
                <w:bCs/>
                <w:sz w:val="22"/>
                <w:szCs w:val="22"/>
                <w:lang w:val="en-GB"/>
              </w:rPr>
              <w:t xml:space="preserve"> </w:t>
            </w:r>
            <w:r w:rsidRPr="00730C64">
              <w:rPr>
                <w:rFonts w:ascii="Arial" w:hAnsi="Arial" w:cs="Arial"/>
                <w:b/>
                <w:bCs/>
                <w:sz w:val="22"/>
                <w:szCs w:val="22"/>
                <w:vertAlign w:val="superscript"/>
                <w:lang w:val="en-GB"/>
              </w:rPr>
              <w:t>0</w:t>
            </w:r>
          </w:p>
        </w:tc>
        <w:tc>
          <w:tcPr>
            <w:tcW w:w="3000" w:type="dxa"/>
            <w:vAlign w:val="center"/>
          </w:tcPr>
          <w:p w14:paraId="7A2D1013" w14:textId="77777777" w:rsidR="00730C64" w:rsidRPr="00730C64" w:rsidRDefault="00730C64" w:rsidP="004A7144">
            <w:pPr>
              <w:jc w:val="center"/>
              <w:rPr>
                <w:rFonts w:ascii="Arial" w:hAnsi="Arial" w:cs="Arial"/>
                <w:b/>
                <w:bCs/>
                <w:sz w:val="22"/>
                <w:szCs w:val="22"/>
                <w:lang w:val="en-GB"/>
              </w:rPr>
            </w:pPr>
            <w:r w:rsidRPr="00730C64">
              <w:rPr>
                <w:rFonts w:ascii="Arial" w:hAnsi="Arial" w:cs="Arial"/>
                <w:b/>
                <w:bCs/>
                <w:sz w:val="22"/>
                <w:szCs w:val="22"/>
                <w:lang w:val="en-GB"/>
              </w:rPr>
              <w:t>135.0</w:t>
            </w:r>
          </w:p>
        </w:tc>
      </w:tr>
    </w:tbl>
    <w:p w14:paraId="6C9EDE1A" w14:textId="77777777" w:rsidR="00730C64" w:rsidRPr="00730C64" w:rsidRDefault="00730C64" w:rsidP="00730C64">
      <w:pPr>
        <w:rPr>
          <w:rFonts w:ascii="Arial" w:hAnsi="Arial" w:cs="Arial"/>
          <w:sz w:val="22"/>
          <w:szCs w:val="22"/>
          <w:lang w:val="en-GB"/>
        </w:rPr>
      </w:pPr>
    </w:p>
    <w:p w14:paraId="405928A9" w14:textId="77777777" w:rsidR="00730C64" w:rsidRDefault="00730C64" w:rsidP="00730C64">
      <w:pPr>
        <w:rPr>
          <w:rFonts w:ascii="Arial" w:hAnsi="Arial" w:cs="Arial"/>
          <w:sz w:val="22"/>
          <w:szCs w:val="22"/>
          <w:lang w:val="en-GB"/>
        </w:rPr>
      </w:pPr>
      <w:r w:rsidRPr="00730C64">
        <w:rPr>
          <w:rFonts w:ascii="Arial" w:hAnsi="Arial" w:cs="Arial"/>
          <w:sz w:val="22"/>
          <w:szCs w:val="22"/>
          <w:lang w:val="en-GB"/>
        </w:rPr>
        <w:t xml:space="preserve">Most of the time, the neutral pion decays to two identical photons: </w:t>
      </w:r>
      <m:oMath>
        <m:sSup>
          <m:sSupPr>
            <m:ctrlPr>
              <w:rPr>
                <w:rFonts w:ascii="Cambria Math" w:hAnsi="Cambria Math" w:cs="Arial"/>
                <w:iCs/>
                <w:sz w:val="22"/>
                <w:szCs w:val="22"/>
                <w:lang w:val="en-GB"/>
              </w:rPr>
            </m:ctrlPr>
          </m:sSupPr>
          <m:e>
            <m:r>
              <m:rPr>
                <m:sty m:val="p"/>
              </m:rPr>
              <w:rPr>
                <w:rFonts w:ascii="Cambria Math" w:hAnsi="Cambria Math" w:cs="Arial"/>
                <w:sz w:val="22"/>
                <w:szCs w:val="22"/>
                <w:lang w:val="en-GB"/>
              </w:rPr>
              <m:t>π</m:t>
            </m:r>
          </m:e>
          <m:sup>
            <m:r>
              <m:rPr>
                <m:sty m:val="p"/>
              </m:rPr>
              <w:rPr>
                <w:rFonts w:ascii="Cambria Math" w:hAnsi="Cambria Math" w:cs="Arial"/>
                <w:sz w:val="22"/>
                <w:szCs w:val="22"/>
                <w:lang w:val="en-GB"/>
              </w:rPr>
              <m:t>0</m:t>
            </m:r>
          </m:sup>
        </m:sSup>
        <m:r>
          <m:rPr>
            <m:sty m:val="p"/>
          </m:rPr>
          <w:rPr>
            <w:rFonts w:ascii="Cambria Math" w:hAnsi="Cambria Math" w:cs="Arial"/>
            <w:sz w:val="22"/>
            <w:szCs w:val="22"/>
            <w:lang w:val="en-GB"/>
          </w:rPr>
          <m:t>→2γ</m:t>
        </m:r>
      </m:oMath>
      <w:r w:rsidRPr="00730C64">
        <w:rPr>
          <w:rFonts w:ascii="Arial" w:hAnsi="Arial" w:cs="Arial"/>
          <w:sz w:val="22"/>
          <w:szCs w:val="22"/>
          <w:lang w:val="en-GB"/>
        </w:rPr>
        <w:t>.</w:t>
      </w:r>
    </w:p>
    <w:p w14:paraId="25BB7BFD" w14:textId="6BA8A89B" w:rsidR="00730C64" w:rsidRPr="00730C64" w:rsidRDefault="00730C64" w:rsidP="00730C64">
      <w:pPr>
        <w:rPr>
          <w:rFonts w:ascii="Arial" w:hAnsi="Arial" w:cs="Arial"/>
          <w:sz w:val="22"/>
          <w:szCs w:val="22"/>
          <w:lang w:val="en-GB"/>
        </w:rPr>
      </w:pPr>
      <w:r w:rsidRPr="00730C64">
        <w:rPr>
          <w:rFonts w:ascii="Arial" w:hAnsi="Arial" w:cs="Arial"/>
          <w:sz w:val="22"/>
          <w:szCs w:val="22"/>
          <w:lang w:val="en-GB"/>
        </w:rPr>
        <w:t xml:space="preserve"> </w:t>
      </w:r>
    </w:p>
    <w:p w14:paraId="4E5649F8" w14:textId="77777777" w:rsidR="00F54AFC" w:rsidRDefault="00730C64" w:rsidP="00730C64">
      <w:pPr>
        <w:pStyle w:val="ListParagraph"/>
        <w:numPr>
          <w:ilvl w:val="0"/>
          <w:numId w:val="39"/>
        </w:numPr>
        <w:spacing w:after="160" w:line="276" w:lineRule="auto"/>
        <w:ind w:hanging="720"/>
        <w:rPr>
          <w:rFonts w:ascii="Arial" w:hAnsi="Arial" w:cs="Arial"/>
          <w:sz w:val="22"/>
          <w:szCs w:val="22"/>
          <w:lang w:val="en-GB"/>
        </w:rPr>
      </w:pPr>
      <w:r w:rsidRPr="00730C64">
        <w:rPr>
          <w:rFonts w:ascii="Arial" w:hAnsi="Arial" w:cs="Arial"/>
          <w:sz w:val="22"/>
          <w:szCs w:val="22"/>
          <w:lang w:val="en-GB"/>
        </w:rPr>
        <w:t>Convert the mass of the neutral pion into kilograms (kg)</w:t>
      </w:r>
      <w:r w:rsidR="00F54AFC">
        <w:rPr>
          <w:rFonts w:ascii="Arial" w:hAnsi="Arial" w:cs="Arial"/>
          <w:sz w:val="22"/>
          <w:szCs w:val="22"/>
          <w:lang w:val="en-GB"/>
        </w:rPr>
        <w:t>.</w:t>
      </w:r>
      <w:r w:rsidRPr="00730C64">
        <w:rPr>
          <w:rFonts w:ascii="Arial" w:hAnsi="Arial" w:cs="Arial"/>
          <w:sz w:val="22"/>
          <w:szCs w:val="22"/>
          <w:lang w:val="en-GB"/>
        </w:rPr>
        <w:t xml:space="preserve"> </w:t>
      </w:r>
    </w:p>
    <w:p w14:paraId="1802DCE9" w14:textId="735A3BE7" w:rsidR="00F54AFC" w:rsidRDefault="00F54AFC" w:rsidP="00F54AFC">
      <w:pPr>
        <w:pStyle w:val="ListParagraph"/>
        <w:spacing w:after="160" w:line="276" w:lineRule="auto"/>
        <w:jc w:val="right"/>
        <w:rPr>
          <w:rFonts w:ascii="Arial" w:hAnsi="Arial" w:cs="Arial"/>
          <w:sz w:val="22"/>
          <w:szCs w:val="22"/>
          <w:lang w:val="en-GB"/>
        </w:rPr>
      </w:pPr>
      <w:r>
        <w:rPr>
          <w:rFonts w:ascii="Arial" w:hAnsi="Arial" w:cs="Arial"/>
          <w:sz w:val="22"/>
          <w:szCs w:val="22"/>
          <w:lang w:val="en-GB"/>
        </w:rPr>
        <w:t>(2)</w:t>
      </w:r>
    </w:p>
    <w:p w14:paraId="6BB28AB4" w14:textId="77777777" w:rsidR="00F54AFC" w:rsidRDefault="00F54AFC" w:rsidP="00F54AFC">
      <w:pPr>
        <w:pStyle w:val="ListParagraph"/>
        <w:spacing w:after="160" w:line="276" w:lineRule="auto"/>
        <w:rPr>
          <w:rFonts w:ascii="Arial" w:hAnsi="Arial" w:cs="Arial"/>
          <w:sz w:val="22"/>
          <w:szCs w:val="22"/>
          <w:lang w:val="en-GB"/>
        </w:rPr>
      </w:pPr>
    </w:p>
    <w:p w14:paraId="3790A2F0" w14:textId="77777777" w:rsidR="00F54AFC" w:rsidRDefault="00F54AFC" w:rsidP="00F54AFC">
      <w:pPr>
        <w:pStyle w:val="ListParagraph"/>
        <w:spacing w:after="160" w:line="276" w:lineRule="auto"/>
        <w:rPr>
          <w:rFonts w:ascii="Arial" w:hAnsi="Arial" w:cs="Arial"/>
          <w:sz w:val="22"/>
          <w:szCs w:val="22"/>
          <w:lang w:val="en-GB"/>
        </w:rPr>
      </w:pPr>
    </w:p>
    <w:p w14:paraId="01DC1301" w14:textId="77777777" w:rsidR="00F54AFC" w:rsidRDefault="00F54AFC" w:rsidP="00F54AFC">
      <w:pPr>
        <w:pStyle w:val="ListParagraph"/>
        <w:spacing w:after="160" w:line="276" w:lineRule="auto"/>
        <w:rPr>
          <w:rFonts w:ascii="Arial" w:hAnsi="Arial" w:cs="Arial"/>
          <w:sz w:val="22"/>
          <w:szCs w:val="22"/>
          <w:lang w:val="en-GB"/>
        </w:rPr>
      </w:pPr>
    </w:p>
    <w:p w14:paraId="25F18FDB" w14:textId="77777777" w:rsidR="00F54AFC" w:rsidRDefault="00F54AFC" w:rsidP="00F54AFC">
      <w:pPr>
        <w:pStyle w:val="ListParagraph"/>
        <w:spacing w:after="160" w:line="276" w:lineRule="auto"/>
        <w:rPr>
          <w:rFonts w:ascii="Arial" w:hAnsi="Arial" w:cs="Arial"/>
          <w:sz w:val="22"/>
          <w:szCs w:val="22"/>
          <w:lang w:val="en-GB"/>
        </w:rPr>
      </w:pPr>
    </w:p>
    <w:p w14:paraId="11AB1F40" w14:textId="77777777" w:rsidR="00F54AFC" w:rsidRDefault="00F54AFC" w:rsidP="00F54AFC">
      <w:pPr>
        <w:pStyle w:val="ListParagraph"/>
        <w:spacing w:after="160" w:line="276" w:lineRule="auto"/>
        <w:rPr>
          <w:rFonts w:ascii="Arial" w:hAnsi="Arial" w:cs="Arial"/>
          <w:sz w:val="22"/>
          <w:szCs w:val="22"/>
          <w:lang w:val="en-GB"/>
        </w:rPr>
      </w:pPr>
    </w:p>
    <w:p w14:paraId="197013BE" w14:textId="77777777" w:rsidR="00F54AFC" w:rsidRDefault="00F54AFC" w:rsidP="00F54AFC">
      <w:pPr>
        <w:pStyle w:val="ListParagraph"/>
        <w:spacing w:after="160" w:line="276" w:lineRule="auto"/>
        <w:rPr>
          <w:rFonts w:ascii="Arial" w:hAnsi="Arial" w:cs="Arial"/>
          <w:sz w:val="22"/>
          <w:szCs w:val="22"/>
          <w:lang w:val="en-GB"/>
        </w:rPr>
      </w:pPr>
    </w:p>
    <w:p w14:paraId="7102CAC1" w14:textId="77777777" w:rsidR="00F54AFC" w:rsidRDefault="00F54AFC" w:rsidP="00F54AFC">
      <w:pPr>
        <w:pStyle w:val="ListParagraph"/>
        <w:spacing w:after="160" w:line="276" w:lineRule="auto"/>
        <w:rPr>
          <w:rFonts w:ascii="Arial" w:hAnsi="Arial" w:cs="Arial"/>
          <w:sz w:val="22"/>
          <w:szCs w:val="22"/>
          <w:lang w:val="en-GB"/>
        </w:rPr>
      </w:pPr>
    </w:p>
    <w:p w14:paraId="32918C78" w14:textId="77777777" w:rsidR="00F54AFC" w:rsidRDefault="00F54AFC" w:rsidP="00F54AFC">
      <w:pPr>
        <w:pStyle w:val="ListParagraph"/>
        <w:spacing w:after="160" w:line="276" w:lineRule="auto"/>
        <w:rPr>
          <w:rFonts w:ascii="Arial" w:hAnsi="Arial" w:cs="Arial"/>
          <w:sz w:val="22"/>
          <w:szCs w:val="22"/>
          <w:lang w:val="en-GB"/>
        </w:rPr>
      </w:pPr>
    </w:p>
    <w:p w14:paraId="2139530C" w14:textId="77777777" w:rsidR="00F54AFC" w:rsidRDefault="00F54AFC" w:rsidP="00F54AFC">
      <w:pPr>
        <w:pStyle w:val="ListParagraph"/>
        <w:spacing w:after="160" w:line="276" w:lineRule="auto"/>
        <w:rPr>
          <w:rFonts w:ascii="Arial" w:hAnsi="Arial" w:cs="Arial"/>
          <w:sz w:val="22"/>
          <w:szCs w:val="22"/>
          <w:lang w:val="en-GB"/>
        </w:rPr>
      </w:pPr>
    </w:p>
    <w:p w14:paraId="6ECD2C4C" w14:textId="4A5FBAE0" w:rsidR="00F54AFC" w:rsidRDefault="00D92859" w:rsidP="00F54AFC">
      <w:pPr>
        <w:pStyle w:val="ListParagraph"/>
        <w:spacing w:after="160" w:line="276" w:lineRule="auto"/>
        <w:jc w:val="right"/>
        <w:rPr>
          <w:rFonts w:ascii="Arial" w:hAnsi="Arial" w:cs="Arial"/>
          <w:sz w:val="22"/>
          <w:szCs w:val="22"/>
          <w:lang w:val="en-GB"/>
        </w:rPr>
      </w:pPr>
      <w:r>
        <w:rPr>
          <w:rFonts w:ascii="Arial" w:hAnsi="Arial" w:cs="Arial"/>
          <w:sz w:val="22"/>
          <w:szCs w:val="22"/>
          <w:lang w:val="en-GB"/>
        </w:rPr>
        <w:t>Answer</w:t>
      </w:r>
      <w:r w:rsidR="00F54AFC" w:rsidRPr="00730C64">
        <w:rPr>
          <w:rFonts w:ascii="Arial" w:hAnsi="Arial" w:cs="Arial"/>
          <w:sz w:val="22"/>
          <w:szCs w:val="22"/>
          <w:lang w:val="en-GB"/>
        </w:rPr>
        <w:t>: _________________kg</w:t>
      </w:r>
    </w:p>
    <w:p w14:paraId="298201A8" w14:textId="77777777" w:rsidR="00F54AFC" w:rsidRDefault="00F54AFC" w:rsidP="00F54AFC">
      <w:pPr>
        <w:pStyle w:val="ListParagraph"/>
        <w:spacing w:after="160" w:line="276" w:lineRule="auto"/>
        <w:rPr>
          <w:rFonts w:ascii="Arial" w:hAnsi="Arial" w:cs="Arial"/>
          <w:sz w:val="22"/>
          <w:szCs w:val="22"/>
          <w:lang w:val="en-GB"/>
        </w:rPr>
      </w:pPr>
    </w:p>
    <w:p w14:paraId="24906C28" w14:textId="40E1979C" w:rsidR="00730C64" w:rsidRPr="00730C64" w:rsidRDefault="00730C64" w:rsidP="00730C64">
      <w:pPr>
        <w:pStyle w:val="ListParagraph"/>
        <w:numPr>
          <w:ilvl w:val="0"/>
          <w:numId w:val="39"/>
        </w:numPr>
        <w:spacing w:after="160" w:line="276" w:lineRule="auto"/>
        <w:ind w:hanging="720"/>
        <w:rPr>
          <w:rFonts w:ascii="Arial" w:hAnsi="Arial" w:cs="Arial"/>
          <w:sz w:val="22"/>
          <w:szCs w:val="22"/>
          <w:lang w:val="en-GB"/>
        </w:rPr>
      </w:pPr>
      <w:r w:rsidRPr="00730C64">
        <w:rPr>
          <w:rFonts w:ascii="Arial" w:hAnsi="Arial" w:cs="Arial"/>
          <w:sz w:val="22"/>
          <w:szCs w:val="22"/>
          <w:lang w:val="en-GB"/>
        </w:rPr>
        <w:t>Hence, calculate the energy (in Joules) of each photon.</w:t>
      </w:r>
    </w:p>
    <w:p w14:paraId="53920CCD" w14:textId="3E9E4E03" w:rsidR="00730C64" w:rsidRPr="00730C64" w:rsidRDefault="00730C64" w:rsidP="00730C64">
      <w:pPr>
        <w:spacing w:line="276" w:lineRule="auto"/>
        <w:jc w:val="right"/>
        <w:rPr>
          <w:rFonts w:ascii="Arial" w:hAnsi="Arial" w:cs="Arial"/>
          <w:sz w:val="22"/>
          <w:szCs w:val="22"/>
          <w:lang w:val="en-GB"/>
        </w:rPr>
      </w:pPr>
      <w:r w:rsidRPr="00730C64">
        <w:rPr>
          <w:rFonts w:ascii="Arial" w:hAnsi="Arial" w:cs="Arial"/>
          <w:sz w:val="22"/>
          <w:szCs w:val="22"/>
          <w:lang w:val="en-GB"/>
        </w:rPr>
        <w:t>(</w:t>
      </w:r>
      <w:r w:rsidR="00F54AFC">
        <w:rPr>
          <w:rFonts w:ascii="Arial" w:hAnsi="Arial" w:cs="Arial"/>
          <w:sz w:val="22"/>
          <w:szCs w:val="22"/>
          <w:lang w:val="en-GB"/>
        </w:rPr>
        <w:t>2</w:t>
      </w:r>
      <w:r w:rsidRPr="00730C64">
        <w:rPr>
          <w:rFonts w:ascii="Arial" w:hAnsi="Arial" w:cs="Arial"/>
          <w:sz w:val="22"/>
          <w:szCs w:val="22"/>
          <w:lang w:val="en-GB"/>
        </w:rPr>
        <w:t>)</w:t>
      </w:r>
    </w:p>
    <w:p w14:paraId="2501FF3F" w14:textId="77777777" w:rsidR="00730C64" w:rsidRPr="00730C64" w:rsidRDefault="00730C64" w:rsidP="00730C64">
      <w:pPr>
        <w:jc w:val="right"/>
        <w:rPr>
          <w:rFonts w:ascii="Arial" w:hAnsi="Arial" w:cs="Arial"/>
          <w:sz w:val="22"/>
          <w:szCs w:val="22"/>
          <w:lang w:val="en-GB"/>
        </w:rPr>
      </w:pPr>
    </w:p>
    <w:p w14:paraId="58A9E781" w14:textId="77777777" w:rsidR="00730C64" w:rsidRPr="00730C64" w:rsidRDefault="00730C64" w:rsidP="00730C64">
      <w:pPr>
        <w:jc w:val="right"/>
        <w:rPr>
          <w:rFonts w:ascii="Arial" w:hAnsi="Arial" w:cs="Arial"/>
          <w:sz w:val="22"/>
          <w:szCs w:val="22"/>
          <w:lang w:val="en-GB"/>
        </w:rPr>
      </w:pPr>
    </w:p>
    <w:p w14:paraId="092334FB" w14:textId="77777777" w:rsidR="00730C64" w:rsidRPr="00730C64" w:rsidRDefault="00730C64" w:rsidP="00730C64">
      <w:pPr>
        <w:jc w:val="right"/>
        <w:rPr>
          <w:rFonts w:ascii="Arial" w:hAnsi="Arial" w:cs="Arial"/>
          <w:sz w:val="22"/>
          <w:szCs w:val="22"/>
          <w:lang w:val="en-GB"/>
        </w:rPr>
      </w:pPr>
    </w:p>
    <w:p w14:paraId="26B430FD" w14:textId="77777777" w:rsidR="00730C64" w:rsidRPr="00730C64" w:rsidRDefault="00730C64" w:rsidP="00730C64">
      <w:pPr>
        <w:jc w:val="right"/>
        <w:rPr>
          <w:rFonts w:ascii="Arial" w:hAnsi="Arial" w:cs="Arial"/>
          <w:sz w:val="22"/>
          <w:szCs w:val="22"/>
          <w:lang w:val="en-GB"/>
        </w:rPr>
      </w:pPr>
    </w:p>
    <w:p w14:paraId="69C82F67" w14:textId="77777777" w:rsidR="00730C64" w:rsidRPr="00730C64" w:rsidRDefault="00730C64" w:rsidP="00730C64">
      <w:pPr>
        <w:jc w:val="right"/>
        <w:rPr>
          <w:rFonts w:ascii="Arial" w:hAnsi="Arial" w:cs="Arial"/>
          <w:sz w:val="22"/>
          <w:szCs w:val="22"/>
          <w:lang w:val="en-GB"/>
        </w:rPr>
      </w:pPr>
    </w:p>
    <w:p w14:paraId="3FCF65EC" w14:textId="7ECC4A94" w:rsidR="00730C64" w:rsidRDefault="00730C64" w:rsidP="00730C64">
      <w:pPr>
        <w:jc w:val="right"/>
        <w:rPr>
          <w:rFonts w:ascii="Arial" w:hAnsi="Arial" w:cs="Arial"/>
          <w:sz w:val="22"/>
          <w:szCs w:val="22"/>
          <w:lang w:val="en-GB"/>
        </w:rPr>
      </w:pPr>
    </w:p>
    <w:p w14:paraId="7E560506" w14:textId="450BC1B9" w:rsidR="00730C64" w:rsidRDefault="00730C64" w:rsidP="00730C64">
      <w:pPr>
        <w:jc w:val="right"/>
        <w:rPr>
          <w:rFonts w:ascii="Arial" w:hAnsi="Arial" w:cs="Arial"/>
          <w:sz w:val="22"/>
          <w:szCs w:val="22"/>
          <w:lang w:val="en-GB"/>
        </w:rPr>
      </w:pPr>
    </w:p>
    <w:p w14:paraId="6F13AA80" w14:textId="6080D79A" w:rsidR="00730C64" w:rsidRDefault="00730C64" w:rsidP="00730C64">
      <w:pPr>
        <w:jc w:val="right"/>
        <w:rPr>
          <w:rFonts w:ascii="Arial" w:hAnsi="Arial" w:cs="Arial"/>
          <w:sz w:val="22"/>
          <w:szCs w:val="22"/>
          <w:lang w:val="en-GB"/>
        </w:rPr>
      </w:pPr>
    </w:p>
    <w:p w14:paraId="49DC0663" w14:textId="18EDDCD5" w:rsidR="00730C64" w:rsidRDefault="00730C64" w:rsidP="00730C64">
      <w:pPr>
        <w:jc w:val="right"/>
        <w:rPr>
          <w:rFonts w:ascii="Arial" w:hAnsi="Arial" w:cs="Arial"/>
          <w:sz w:val="22"/>
          <w:szCs w:val="22"/>
          <w:lang w:val="en-GB"/>
        </w:rPr>
      </w:pPr>
    </w:p>
    <w:p w14:paraId="783D9B30" w14:textId="77777777" w:rsidR="00730C64" w:rsidRPr="00730C64" w:rsidRDefault="00730C64" w:rsidP="00730C64">
      <w:pPr>
        <w:jc w:val="right"/>
        <w:rPr>
          <w:rFonts w:ascii="Arial" w:hAnsi="Arial" w:cs="Arial"/>
          <w:sz w:val="22"/>
          <w:szCs w:val="22"/>
          <w:lang w:val="en-GB"/>
        </w:rPr>
      </w:pPr>
    </w:p>
    <w:p w14:paraId="1285F0F8" w14:textId="77777777" w:rsidR="00730C64" w:rsidRPr="00730C64" w:rsidRDefault="00730C64" w:rsidP="00730C64">
      <w:pPr>
        <w:jc w:val="right"/>
        <w:rPr>
          <w:rFonts w:ascii="Arial" w:hAnsi="Arial" w:cs="Arial"/>
          <w:sz w:val="22"/>
          <w:szCs w:val="22"/>
          <w:lang w:val="en-GB"/>
        </w:rPr>
      </w:pPr>
    </w:p>
    <w:p w14:paraId="377A1297" w14:textId="3383DC29" w:rsidR="00730C64" w:rsidRDefault="00730C64" w:rsidP="00730C64">
      <w:pPr>
        <w:jc w:val="right"/>
        <w:rPr>
          <w:rFonts w:ascii="Arial" w:hAnsi="Arial" w:cs="Arial"/>
          <w:sz w:val="22"/>
          <w:szCs w:val="22"/>
          <w:lang w:val="en-GB"/>
        </w:rPr>
      </w:pPr>
    </w:p>
    <w:p w14:paraId="64A1D959" w14:textId="301C1DF9" w:rsidR="00730C64" w:rsidRDefault="00730C64" w:rsidP="00730C64">
      <w:pPr>
        <w:jc w:val="right"/>
        <w:rPr>
          <w:rFonts w:ascii="Arial" w:hAnsi="Arial" w:cs="Arial"/>
          <w:sz w:val="22"/>
          <w:szCs w:val="22"/>
          <w:lang w:val="en-GB"/>
        </w:rPr>
      </w:pPr>
    </w:p>
    <w:p w14:paraId="41B6AFD9" w14:textId="77777777" w:rsidR="00730C64" w:rsidRPr="00730C64" w:rsidRDefault="00730C64" w:rsidP="00730C64">
      <w:pPr>
        <w:jc w:val="right"/>
        <w:rPr>
          <w:rFonts w:ascii="Arial" w:hAnsi="Arial" w:cs="Arial"/>
          <w:sz w:val="22"/>
          <w:szCs w:val="22"/>
          <w:lang w:val="en-GB"/>
        </w:rPr>
      </w:pPr>
    </w:p>
    <w:p w14:paraId="6128030B" w14:textId="3AAD1E62" w:rsidR="00730C64" w:rsidRPr="00730C64" w:rsidRDefault="00D92859" w:rsidP="00730C64">
      <w:pPr>
        <w:jc w:val="right"/>
        <w:rPr>
          <w:rFonts w:ascii="Arial" w:hAnsi="Arial" w:cs="Arial"/>
          <w:sz w:val="22"/>
          <w:szCs w:val="22"/>
          <w:lang w:val="en-GB"/>
        </w:rPr>
      </w:pPr>
      <w:r>
        <w:rPr>
          <w:rFonts w:ascii="Arial" w:hAnsi="Arial" w:cs="Arial"/>
          <w:sz w:val="22"/>
          <w:szCs w:val="22"/>
          <w:lang w:val="en-GB"/>
        </w:rPr>
        <w:t>Answer</w:t>
      </w:r>
      <w:r w:rsidR="00730C64" w:rsidRPr="00730C64">
        <w:rPr>
          <w:rFonts w:ascii="Arial" w:hAnsi="Arial" w:cs="Arial"/>
          <w:sz w:val="22"/>
          <w:szCs w:val="22"/>
          <w:lang w:val="en-GB"/>
        </w:rPr>
        <w:t>: _________________J</w:t>
      </w:r>
    </w:p>
    <w:p w14:paraId="5709B52E" w14:textId="77777777" w:rsidR="00730C64" w:rsidRPr="00730C64" w:rsidRDefault="00730C64" w:rsidP="00730C64">
      <w:pPr>
        <w:jc w:val="right"/>
        <w:rPr>
          <w:rFonts w:ascii="Arial" w:hAnsi="Arial" w:cs="Arial"/>
          <w:sz w:val="22"/>
          <w:szCs w:val="22"/>
          <w:lang w:val="en-GB"/>
        </w:rPr>
      </w:pPr>
    </w:p>
    <w:p w14:paraId="4F740A39" w14:textId="77777777" w:rsidR="00F54AFC" w:rsidRDefault="00F54AFC">
      <w:pPr>
        <w:spacing w:after="160" w:line="259" w:lineRule="auto"/>
        <w:rPr>
          <w:rFonts w:ascii="Arial" w:hAnsi="Arial" w:cs="Arial"/>
          <w:sz w:val="22"/>
          <w:szCs w:val="22"/>
          <w:lang w:val="en-GB"/>
        </w:rPr>
      </w:pPr>
      <w:r>
        <w:rPr>
          <w:rFonts w:ascii="Arial" w:hAnsi="Arial" w:cs="Arial"/>
          <w:sz w:val="22"/>
          <w:szCs w:val="22"/>
          <w:lang w:val="en-GB"/>
        </w:rPr>
        <w:br w:type="page"/>
      </w:r>
    </w:p>
    <w:p w14:paraId="2A788D0A" w14:textId="14E39C82" w:rsidR="00730C64" w:rsidRPr="00730C64" w:rsidRDefault="00F54AFC" w:rsidP="00747F54">
      <w:pPr>
        <w:spacing w:line="276" w:lineRule="auto"/>
        <w:ind w:left="709" w:hanging="709"/>
        <w:rPr>
          <w:rFonts w:ascii="Arial" w:hAnsi="Arial" w:cs="Arial"/>
          <w:sz w:val="22"/>
          <w:szCs w:val="22"/>
          <w:lang w:val="en-GB"/>
        </w:rPr>
      </w:pPr>
      <w:r>
        <w:rPr>
          <w:rFonts w:ascii="Arial" w:hAnsi="Arial" w:cs="Arial"/>
          <w:sz w:val="22"/>
          <w:szCs w:val="22"/>
          <w:lang w:val="en-GB"/>
        </w:rPr>
        <w:lastRenderedPageBreak/>
        <w:t>c</w:t>
      </w:r>
      <w:r w:rsidR="00730C64" w:rsidRPr="00730C64">
        <w:rPr>
          <w:rFonts w:ascii="Arial" w:hAnsi="Arial" w:cs="Arial"/>
          <w:sz w:val="22"/>
          <w:szCs w:val="22"/>
          <w:lang w:val="en-GB"/>
        </w:rPr>
        <w:t xml:space="preserve">) </w:t>
      </w:r>
      <w:r w:rsidR="00730C64" w:rsidRPr="00730C64">
        <w:rPr>
          <w:rFonts w:ascii="Arial" w:hAnsi="Arial" w:cs="Arial"/>
          <w:sz w:val="22"/>
          <w:szCs w:val="22"/>
          <w:lang w:val="en-GB"/>
        </w:rPr>
        <w:tab/>
        <w:t xml:space="preserve">Calculate the wavelength of the photons in part </w:t>
      </w:r>
      <w:r w:rsidR="008452ED">
        <w:rPr>
          <w:rFonts w:ascii="Arial" w:hAnsi="Arial" w:cs="Arial"/>
          <w:sz w:val="22"/>
          <w:szCs w:val="22"/>
          <w:lang w:val="en-GB"/>
        </w:rPr>
        <w:t>b</w:t>
      </w:r>
      <w:r w:rsidR="00730C64" w:rsidRPr="00730C64">
        <w:rPr>
          <w:rFonts w:ascii="Arial" w:hAnsi="Arial" w:cs="Arial"/>
          <w:sz w:val="22"/>
          <w:szCs w:val="22"/>
          <w:lang w:val="en-GB"/>
        </w:rPr>
        <w:t xml:space="preserve">) and, hence, identify the region in the electromagnetic spectrum from which they originate. </w:t>
      </w:r>
    </w:p>
    <w:p w14:paraId="6DC77E9D" w14:textId="77777777" w:rsidR="00730C64" w:rsidRPr="00730C64" w:rsidRDefault="00730C64" w:rsidP="00730C64">
      <w:pPr>
        <w:ind w:left="709" w:hanging="709"/>
        <w:jc w:val="right"/>
        <w:rPr>
          <w:rFonts w:ascii="Arial" w:hAnsi="Arial" w:cs="Arial"/>
          <w:sz w:val="22"/>
          <w:szCs w:val="22"/>
          <w:lang w:val="en-GB"/>
        </w:rPr>
      </w:pPr>
      <w:r w:rsidRPr="00730C64">
        <w:rPr>
          <w:rFonts w:ascii="Arial" w:hAnsi="Arial" w:cs="Arial"/>
          <w:sz w:val="22"/>
          <w:szCs w:val="22"/>
          <w:lang w:val="en-GB"/>
        </w:rPr>
        <w:t>(3)</w:t>
      </w:r>
    </w:p>
    <w:p w14:paraId="19513FE7" w14:textId="77777777" w:rsidR="00730C64" w:rsidRPr="00730C64" w:rsidRDefault="00730C64" w:rsidP="00730C64">
      <w:pPr>
        <w:ind w:left="709" w:hanging="709"/>
        <w:jc w:val="right"/>
        <w:rPr>
          <w:rFonts w:ascii="Arial" w:hAnsi="Arial" w:cs="Arial"/>
          <w:sz w:val="22"/>
          <w:szCs w:val="22"/>
          <w:lang w:val="en-GB"/>
        </w:rPr>
      </w:pPr>
    </w:p>
    <w:p w14:paraId="5D0D45ED" w14:textId="77777777" w:rsidR="00730C64" w:rsidRPr="00730C64" w:rsidRDefault="00730C64" w:rsidP="00730C64">
      <w:pPr>
        <w:ind w:left="709" w:hanging="709"/>
        <w:jc w:val="right"/>
        <w:rPr>
          <w:rFonts w:ascii="Arial" w:hAnsi="Arial" w:cs="Arial"/>
          <w:sz w:val="22"/>
          <w:szCs w:val="22"/>
          <w:lang w:val="en-GB"/>
        </w:rPr>
      </w:pPr>
    </w:p>
    <w:p w14:paraId="61407A19" w14:textId="77777777" w:rsidR="00730C64" w:rsidRPr="00730C64" w:rsidRDefault="00730C64" w:rsidP="00730C64">
      <w:pPr>
        <w:ind w:left="709" w:hanging="709"/>
        <w:jc w:val="right"/>
        <w:rPr>
          <w:rFonts w:ascii="Arial" w:hAnsi="Arial" w:cs="Arial"/>
          <w:sz w:val="22"/>
          <w:szCs w:val="22"/>
          <w:lang w:val="en-GB"/>
        </w:rPr>
      </w:pPr>
    </w:p>
    <w:p w14:paraId="01990B98" w14:textId="77777777" w:rsidR="00730C64" w:rsidRPr="00730C64" w:rsidRDefault="00730C64" w:rsidP="00730C64">
      <w:pPr>
        <w:ind w:left="709" w:hanging="709"/>
        <w:jc w:val="right"/>
        <w:rPr>
          <w:rFonts w:ascii="Arial" w:hAnsi="Arial" w:cs="Arial"/>
          <w:sz w:val="22"/>
          <w:szCs w:val="22"/>
          <w:lang w:val="en-GB"/>
        </w:rPr>
      </w:pPr>
    </w:p>
    <w:p w14:paraId="675E7905" w14:textId="6E776909" w:rsidR="00730C64" w:rsidRDefault="00730C64" w:rsidP="00730C64">
      <w:pPr>
        <w:ind w:left="709" w:hanging="709"/>
        <w:jc w:val="right"/>
        <w:rPr>
          <w:rFonts w:ascii="Arial" w:hAnsi="Arial" w:cs="Arial"/>
          <w:sz w:val="22"/>
          <w:szCs w:val="22"/>
          <w:lang w:val="en-GB"/>
        </w:rPr>
      </w:pPr>
    </w:p>
    <w:p w14:paraId="76056DFC" w14:textId="49595628" w:rsidR="00730C64" w:rsidRDefault="00730C64" w:rsidP="00730C64">
      <w:pPr>
        <w:ind w:left="709" w:hanging="709"/>
        <w:jc w:val="right"/>
        <w:rPr>
          <w:rFonts w:ascii="Arial" w:hAnsi="Arial" w:cs="Arial"/>
          <w:sz w:val="22"/>
          <w:szCs w:val="22"/>
          <w:lang w:val="en-GB"/>
        </w:rPr>
      </w:pPr>
    </w:p>
    <w:p w14:paraId="034B0EE2" w14:textId="7186991D" w:rsidR="00730C64" w:rsidRDefault="00730C64" w:rsidP="00730C64">
      <w:pPr>
        <w:ind w:left="709" w:hanging="709"/>
        <w:jc w:val="right"/>
        <w:rPr>
          <w:rFonts w:ascii="Arial" w:hAnsi="Arial" w:cs="Arial"/>
          <w:sz w:val="22"/>
          <w:szCs w:val="22"/>
          <w:lang w:val="en-GB"/>
        </w:rPr>
      </w:pPr>
    </w:p>
    <w:p w14:paraId="53ACE366" w14:textId="2A9CA62F" w:rsidR="00730C64" w:rsidRDefault="00730C64" w:rsidP="00730C64">
      <w:pPr>
        <w:ind w:left="709" w:hanging="709"/>
        <w:jc w:val="right"/>
        <w:rPr>
          <w:rFonts w:ascii="Arial" w:hAnsi="Arial" w:cs="Arial"/>
          <w:sz w:val="22"/>
          <w:szCs w:val="22"/>
          <w:lang w:val="en-GB"/>
        </w:rPr>
      </w:pPr>
    </w:p>
    <w:p w14:paraId="56A022A7" w14:textId="585E48BE" w:rsidR="00730C64" w:rsidRDefault="00730C64" w:rsidP="00730C64">
      <w:pPr>
        <w:ind w:left="709" w:hanging="709"/>
        <w:jc w:val="right"/>
        <w:rPr>
          <w:rFonts w:ascii="Arial" w:hAnsi="Arial" w:cs="Arial"/>
          <w:sz w:val="22"/>
          <w:szCs w:val="22"/>
          <w:lang w:val="en-GB"/>
        </w:rPr>
      </w:pPr>
    </w:p>
    <w:p w14:paraId="61D13FA7" w14:textId="77777777" w:rsidR="00730C64" w:rsidRPr="00730C64" w:rsidRDefault="00730C64" w:rsidP="00730C64">
      <w:pPr>
        <w:ind w:left="709" w:hanging="709"/>
        <w:jc w:val="right"/>
        <w:rPr>
          <w:rFonts w:ascii="Arial" w:hAnsi="Arial" w:cs="Arial"/>
          <w:sz w:val="22"/>
          <w:szCs w:val="22"/>
          <w:lang w:val="en-GB"/>
        </w:rPr>
      </w:pPr>
    </w:p>
    <w:p w14:paraId="2E559481" w14:textId="77777777" w:rsidR="00730C64" w:rsidRPr="00730C64" w:rsidRDefault="00730C64" w:rsidP="00730C64">
      <w:pPr>
        <w:ind w:left="709" w:hanging="709"/>
        <w:jc w:val="right"/>
        <w:rPr>
          <w:rFonts w:ascii="Arial" w:hAnsi="Arial" w:cs="Arial"/>
          <w:sz w:val="22"/>
          <w:szCs w:val="22"/>
          <w:lang w:val="en-GB"/>
        </w:rPr>
      </w:pPr>
    </w:p>
    <w:p w14:paraId="242ED615" w14:textId="77777777" w:rsidR="00730C64" w:rsidRPr="00730C64" w:rsidRDefault="00730C64" w:rsidP="00730C64">
      <w:pPr>
        <w:ind w:left="709" w:hanging="709"/>
        <w:jc w:val="right"/>
        <w:rPr>
          <w:rFonts w:ascii="Arial" w:hAnsi="Arial" w:cs="Arial"/>
          <w:sz w:val="22"/>
          <w:szCs w:val="22"/>
          <w:lang w:val="en-GB"/>
        </w:rPr>
      </w:pPr>
    </w:p>
    <w:p w14:paraId="33D7A677" w14:textId="0EA253E5" w:rsidR="00730C64" w:rsidRPr="00730C64" w:rsidRDefault="00730C64" w:rsidP="00730C64">
      <w:pPr>
        <w:ind w:left="709" w:hanging="709"/>
        <w:jc w:val="right"/>
        <w:rPr>
          <w:rFonts w:ascii="Arial" w:hAnsi="Arial" w:cs="Arial"/>
          <w:sz w:val="22"/>
          <w:szCs w:val="22"/>
          <w:lang w:val="en-GB"/>
        </w:rPr>
      </w:pPr>
      <w:r w:rsidRPr="00730C64">
        <w:rPr>
          <w:rFonts w:ascii="Arial" w:hAnsi="Arial" w:cs="Arial"/>
          <w:sz w:val="22"/>
          <w:szCs w:val="22"/>
          <w:lang w:val="en-GB"/>
        </w:rPr>
        <w:t>Answer: _____________</w:t>
      </w:r>
      <w:r w:rsidR="008452ED">
        <w:rPr>
          <w:rFonts w:ascii="Arial" w:hAnsi="Arial" w:cs="Arial"/>
          <w:sz w:val="22"/>
          <w:szCs w:val="22"/>
          <w:lang w:val="en-GB"/>
        </w:rPr>
        <w:t xml:space="preserve">_______ </w:t>
      </w:r>
      <w:r w:rsidRPr="00730C64">
        <w:rPr>
          <w:rFonts w:ascii="Arial" w:hAnsi="Arial" w:cs="Arial"/>
          <w:sz w:val="22"/>
          <w:szCs w:val="22"/>
          <w:lang w:val="en-GB"/>
        </w:rPr>
        <w:t>m</w:t>
      </w:r>
    </w:p>
    <w:p w14:paraId="7319FDF7" w14:textId="14CF9790" w:rsidR="00730C64" w:rsidRPr="00730C64" w:rsidRDefault="00730C64" w:rsidP="00730C64">
      <w:pPr>
        <w:ind w:left="709" w:hanging="709"/>
        <w:jc w:val="right"/>
        <w:rPr>
          <w:rFonts w:ascii="Arial" w:hAnsi="Arial" w:cs="Arial"/>
          <w:sz w:val="22"/>
          <w:szCs w:val="22"/>
          <w:lang w:val="en-GB"/>
        </w:rPr>
      </w:pPr>
    </w:p>
    <w:p w14:paraId="4730EBA9" w14:textId="66D6E321" w:rsidR="00730C64" w:rsidRPr="00730C64" w:rsidRDefault="00730C64" w:rsidP="00730C64">
      <w:pPr>
        <w:ind w:left="709" w:hanging="709"/>
        <w:jc w:val="right"/>
        <w:rPr>
          <w:rFonts w:ascii="Arial" w:hAnsi="Arial" w:cs="Arial"/>
          <w:sz w:val="22"/>
          <w:szCs w:val="22"/>
          <w:lang w:val="en-GB"/>
        </w:rPr>
      </w:pPr>
      <w:r w:rsidRPr="00730C64">
        <w:rPr>
          <w:rFonts w:ascii="Arial" w:hAnsi="Arial" w:cs="Arial"/>
          <w:sz w:val="22"/>
          <w:szCs w:val="22"/>
          <w:lang w:val="en-GB"/>
        </w:rPr>
        <w:t>Region: ______________________</w:t>
      </w:r>
      <w:r w:rsidR="008452ED">
        <w:rPr>
          <w:rFonts w:ascii="Arial" w:hAnsi="Arial" w:cs="Arial"/>
          <w:sz w:val="22"/>
          <w:szCs w:val="22"/>
          <w:lang w:val="en-GB"/>
        </w:rPr>
        <w:t>___________</w:t>
      </w:r>
    </w:p>
    <w:p w14:paraId="3ACD80D8" w14:textId="77777777" w:rsidR="00730C64" w:rsidRPr="00730C64" w:rsidRDefault="00730C64" w:rsidP="00730C64">
      <w:pPr>
        <w:ind w:left="709" w:hanging="709"/>
        <w:jc w:val="right"/>
        <w:rPr>
          <w:rFonts w:ascii="Arial" w:hAnsi="Arial" w:cs="Arial"/>
          <w:sz w:val="22"/>
          <w:szCs w:val="22"/>
          <w:lang w:val="en-GB"/>
        </w:rPr>
      </w:pPr>
    </w:p>
    <w:p w14:paraId="78D4BF20" w14:textId="628FC054" w:rsidR="00730C64" w:rsidRPr="00730C64" w:rsidRDefault="00730C64" w:rsidP="00D334B5">
      <w:pPr>
        <w:spacing w:after="160" w:line="259" w:lineRule="auto"/>
        <w:rPr>
          <w:rFonts w:ascii="Arial" w:hAnsi="Arial" w:cs="Arial"/>
          <w:sz w:val="22"/>
          <w:szCs w:val="22"/>
          <w:lang w:val="en-GB"/>
        </w:rPr>
      </w:pPr>
      <w:r w:rsidRPr="00730C64">
        <w:rPr>
          <w:rFonts w:ascii="Arial" w:hAnsi="Arial" w:cs="Arial"/>
          <w:sz w:val="22"/>
          <w:szCs w:val="22"/>
          <w:lang w:val="en-GB"/>
        </w:rPr>
        <w:t>The positive pion (π</w:t>
      </w:r>
      <w:r w:rsidRPr="00730C64">
        <w:rPr>
          <w:rFonts w:ascii="Arial" w:hAnsi="Arial" w:cs="Arial"/>
          <w:sz w:val="22"/>
          <w:szCs w:val="22"/>
          <w:vertAlign w:val="superscript"/>
          <w:lang w:val="en-GB"/>
        </w:rPr>
        <w:t>+</w:t>
      </w:r>
      <w:r w:rsidRPr="00730C64">
        <w:rPr>
          <w:rFonts w:ascii="Arial" w:hAnsi="Arial" w:cs="Arial"/>
          <w:sz w:val="22"/>
          <w:szCs w:val="22"/>
          <w:lang w:val="en-GB"/>
        </w:rPr>
        <w:t>) undergoes a decay; the incomplete particle interaction for this decay is shown below:</w:t>
      </w:r>
    </w:p>
    <w:p w14:paraId="14B5149B" w14:textId="77777777" w:rsidR="00730C64" w:rsidRPr="00730C64" w:rsidRDefault="008A0C0E" w:rsidP="00730C64">
      <w:pPr>
        <w:jc w:val="center"/>
        <w:rPr>
          <w:rFonts w:ascii="Arial" w:eastAsiaTheme="minorEastAsia" w:hAnsi="Arial" w:cs="Arial"/>
          <w:b/>
          <w:bCs/>
          <w:iCs/>
          <w:sz w:val="22"/>
          <w:szCs w:val="22"/>
          <w:lang w:val="en-GB"/>
        </w:rPr>
      </w:pPr>
      <m:oMathPara>
        <m:oMath>
          <m:sSup>
            <m:sSupPr>
              <m:ctrlPr>
                <w:rPr>
                  <w:rFonts w:ascii="Cambria Math" w:hAnsi="Cambria Math" w:cs="Arial"/>
                  <w:b/>
                  <w:bCs/>
                  <w:iCs/>
                  <w:sz w:val="22"/>
                  <w:szCs w:val="22"/>
                  <w:lang w:val="en-GB"/>
                </w:rPr>
              </m:ctrlPr>
            </m:sSupPr>
            <m:e>
              <m:r>
                <m:rPr>
                  <m:sty m:val="b"/>
                </m:rPr>
                <w:rPr>
                  <w:rFonts w:ascii="Cambria Math" w:hAnsi="Cambria Math" w:cs="Arial"/>
                  <w:sz w:val="22"/>
                  <w:szCs w:val="22"/>
                  <w:lang w:val="en-GB"/>
                </w:rPr>
                <m:t>π</m:t>
              </m:r>
            </m:e>
            <m:sup>
              <m:r>
                <m:rPr>
                  <m:sty m:val="b"/>
                </m:rPr>
                <w:rPr>
                  <w:rFonts w:ascii="Cambria Math" w:hAnsi="Cambria Math" w:cs="Arial"/>
                  <w:sz w:val="22"/>
                  <w:szCs w:val="22"/>
                  <w:lang w:val="en-GB"/>
                </w:rPr>
                <m:t>+</m:t>
              </m:r>
            </m:sup>
          </m:sSup>
          <m:r>
            <m:rPr>
              <m:sty m:val="b"/>
            </m:rPr>
            <w:rPr>
              <w:rFonts w:ascii="Cambria Math" w:hAnsi="Cambria Math" w:cs="Arial"/>
              <w:sz w:val="22"/>
              <w:szCs w:val="22"/>
              <w:lang w:val="en-GB"/>
            </w:rPr>
            <m:t>→</m:t>
          </m:r>
          <m:sSup>
            <m:sSupPr>
              <m:ctrlPr>
                <w:rPr>
                  <w:rFonts w:ascii="Cambria Math" w:hAnsi="Cambria Math" w:cs="Arial"/>
                  <w:b/>
                  <w:bCs/>
                  <w:iCs/>
                  <w:sz w:val="22"/>
                  <w:szCs w:val="22"/>
                  <w:lang w:val="en-GB"/>
                </w:rPr>
              </m:ctrlPr>
            </m:sSupPr>
            <m:e>
              <m:r>
                <m:rPr>
                  <m:sty m:val="b"/>
                </m:rPr>
                <w:rPr>
                  <w:rFonts w:ascii="Cambria Math" w:hAnsi="Cambria Math" w:cs="Arial"/>
                  <w:sz w:val="22"/>
                  <w:szCs w:val="22"/>
                  <w:lang w:val="en-GB"/>
                </w:rPr>
                <m:t>μ</m:t>
              </m:r>
            </m:e>
            <m:sup>
              <m:r>
                <m:rPr>
                  <m:sty m:val="b"/>
                </m:rPr>
                <w:rPr>
                  <w:rFonts w:ascii="Cambria Math" w:hAnsi="Cambria Math" w:cs="Arial"/>
                  <w:sz w:val="22"/>
                  <w:szCs w:val="22"/>
                  <w:lang w:val="en-GB"/>
                </w:rPr>
                <m:t>+</m:t>
              </m:r>
            </m:sup>
          </m:sSup>
          <m:r>
            <m:rPr>
              <m:sty m:val="b"/>
            </m:rPr>
            <w:rPr>
              <w:rFonts w:ascii="Cambria Math" w:hAnsi="Cambria Math" w:cs="Arial"/>
              <w:sz w:val="22"/>
              <w:szCs w:val="22"/>
              <w:lang w:val="en-GB"/>
            </w:rPr>
            <m:t>+____________</m:t>
          </m:r>
        </m:oMath>
      </m:oMathPara>
    </w:p>
    <w:p w14:paraId="01E43A08" w14:textId="77777777" w:rsidR="00730C64" w:rsidRPr="00730C64" w:rsidRDefault="00730C64" w:rsidP="00730C64">
      <w:pPr>
        <w:jc w:val="center"/>
        <w:rPr>
          <w:rFonts w:ascii="Arial" w:eastAsiaTheme="minorEastAsia" w:hAnsi="Arial" w:cs="Arial"/>
          <w:b/>
          <w:bCs/>
          <w:iCs/>
          <w:sz w:val="22"/>
          <w:szCs w:val="22"/>
          <w:lang w:val="en-GB"/>
        </w:rPr>
      </w:pPr>
    </w:p>
    <w:p w14:paraId="2B92EF78" w14:textId="7A5ECA98" w:rsidR="00730C64" w:rsidRPr="00730C64" w:rsidRDefault="00D334B5" w:rsidP="00747F54">
      <w:pPr>
        <w:pStyle w:val="ListParagraph"/>
        <w:spacing w:after="160" w:line="259" w:lineRule="auto"/>
        <w:ind w:left="709" w:hanging="709"/>
        <w:rPr>
          <w:rFonts w:ascii="Arial" w:eastAsiaTheme="minorEastAsia" w:hAnsi="Arial" w:cs="Arial"/>
          <w:iCs/>
          <w:sz w:val="22"/>
          <w:szCs w:val="22"/>
          <w:lang w:val="en-GB"/>
        </w:rPr>
      </w:pPr>
      <w:r>
        <w:rPr>
          <w:rFonts w:ascii="Arial" w:eastAsiaTheme="minorEastAsia" w:hAnsi="Arial" w:cs="Arial"/>
          <w:iCs/>
          <w:sz w:val="22"/>
          <w:szCs w:val="22"/>
          <w:lang w:val="en-GB"/>
        </w:rPr>
        <w:t>d)</w:t>
      </w:r>
      <w:r>
        <w:rPr>
          <w:rFonts w:ascii="Arial" w:eastAsiaTheme="minorEastAsia" w:hAnsi="Arial" w:cs="Arial"/>
          <w:iCs/>
          <w:sz w:val="22"/>
          <w:szCs w:val="22"/>
          <w:lang w:val="en-GB"/>
        </w:rPr>
        <w:tab/>
      </w:r>
      <w:r w:rsidR="00730C64" w:rsidRPr="00730C64">
        <w:rPr>
          <w:rFonts w:ascii="Arial" w:eastAsiaTheme="minorEastAsia" w:hAnsi="Arial" w:cs="Arial"/>
          <w:iCs/>
          <w:sz w:val="22"/>
          <w:szCs w:val="22"/>
          <w:lang w:val="en-GB"/>
        </w:rPr>
        <w:t>Show why the charge on a positive pion (π</w:t>
      </w:r>
      <w:r w:rsidR="00730C64" w:rsidRPr="00730C64">
        <w:rPr>
          <w:rFonts w:ascii="Arial" w:eastAsiaTheme="minorEastAsia" w:hAnsi="Arial" w:cs="Arial"/>
          <w:iCs/>
          <w:sz w:val="22"/>
          <w:szCs w:val="22"/>
          <w:vertAlign w:val="superscript"/>
          <w:lang w:val="en-GB"/>
        </w:rPr>
        <w:t>+</w:t>
      </w:r>
      <w:r w:rsidR="00730C64" w:rsidRPr="00730C64">
        <w:rPr>
          <w:rFonts w:ascii="Arial" w:eastAsiaTheme="minorEastAsia" w:hAnsi="Arial" w:cs="Arial"/>
          <w:iCs/>
          <w:sz w:val="22"/>
          <w:szCs w:val="22"/>
          <w:lang w:val="en-GB"/>
        </w:rPr>
        <w:t>) is equal to +1.</w:t>
      </w:r>
    </w:p>
    <w:p w14:paraId="3EF988AA" w14:textId="77777777" w:rsidR="00730C64" w:rsidRPr="00730C64" w:rsidRDefault="00730C64" w:rsidP="00730C64">
      <w:pPr>
        <w:pStyle w:val="ListParagraph"/>
        <w:jc w:val="right"/>
        <w:rPr>
          <w:rFonts w:ascii="Arial" w:eastAsiaTheme="minorEastAsia" w:hAnsi="Arial" w:cs="Arial"/>
          <w:iCs/>
          <w:sz w:val="22"/>
          <w:szCs w:val="22"/>
          <w:lang w:val="en-GB"/>
        </w:rPr>
      </w:pPr>
      <w:r w:rsidRPr="00730C64">
        <w:rPr>
          <w:rFonts w:ascii="Arial" w:eastAsiaTheme="minorEastAsia" w:hAnsi="Arial" w:cs="Arial"/>
          <w:iCs/>
          <w:sz w:val="22"/>
          <w:szCs w:val="22"/>
          <w:lang w:val="en-GB"/>
        </w:rPr>
        <w:t>(1)</w:t>
      </w:r>
    </w:p>
    <w:p w14:paraId="05FCC9D6" w14:textId="77777777" w:rsidR="00730C64" w:rsidRPr="00730C64" w:rsidRDefault="00730C64" w:rsidP="00730C64">
      <w:pPr>
        <w:pStyle w:val="ListParagraph"/>
        <w:jc w:val="right"/>
        <w:rPr>
          <w:rFonts w:ascii="Arial" w:eastAsiaTheme="minorEastAsia" w:hAnsi="Arial" w:cs="Arial"/>
          <w:iCs/>
          <w:sz w:val="22"/>
          <w:szCs w:val="22"/>
          <w:lang w:val="en-GB"/>
        </w:rPr>
      </w:pPr>
    </w:p>
    <w:p w14:paraId="4DD7D5AE" w14:textId="77777777" w:rsidR="00730C64" w:rsidRPr="00730C64" w:rsidRDefault="00730C64" w:rsidP="00730C64">
      <w:pPr>
        <w:pStyle w:val="ListParagraph"/>
        <w:jc w:val="right"/>
        <w:rPr>
          <w:rFonts w:ascii="Arial" w:eastAsiaTheme="minorEastAsia" w:hAnsi="Arial" w:cs="Arial"/>
          <w:iCs/>
          <w:sz w:val="22"/>
          <w:szCs w:val="22"/>
          <w:lang w:val="en-GB"/>
        </w:rPr>
      </w:pPr>
    </w:p>
    <w:p w14:paraId="6C2D643A" w14:textId="05EBDF2C" w:rsidR="00730C64" w:rsidRDefault="00730C64" w:rsidP="00730C64">
      <w:pPr>
        <w:pStyle w:val="ListParagraph"/>
        <w:jc w:val="right"/>
        <w:rPr>
          <w:rFonts w:ascii="Arial" w:eastAsiaTheme="minorEastAsia" w:hAnsi="Arial" w:cs="Arial"/>
          <w:iCs/>
          <w:sz w:val="22"/>
          <w:szCs w:val="22"/>
          <w:lang w:val="en-GB"/>
        </w:rPr>
      </w:pPr>
    </w:p>
    <w:p w14:paraId="44DD411F" w14:textId="77182D8E" w:rsidR="008E3F8F" w:rsidRDefault="008E3F8F" w:rsidP="00730C64">
      <w:pPr>
        <w:pStyle w:val="ListParagraph"/>
        <w:jc w:val="right"/>
        <w:rPr>
          <w:rFonts w:ascii="Arial" w:eastAsiaTheme="minorEastAsia" w:hAnsi="Arial" w:cs="Arial"/>
          <w:iCs/>
          <w:sz w:val="22"/>
          <w:szCs w:val="22"/>
          <w:lang w:val="en-GB"/>
        </w:rPr>
      </w:pPr>
    </w:p>
    <w:p w14:paraId="733AE1D4" w14:textId="77777777" w:rsidR="00083E66" w:rsidRDefault="00083E66" w:rsidP="00730C64">
      <w:pPr>
        <w:pStyle w:val="ListParagraph"/>
        <w:jc w:val="right"/>
        <w:rPr>
          <w:rFonts w:ascii="Arial" w:eastAsiaTheme="minorEastAsia" w:hAnsi="Arial" w:cs="Arial"/>
          <w:iCs/>
          <w:sz w:val="22"/>
          <w:szCs w:val="22"/>
          <w:lang w:val="en-GB"/>
        </w:rPr>
      </w:pPr>
    </w:p>
    <w:p w14:paraId="6FC631E6" w14:textId="77777777" w:rsidR="00083E66" w:rsidRDefault="00083E66" w:rsidP="00730C64">
      <w:pPr>
        <w:pStyle w:val="ListParagraph"/>
        <w:jc w:val="right"/>
        <w:rPr>
          <w:rFonts w:ascii="Arial" w:eastAsiaTheme="minorEastAsia" w:hAnsi="Arial" w:cs="Arial"/>
          <w:iCs/>
          <w:sz w:val="22"/>
          <w:szCs w:val="22"/>
          <w:lang w:val="en-GB"/>
        </w:rPr>
      </w:pPr>
    </w:p>
    <w:p w14:paraId="7598A4FB" w14:textId="77777777" w:rsidR="008E3F8F" w:rsidRPr="00730C64" w:rsidRDefault="008E3F8F" w:rsidP="00730C64">
      <w:pPr>
        <w:pStyle w:val="ListParagraph"/>
        <w:jc w:val="right"/>
        <w:rPr>
          <w:rFonts w:ascii="Arial" w:eastAsiaTheme="minorEastAsia" w:hAnsi="Arial" w:cs="Arial"/>
          <w:iCs/>
          <w:sz w:val="22"/>
          <w:szCs w:val="22"/>
          <w:lang w:val="en-GB"/>
        </w:rPr>
      </w:pPr>
    </w:p>
    <w:p w14:paraId="246AF41E" w14:textId="77777777" w:rsidR="00730C64" w:rsidRPr="00730C64" w:rsidRDefault="00730C64" w:rsidP="00730C64">
      <w:pPr>
        <w:pStyle w:val="ListParagraph"/>
        <w:jc w:val="right"/>
        <w:rPr>
          <w:rFonts w:ascii="Arial" w:eastAsiaTheme="minorEastAsia" w:hAnsi="Arial" w:cs="Arial"/>
          <w:iCs/>
          <w:sz w:val="22"/>
          <w:szCs w:val="22"/>
          <w:lang w:val="en-GB"/>
        </w:rPr>
      </w:pPr>
    </w:p>
    <w:p w14:paraId="3623DDDE" w14:textId="77777777" w:rsidR="00730C64" w:rsidRPr="00730C64" w:rsidRDefault="00730C64" w:rsidP="00730C64">
      <w:pPr>
        <w:pStyle w:val="ListParagraph"/>
        <w:jc w:val="right"/>
        <w:rPr>
          <w:rFonts w:ascii="Arial" w:eastAsiaTheme="minorEastAsia" w:hAnsi="Arial" w:cs="Arial"/>
          <w:iCs/>
          <w:sz w:val="22"/>
          <w:szCs w:val="22"/>
          <w:lang w:val="en-GB"/>
        </w:rPr>
      </w:pPr>
    </w:p>
    <w:p w14:paraId="1903659E" w14:textId="15277965" w:rsidR="00730C64" w:rsidRPr="00730C64" w:rsidRDefault="00E4757C" w:rsidP="00730C64">
      <w:pPr>
        <w:pStyle w:val="ListParagraph"/>
        <w:ind w:hanging="720"/>
        <w:rPr>
          <w:rFonts w:ascii="Arial" w:eastAsiaTheme="minorEastAsia" w:hAnsi="Arial" w:cs="Arial"/>
          <w:iCs/>
          <w:sz w:val="22"/>
          <w:szCs w:val="22"/>
          <w:lang w:val="en-GB"/>
        </w:rPr>
      </w:pPr>
      <w:r>
        <w:rPr>
          <w:rFonts w:ascii="Arial" w:eastAsiaTheme="minorEastAsia" w:hAnsi="Arial" w:cs="Arial"/>
          <w:iCs/>
          <w:sz w:val="22"/>
          <w:szCs w:val="22"/>
          <w:lang w:val="en-GB"/>
        </w:rPr>
        <w:t>e)</w:t>
      </w:r>
      <w:r>
        <w:rPr>
          <w:rFonts w:ascii="Arial" w:eastAsiaTheme="minorEastAsia" w:hAnsi="Arial" w:cs="Arial"/>
          <w:iCs/>
          <w:sz w:val="22"/>
          <w:szCs w:val="22"/>
          <w:lang w:val="en-GB"/>
        </w:rPr>
        <w:tab/>
      </w:r>
      <w:r w:rsidR="00730C64" w:rsidRPr="00730C64">
        <w:rPr>
          <w:rFonts w:ascii="Arial" w:eastAsiaTheme="minorEastAsia" w:hAnsi="Arial" w:cs="Arial"/>
          <w:iCs/>
          <w:sz w:val="22"/>
          <w:szCs w:val="22"/>
          <w:lang w:val="en-GB"/>
        </w:rPr>
        <w:t>Write the baryon number and lepton number for the positive pion (π</w:t>
      </w:r>
      <w:r w:rsidR="00730C64" w:rsidRPr="00730C64">
        <w:rPr>
          <w:rFonts w:ascii="Arial" w:eastAsiaTheme="minorEastAsia" w:hAnsi="Arial" w:cs="Arial"/>
          <w:iCs/>
          <w:sz w:val="22"/>
          <w:szCs w:val="22"/>
          <w:vertAlign w:val="superscript"/>
          <w:lang w:val="en-GB"/>
        </w:rPr>
        <w:t>+</w:t>
      </w:r>
      <w:r w:rsidR="00730C64" w:rsidRPr="00730C64">
        <w:rPr>
          <w:rFonts w:ascii="Arial" w:eastAsiaTheme="minorEastAsia" w:hAnsi="Arial" w:cs="Arial"/>
          <w:iCs/>
          <w:sz w:val="22"/>
          <w:szCs w:val="22"/>
          <w:lang w:val="en-GB"/>
        </w:rPr>
        <w:t>) in the spaces provided below:</w:t>
      </w:r>
    </w:p>
    <w:p w14:paraId="325E1B51" w14:textId="77777777" w:rsidR="00730C64" w:rsidRPr="00730C64" w:rsidRDefault="00730C64" w:rsidP="00730C64">
      <w:pPr>
        <w:pStyle w:val="ListParagraph"/>
        <w:ind w:hanging="720"/>
        <w:jc w:val="right"/>
        <w:rPr>
          <w:rFonts w:ascii="Arial" w:eastAsiaTheme="minorEastAsia" w:hAnsi="Arial" w:cs="Arial"/>
          <w:iCs/>
          <w:sz w:val="22"/>
          <w:szCs w:val="22"/>
          <w:lang w:val="en-GB"/>
        </w:rPr>
      </w:pPr>
      <w:r w:rsidRPr="00730C64">
        <w:rPr>
          <w:rFonts w:ascii="Arial" w:eastAsiaTheme="minorEastAsia" w:hAnsi="Arial" w:cs="Arial"/>
          <w:iCs/>
          <w:sz w:val="22"/>
          <w:szCs w:val="22"/>
          <w:lang w:val="en-GB"/>
        </w:rPr>
        <w:t>(2)</w:t>
      </w:r>
    </w:p>
    <w:p w14:paraId="5F4ABFC0" w14:textId="77777777" w:rsidR="00730C64" w:rsidRPr="00730C64" w:rsidRDefault="00730C64" w:rsidP="00730C64">
      <w:pPr>
        <w:pStyle w:val="ListParagraph"/>
        <w:ind w:hanging="720"/>
        <w:jc w:val="right"/>
        <w:rPr>
          <w:rFonts w:ascii="Arial" w:eastAsiaTheme="minorEastAsia" w:hAnsi="Arial" w:cs="Arial"/>
          <w:iCs/>
          <w:sz w:val="22"/>
          <w:szCs w:val="22"/>
          <w:lang w:val="en-GB"/>
        </w:rPr>
      </w:pPr>
    </w:p>
    <w:tbl>
      <w:tblPr>
        <w:tblStyle w:val="TableGrid"/>
        <w:tblW w:w="0" w:type="auto"/>
        <w:tblInd w:w="1696" w:type="dxa"/>
        <w:tblLook w:val="04A0" w:firstRow="1" w:lastRow="0" w:firstColumn="1" w:lastColumn="0" w:noHBand="0" w:noVBand="1"/>
      </w:tblPr>
      <w:tblGrid>
        <w:gridCol w:w="3217"/>
        <w:gridCol w:w="2453"/>
      </w:tblGrid>
      <w:tr w:rsidR="00730C64" w:rsidRPr="00730C64" w14:paraId="077C0712" w14:textId="77777777" w:rsidTr="004A7144">
        <w:trPr>
          <w:trHeight w:val="567"/>
        </w:trPr>
        <w:tc>
          <w:tcPr>
            <w:tcW w:w="3217" w:type="dxa"/>
            <w:vAlign w:val="center"/>
          </w:tcPr>
          <w:p w14:paraId="51AB13F9" w14:textId="77777777" w:rsidR="00730C64" w:rsidRPr="00730C64" w:rsidRDefault="00730C64" w:rsidP="004A7144">
            <w:pPr>
              <w:pStyle w:val="ListParagraph"/>
              <w:ind w:left="0"/>
              <w:jc w:val="center"/>
              <w:rPr>
                <w:rFonts w:ascii="Arial" w:hAnsi="Arial" w:cs="Arial"/>
                <w:b/>
                <w:bCs/>
                <w:iCs/>
                <w:sz w:val="22"/>
                <w:szCs w:val="22"/>
                <w:lang w:val="en-GB"/>
              </w:rPr>
            </w:pPr>
            <w:r w:rsidRPr="00730C64">
              <w:rPr>
                <w:rFonts w:ascii="Arial" w:eastAsiaTheme="minorEastAsia" w:hAnsi="Arial" w:cs="Arial"/>
                <w:iCs/>
                <w:sz w:val="22"/>
                <w:szCs w:val="22"/>
                <w:lang w:val="en-GB"/>
              </w:rPr>
              <w:t>BARYON NUMBER</w:t>
            </w:r>
          </w:p>
        </w:tc>
        <w:tc>
          <w:tcPr>
            <w:tcW w:w="2453" w:type="dxa"/>
            <w:vAlign w:val="center"/>
          </w:tcPr>
          <w:p w14:paraId="2B2A0E86" w14:textId="77777777" w:rsidR="00730C64" w:rsidRPr="00730C64" w:rsidRDefault="00730C64" w:rsidP="004A7144">
            <w:pPr>
              <w:pStyle w:val="ListParagraph"/>
              <w:ind w:left="0"/>
              <w:jc w:val="center"/>
              <w:rPr>
                <w:rFonts w:ascii="Arial" w:hAnsi="Arial" w:cs="Arial"/>
                <w:b/>
                <w:bCs/>
                <w:iCs/>
                <w:sz w:val="22"/>
                <w:szCs w:val="22"/>
                <w:lang w:val="en-GB"/>
              </w:rPr>
            </w:pPr>
          </w:p>
        </w:tc>
      </w:tr>
      <w:tr w:rsidR="00730C64" w:rsidRPr="00730C64" w14:paraId="44E2E118" w14:textId="77777777" w:rsidTr="004A7144">
        <w:trPr>
          <w:trHeight w:val="567"/>
        </w:trPr>
        <w:tc>
          <w:tcPr>
            <w:tcW w:w="3217" w:type="dxa"/>
            <w:vAlign w:val="center"/>
          </w:tcPr>
          <w:p w14:paraId="3C27EF97" w14:textId="77777777" w:rsidR="00730C64" w:rsidRPr="00730C64" w:rsidRDefault="00730C64" w:rsidP="004A7144">
            <w:pPr>
              <w:pStyle w:val="ListParagraph"/>
              <w:ind w:left="0"/>
              <w:jc w:val="center"/>
              <w:rPr>
                <w:rFonts w:ascii="Arial" w:hAnsi="Arial" w:cs="Arial"/>
                <w:b/>
                <w:bCs/>
                <w:iCs/>
                <w:sz w:val="22"/>
                <w:szCs w:val="22"/>
                <w:lang w:val="en-GB"/>
              </w:rPr>
            </w:pPr>
            <w:r w:rsidRPr="00730C64">
              <w:rPr>
                <w:rFonts w:ascii="Arial" w:eastAsiaTheme="minorEastAsia" w:hAnsi="Arial" w:cs="Arial"/>
                <w:iCs/>
                <w:sz w:val="22"/>
                <w:szCs w:val="22"/>
                <w:lang w:val="en-GB"/>
              </w:rPr>
              <w:t>LEPTON NUMBER</w:t>
            </w:r>
          </w:p>
        </w:tc>
        <w:tc>
          <w:tcPr>
            <w:tcW w:w="2453" w:type="dxa"/>
            <w:vAlign w:val="center"/>
          </w:tcPr>
          <w:p w14:paraId="631F5A95" w14:textId="77777777" w:rsidR="00730C64" w:rsidRPr="00730C64" w:rsidRDefault="00730C64" w:rsidP="004A7144">
            <w:pPr>
              <w:pStyle w:val="ListParagraph"/>
              <w:ind w:left="0"/>
              <w:jc w:val="center"/>
              <w:rPr>
                <w:rFonts w:ascii="Arial" w:hAnsi="Arial" w:cs="Arial"/>
                <w:b/>
                <w:bCs/>
                <w:iCs/>
                <w:sz w:val="22"/>
                <w:szCs w:val="22"/>
                <w:lang w:val="en-GB"/>
              </w:rPr>
            </w:pPr>
          </w:p>
        </w:tc>
      </w:tr>
    </w:tbl>
    <w:p w14:paraId="4EE21CD3" w14:textId="77777777" w:rsidR="00730C64" w:rsidRPr="00730C64" w:rsidRDefault="00730C64" w:rsidP="00730C64">
      <w:pPr>
        <w:pStyle w:val="ListParagraph"/>
        <w:ind w:hanging="720"/>
        <w:jc w:val="right"/>
        <w:rPr>
          <w:rFonts w:ascii="Arial" w:hAnsi="Arial" w:cs="Arial"/>
          <w:b/>
          <w:bCs/>
          <w:iCs/>
          <w:sz w:val="22"/>
          <w:szCs w:val="22"/>
          <w:lang w:val="en-GB"/>
        </w:rPr>
      </w:pPr>
    </w:p>
    <w:p w14:paraId="313BB083" w14:textId="77777777" w:rsidR="00E4757C" w:rsidRDefault="00E4757C" w:rsidP="00730C64">
      <w:pPr>
        <w:pStyle w:val="ListParagraph"/>
        <w:ind w:hanging="720"/>
        <w:rPr>
          <w:rFonts w:ascii="Arial" w:hAnsi="Arial" w:cs="Arial"/>
          <w:iCs/>
          <w:sz w:val="22"/>
          <w:szCs w:val="22"/>
          <w:lang w:val="en-GB"/>
        </w:rPr>
      </w:pPr>
    </w:p>
    <w:p w14:paraId="2D1429A0" w14:textId="77777777" w:rsidR="00DD1E44" w:rsidRDefault="00DD1E44" w:rsidP="00DD1E44">
      <w:pPr>
        <w:spacing w:after="160" w:line="259" w:lineRule="auto"/>
        <w:jc w:val="center"/>
        <w:rPr>
          <w:rFonts w:ascii="Arial" w:hAnsi="Arial" w:cs="Arial"/>
          <w:b/>
          <w:sz w:val="22"/>
          <w:szCs w:val="22"/>
        </w:rPr>
      </w:pPr>
    </w:p>
    <w:p w14:paraId="4A574BEC" w14:textId="77777777" w:rsidR="00DD1E44" w:rsidRDefault="00DD1E44" w:rsidP="00DD1E44">
      <w:pPr>
        <w:spacing w:after="160" w:line="259" w:lineRule="auto"/>
        <w:jc w:val="center"/>
        <w:rPr>
          <w:rFonts w:ascii="Arial" w:hAnsi="Arial" w:cs="Arial"/>
          <w:b/>
          <w:sz w:val="22"/>
          <w:szCs w:val="22"/>
        </w:rPr>
      </w:pPr>
    </w:p>
    <w:p w14:paraId="5BE15892" w14:textId="798DA747" w:rsidR="003F40CC" w:rsidRDefault="00DD1E44" w:rsidP="00DD1E44">
      <w:pPr>
        <w:spacing w:after="160" w:line="259" w:lineRule="auto"/>
        <w:jc w:val="center"/>
        <w:rPr>
          <w:rFonts w:ascii="Arial" w:hAnsi="Arial" w:cs="Arial"/>
          <w:iCs/>
          <w:sz w:val="22"/>
          <w:szCs w:val="22"/>
          <w:lang w:val="en-GB"/>
        </w:rPr>
      </w:pPr>
      <w:r w:rsidRPr="0079189C">
        <w:rPr>
          <w:rFonts w:ascii="Arial" w:hAnsi="Arial" w:cs="Arial"/>
          <w:b/>
          <w:sz w:val="22"/>
          <w:szCs w:val="22"/>
        </w:rPr>
        <w:t xml:space="preserve">Question </w:t>
      </w:r>
      <w:r>
        <w:rPr>
          <w:rFonts w:ascii="Arial" w:hAnsi="Arial" w:cs="Arial"/>
          <w:b/>
          <w:sz w:val="22"/>
          <w:szCs w:val="22"/>
        </w:rPr>
        <w:t>15 continued on next page</w:t>
      </w:r>
    </w:p>
    <w:p w14:paraId="55925456" w14:textId="77777777" w:rsidR="00DD1E44" w:rsidRDefault="00DD1E44">
      <w:pPr>
        <w:spacing w:after="160" w:line="259" w:lineRule="auto"/>
        <w:rPr>
          <w:rFonts w:ascii="Arial" w:hAnsi="Arial" w:cs="Arial"/>
          <w:iCs/>
          <w:sz w:val="22"/>
          <w:szCs w:val="22"/>
          <w:lang w:val="en-GB"/>
        </w:rPr>
      </w:pPr>
      <w:r>
        <w:rPr>
          <w:rFonts w:ascii="Arial" w:hAnsi="Arial" w:cs="Arial"/>
          <w:iCs/>
          <w:sz w:val="22"/>
          <w:szCs w:val="22"/>
          <w:lang w:val="en-GB"/>
        </w:rPr>
        <w:br w:type="page"/>
      </w:r>
    </w:p>
    <w:p w14:paraId="5378B2F4" w14:textId="5831EB81" w:rsidR="00730C64" w:rsidRDefault="00730C64" w:rsidP="00815561">
      <w:pPr>
        <w:pStyle w:val="ListParagraph"/>
        <w:numPr>
          <w:ilvl w:val="0"/>
          <w:numId w:val="50"/>
        </w:numPr>
        <w:ind w:left="709" w:hanging="709"/>
        <w:rPr>
          <w:rFonts w:ascii="Arial" w:hAnsi="Arial" w:cs="Arial"/>
          <w:iCs/>
          <w:sz w:val="22"/>
          <w:szCs w:val="22"/>
          <w:lang w:val="en-GB"/>
        </w:rPr>
      </w:pPr>
      <w:r w:rsidRPr="00730C64">
        <w:rPr>
          <w:rFonts w:ascii="Arial" w:hAnsi="Arial" w:cs="Arial"/>
          <w:iCs/>
          <w:sz w:val="22"/>
          <w:szCs w:val="22"/>
          <w:lang w:val="en-GB"/>
        </w:rPr>
        <w:lastRenderedPageBreak/>
        <w:t>Write the following for the unidentified particle in the incomplete particle interaction (</w:t>
      </w:r>
      <w:r w:rsidRPr="00730C64">
        <w:rPr>
          <w:rFonts w:ascii="Arial" w:eastAsiaTheme="minorEastAsia" w:hAnsi="Arial" w:cs="Arial"/>
          <w:iCs/>
          <w:sz w:val="22"/>
          <w:szCs w:val="22"/>
          <w:lang w:val="en-GB"/>
        </w:rPr>
        <w:t>π</w:t>
      </w:r>
      <w:r w:rsidRPr="00730C64">
        <w:rPr>
          <w:rFonts w:ascii="Arial" w:eastAsiaTheme="minorEastAsia" w:hAnsi="Arial" w:cs="Arial"/>
          <w:iCs/>
          <w:sz w:val="22"/>
          <w:szCs w:val="22"/>
          <w:vertAlign w:val="superscript"/>
          <w:lang w:val="en-GB"/>
        </w:rPr>
        <w:t xml:space="preserve">+ </w:t>
      </w:r>
      <w:r w:rsidRPr="00730C64">
        <w:rPr>
          <w:rFonts w:ascii="Arial" w:eastAsiaTheme="minorEastAsia" w:hAnsi="Arial" w:cs="Arial"/>
          <w:iCs/>
          <w:sz w:val="22"/>
          <w:szCs w:val="22"/>
          <w:lang w:val="en-GB"/>
        </w:rPr>
        <w:t>decay)</w:t>
      </w:r>
      <w:r w:rsidRPr="00730C64">
        <w:rPr>
          <w:rFonts w:ascii="Arial" w:hAnsi="Arial" w:cs="Arial"/>
          <w:iCs/>
          <w:sz w:val="22"/>
          <w:szCs w:val="22"/>
          <w:lang w:val="en-GB"/>
        </w:rPr>
        <w:t xml:space="preserve">. </w:t>
      </w:r>
    </w:p>
    <w:p w14:paraId="65956DBC" w14:textId="77777777" w:rsidR="00CC63C9" w:rsidRDefault="00CC63C9" w:rsidP="00CC63C9">
      <w:pPr>
        <w:pStyle w:val="ListParagraph"/>
        <w:ind w:left="709"/>
        <w:rPr>
          <w:rFonts w:ascii="Arial" w:hAnsi="Arial" w:cs="Arial"/>
          <w:iCs/>
          <w:sz w:val="22"/>
          <w:szCs w:val="22"/>
          <w:lang w:val="en-GB"/>
        </w:rPr>
      </w:pPr>
    </w:p>
    <w:p w14:paraId="77822E2A" w14:textId="77777777" w:rsidR="00CC63C9" w:rsidRDefault="00CC63C9" w:rsidP="00CC63C9">
      <w:pPr>
        <w:pStyle w:val="ListParagraph"/>
        <w:ind w:left="1080"/>
        <w:rPr>
          <w:rFonts w:ascii="Arial" w:hAnsi="Arial" w:cs="Arial"/>
          <w:iCs/>
          <w:sz w:val="22"/>
          <w:szCs w:val="22"/>
          <w:lang w:val="en-GB"/>
        </w:rPr>
      </w:pPr>
    </w:p>
    <w:p w14:paraId="5B6AD377" w14:textId="2C3F5360" w:rsidR="00CC63C9" w:rsidRPr="00730C64" w:rsidRDefault="008A0C0E" w:rsidP="00112D70">
      <w:pPr>
        <w:pStyle w:val="ListParagraph"/>
        <w:ind w:left="0"/>
        <w:rPr>
          <w:rFonts w:ascii="Arial" w:hAnsi="Arial" w:cs="Arial"/>
          <w:iCs/>
          <w:sz w:val="22"/>
          <w:szCs w:val="22"/>
          <w:lang w:val="en-GB"/>
        </w:rPr>
      </w:pPr>
      <m:oMathPara>
        <m:oMath>
          <m:sSup>
            <m:sSupPr>
              <m:ctrlPr>
                <w:rPr>
                  <w:rFonts w:ascii="Cambria Math" w:hAnsi="Cambria Math" w:cs="Arial"/>
                  <w:b/>
                  <w:bCs/>
                  <w:iCs/>
                  <w:sz w:val="22"/>
                  <w:szCs w:val="22"/>
                  <w:lang w:val="en-GB"/>
                </w:rPr>
              </m:ctrlPr>
            </m:sSupPr>
            <m:e>
              <m:r>
                <m:rPr>
                  <m:sty m:val="b"/>
                </m:rPr>
                <w:rPr>
                  <w:rFonts w:ascii="Cambria Math" w:hAnsi="Cambria Math" w:cs="Arial"/>
                  <w:sz w:val="22"/>
                  <w:szCs w:val="22"/>
                  <w:lang w:val="en-GB"/>
                </w:rPr>
                <m:t>π</m:t>
              </m:r>
            </m:e>
            <m:sup>
              <m:r>
                <m:rPr>
                  <m:sty m:val="b"/>
                </m:rPr>
                <w:rPr>
                  <w:rFonts w:ascii="Cambria Math" w:hAnsi="Cambria Math" w:cs="Arial"/>
                  <w:sz w:val="22"/>
                  <w:szCs w:val="22"/>
                  <w:lang w:val="en-GB"/>
                </w:rPr>
                <m:t>+</m:t>
              </m:r>
            </m:sup>
          </m:sSup>
          <m:r>
            <m:rPr>
              <m:sty m:val="b"/>
            </m:rPr>
            <w:rPr>
              <w:rFonts w:ascii="Cambria Math" w:hAnsi="Cambria Math" w:cs="Arial"/>
              <w:sz w:val="22"/>
              <w:szCs w:val="22"/>
              <w:lang w:val="en-GB"/>
            </w:rPr>
            <m:t>→</m:t>
          </m:r>
          <m:sSup>
            <m:sSupPr>
              <m:ctrlPr>
                <w:rPr>
                  <w:rFonts w:ascii="Cambria Math" w:hAnsi="Cambria Math" w:cs="Arial"/>
                  <w:b/>
                  <w:bCs/>
                  <w:iCs/>
                  <w:sz w:val="22"/>
                  <w:szCs w:val="22"/>
                  <w:lang w:val="en-GB"/>
                </w:rPr>
              </m:ctrlPr>
            </m:sSupPr>
            <m:e>
              <m:r>
                <m:rPr>
                  <m:sty m:val="b"/>
                </m:rPr>
                <w:rPr>
                  <w:rFonts w:ascii="Cambria Math" w:hAnsi="Cambria Math" w:cs="Arial"/>
                  <w:sz w:val="22"/>
                  <w:szCs w:val="22"/>
                  <w:lang w:val="en-GB"/>
                </w:rPr>
                <m:t>μ</m:t>
              </m:r>
            </m:e>
            <m:sup>
              <m:r>
                <m:rPr>
                  <m:sty m:val="b"/>
                </m:rPr>
                <w:rPr>
                  <w:rFonts w:ascii="Cambria Math" w:hAnsi="Cambria Math" w:cs="Arial"/>
                  <w:sz w:val="22"/>
                  <w:szCs w:val="22"/>
                  <w:lang w:val="en-GB"/>
                </w:rPr>
                <m:t>+</m:t>
              </m:r>
            </m:sup>
          </m:sSup>
          <m:r>
            <m:rPr>
              <m:sty m:val="b"/>
            </m:rPr>
            <w:rPr>
              <w:rFonts w:ascii="Cambria Math" w:hAnsi="Cambria Math" w:cs="Arial"/>
              <w:sz w:val="22"/>
              <w:szCs w:val="22"/>
              <w:lang w:val="en-GB"/>
            </w:rPr>
            <m:t>+____________</m:t>
          </m:r>
        </m:oMath>
      </m:oMathPara>
    </w:p>
    <w:p w14:paraId="58760E7C" w14:textId="77777777" w:rsidR="00730C64" w:rsidRPr="00730C64" w:rsidRDefault="00730C64" w:rsidP="00730C64">
      <w:pPr>
        <w:pStyle w:val="ListParagraph"/>
        <w:ind w:hanging="720"/>
        <w:jc w:val="right"/>
        <w:rPr>
          <w:rFonts w:ascii="Arial" w:hAnsi="Arial" w:cs="Arial"/>
          <w:iCs/>
          <w:sz w:val="22"/>
          <w:szCs w:val="22"/>
          <w:lang w:val="en-GB"/>
        </w:rPr>
      </w:pPr>
      <w:r w:rsidRPr="00730C64">
        <w:rPr>
          <w:rFonts w:ascii="Arial" w:hAnsi="Arial" w:cs="Arial"/>
          <w:iCs/>
          <w:sz w:val="22"/>
          <w:szCs w:val="22"/>
          <w:lang w:val="en-GB"/>
        </w:rPr>
        <w:t>(4)</w:t>
      </w:r>
    </w:p>
    <w:p w14:paraId="44168EB4" w14:textId="77777777" w:rsidR="00730C64" w:rsidRPr="00730C64" w:rsidRDefault="00730C64" w:rsidP="00730C64">
      <w:pPr>
        <w:pStyle w:val="ListParagraph"/>
        <w:ind w:hanging="720"/>
        <w:jc w:val="right"/>
        <w:rPr>
          <w:rFonts w:ascii="Arial" w:hAnsi="Arial" w:cs="Arial"/>
          <w:iCs/>
          <w:sz w:val="22"/>
          <w:szCs w:val="22"/>
          <w:lang w:val="en-GB"/>
        </w:rPr>
      </w:pPr>
    </w:p>
    <w:tbl>
      <w:tblPr>
        <w:tblStyle w:val="TableGrid"/>
        <w:tblW w:w="0" w:type="auto"/>
        <w:tblInd w:w="1696" w:type="dxa"/>
        <w:tblLook w:val="04A0" w:firstRow="1" w:lastRow="0" w:firstColumn="1" w:lastColumn="0" w:noHBand="0" w:noVBand="1"/>
      </w:tblPr>
      <w:tblGrid>
        <w:gridCol w:w="4536"/>
        <w:gridCol w:w="1985"/>
      </w:tblGrid>
      <w:tr w:rsidR="00730C64" w:rsidRPr="00730C64" w14:paraId="1D953699" w14:textId="77777777" w:rsidTr="00562259">
        <w:trPr>
          <w:trHeight w:val="567"/>
        </w:trPr>
        <w:tc>
          <w:tcPr>
            <w:tcW w:w="4536" w:type="dxa"/>
            <w:vAlign w:val="center"/>
          </w:tcPr>
          <w:p w14:paraId="306D5932" w14:textId="77777777" w:rsidR="00730C64" w:rsidRPr="00730C64" w:rsidRDefault="00730C64" w:rsidP="004A7144">
            <w:pPr>
              <w:pStyle w:val="ListParagraph"/>
              <w:ind w:left="0"/>
              <w:jc w:val="center"/>
              <w:rPr>
                <w:rFonts w:ascii="Arial" w:eastAsiaTheme="minorEastAsia" w:hAnsi="Arial" w:cs="Arial"/>
                <w:iCs/>
                <w:sz w:val="22"/>
                <w:szCs w:val="22"/>
                <w:lang w:val="en-GB"/>
              </w:rPr>
            </w:pPr>
            <w:r w:rsidRPr="00730C64">
              <w:rPr>
                <w:rFonts w:ascii="Arial" w:eastAsiaTheme="minorEastAsia" w:hAnsi="Arial" w:cs="Arial"/>
                <w:iCs/>
                <w:sz w:val="22"/>
                <w:szCs w:val="22"/>
                <w:lang w:val="en-GB"/>
              </w:rPr>
              <w:t>CHARGE</w:t>
            </w:r>
          </w:p>
        </w:tc>
        <w:tc>
          <w:tcPr>
            <w:tcW w:w="1985" w:type="dxa"/>
            <w:vAlign w:val="center"/>
          </w:tcPr>
          <w:p w14:paraId="6E03A9C7" w14:textId="77777777" w:rsidR="00730C64" w:rsidRPr="00730C64" w:rsidRDefault="00730C64" w:rsidP="004A7144">
            <w:pPr>
              <w:pStyle w:val="ListParagraph"/>
              <w:ind w:left="0"/>
              <w:jc w:val="center"/>
              <w:rPr>
                <w:rFonts w:ascii="Arial" w:hAnsi="Arial" w:cs="Arial"/>
                <w:b/>
                <w:bCs/>
                <w:iCs/>
                <w:sz w:val="22"/>
                <w:szCs w:val="22"/>
                <w:lang w:val="en-GB"/>
              </w:rPr>
            </w:pPr>
          </w:p>
        </w:tc>
      </w:tr>
      <w:tr w:rsidR="00730C64" w:rsidRPr="00730C64" w14:paraId="75D23089" w14:textId="77777777" w:rsidTr="00562259">
        <w:trPr>
          <w:trHeight w:val="567"/>
        </w:trPr>
        <w:tc>
          <w:tcPr>
            <w:tcW w:w="4536" w:type="dxa"/>
            <w:vAlign w:val="center"/>
          </w:tcPr>
          <w:p w14:paraId="005C5671" w14:textId="3F959D88" w:rsidR="00730C64" w:rsidRPr="00730C64" w:rsidRDefault="00730C64" w:rsidP="004A7144">
            <w:pPr>
              <w:pStyle w:val="ListParagraph"/>
              <w:ind w:left="0"/>
              <w:jc w:val="center"/>
              <w:rPr>
                <w:rFonts w:ascii="Arial" w:hAnsi="Arial" w:cs="Arial"/>
                <w:b/>
                <w:bCs/>
                <w:iCs/>
                <w:sz w:val="22"/>
                <w:szCs w:val="22"/>
                <w:lang w:val="en-GB"/>
              </w:rPr>
            </w:pPr>
            <w:r w:rsidRPr="00730C64">
              <w:rPr>
                <w:rFonts w:ascii="Arial" w:eastAsiaTheme="minorEastAsia" w:hAnsi="Arial" w:cs="Arial"/>
                <w:iCs/>
                <w:sz w:val="22"/>
                <w:szCs w:val="22"/>
                <w:lang w:val="en-GB"/>
              </w:rPr>
              <w:t>BARYON NUMBER</w:t>
            </w:r>
            <w:r w:rsidR="00E5380A">
              <w:rPr>
                <w:rFonts w:ascii="Arial" w:eastAsiaTheme="minorEastAsia" w:hAnsi="Arial" w:cs="Arial"/>
                <w:iCs/>
                <w:sz w:val="22"/>
                <w:szCs w:val="22"/>
                <w:lang w:val="en-GB"/>
              </w:rPr>
              <w:t xml:space="preserve"> </w:t>
            </w:r>
          </w:p>
        </w:tc>
        <w:tc>
          <w:tcPr>
            <w:tcW w:w="1985" w:type="dxa"/>
            <w:vAlign w:val="center"/>
          </w:tcPr>
          <w:p w14:paraId="716CCBC5" w14:textId="77777777" w:rsidR="00730C64" w:rsidRPr="00730C64" w:rsidRDefault="00730C64" w:rsidP="004A7144">
            <w:pPr>
              <w:pStyle w:val="ListParagraph"/>
              <w:ind w:left="0"/>
              <w:jc w:val="center"/>
              <w:rPr>
                <w:rFonts w:ascii="Arial" w:hAnsi="Arial" w:cs="Arial"/>
                <w:b/>
                <w:bCs/>
                <w:iCs/>
                <w:sz w:val="22"/>
                <w:szCs w:val="22"/>
                <w:lang w:val="en-GB"/>
              </w:rPr>
            </w:pPr>
          </w:p>
        </w:tc>
      </w:tr>
      <w:tr w:rsidR="00730C64" w:rsidRPr="00730C64" w14:paraId="076E4DF8" w14:textId="77777777" w:rsidTr="00562259">
        <w:trPr>
          <w:trHeight w:val="567"/>
        </w:trPr>
        <w:tc>
          <w:tcPr>
            <w:tcW w:w="4536" w:type="dxa"/>
            <w:vAlign w:val="center"/>
          </w:tcPr>
          <w:p w14:paraId="4AF571ED" w14:textId="68BC3D06" w:rsidR="00730C64" w:rsidRPr="00730C64" w:rsidRDefault="00481CCA" w:rsidP="004A7144">
            <w:pPr>
              <w:pStyle w:val="ListParagraph"/>
              <w:ind w:left="0"/>
              <w:jc w:val="center"/>
              <w:rPr>
                <w:rFonts w:ascii="Arial" w:eastAsiaTheme="minorEastAsia" w:hAnsi="Arial" w:cs="Arial"/>
                <w:iCs/>
                <w:sz w:val="22"/>
                <w:szCs w:val="22"/>
                <w:lang w:val="en-GB"/>
              </w:rPr>
            </w:pPr>
            <w:r w:rsidRPr="00730C64">
              <w:rPr>
                <w:rFonts w:ascii="Arial" w:eastAsiaTheme="minorEastAsia" w:hAnsi="Arial" w:cs="Arial"/>
                <w:iCs/>
                <w:sz w:val="22"/>
                <w:szCs w:val="22"/>
                <w:lang w:val="en-GB"/>
              </w:rPr>
              <w:t>LEPTON NUMBER</w:t>
            </w:r>
          </w:p>
        </w:tc>
        <w:tc>
          <w:tcPr>
            <w:tcW w:w="1985" w:type="dxa"/>
            <w:vAlign w:val="center"/>
          </w:tcPr>
          <w:p w14:paraId="45206923" w14:textId="77777777" w:rsidR="00730C64" w:rsidRPr="00730C64" w:rsidRDefault="00730C64" w:rsidP="004A7144">
            <w:pPr>
              <w:pStyle w:val="ListParagraph"/>
              <w:ind w:left="0"/>
              <w:jc w:val="center"/>
              <w:rPr>
                <w:rFonts w:ascii="Arial" w:hAnsi="Arial" w:cs="Arial"/>
                <w:b/>
                <w:bCs/>
                <w:iCs/>
                <w:sz w:val="22"/>
                <w:szCs w:val="22"/>
                <w:lang w:val="en-GB"/>
              </w:rPr>
            </w:pPr>
          </w:p>
        </w:tc>
      </w:tr>
      <w:tr w:rsidR="00730C64" w:rsidRPr="00730C64" w14:paraId="51BDFBC7" w14:textId="77777777" w:rsidTr="00562259">
        <w:trPr>
          <w:trHeight w:val="567"/>
        </w:trPr>
        <w:tc>
          <w:tcPr>
            <w:tcW w:w="4536" w:type="dxa"/>
            <w:vAlign w:val="center"/>
          </w:tcPr>
          <w:p w14:paraId="2DB1C5F0" w14:textId="1B5C5DA2" w:rsidR="00730C64" w:rsidRPr="00730C64" w:rsidRDefault="00481CCA" w:rsidP="004A7144">
            <w:pPr>
              <w:pStyle w:val="ListParagraph"/>
              <w:ind w:left="0"/>
              <w:jc w:val="center"/>
              <w:rPr>
                <w:rFonts w:ascii="Arial" w:eastAsiaTheme="minorEastAsia" w:hAnsi="Arial" w:cs="Arial"/>
                <w:iCs/>
                <w:sz w:val="22"/>
                <w:szCs w:val="22"/>
                <w:lang w:val="en-GB"/>
              </w:rPr>
            </w:pPr>
            <w:r w:rsidRPr="00730C64">
              <w:rPr>
                <w:rFonts w:ascii="Arial" w:eastAsiaTheme="minorEastAsia" w:hAnsi="Arial" w:cs="Arial"/>
                <w:iCs/>
                <w:sz w:val="22"/>
                <w:szCs w:val="22"/>
                <w:lang w:val="en-GB"/>
              </w:rPr>
              <w:t xml:space="preserve">NAME </w:t>
            </w:r>
            <w:r>
              <w:rPr>
                <w:rFonts w:ascii="Arial" w:eastAsiaTheme="minorEastAsia" w:hAnsi="Arial" w:cs="Arial"/>
                <w:iCs/>
                <w:sz w:val="22"/>
                <w:szCs w:val="22"/>
                <w:lang w:val="en-GB"/>
              </w:rPr>
              <w:t xml:space="preserve">and </w:t>
            </w:r>
            <w:r w:rsidR="00730C64" w:rsidRPr="00730C64">
              <w:rPr>
                <w:rFonts w:ascii="Arial" w:eastAsiaTheme="minorEastAsia" w:hAnsi="Arial" w:cs="Arial"/>
                <w:iCs/>
                <w:sz w:val="22"/>
                <w:szCs w:val="22"/>
                <w:lang w:val="en-GB"/>
              </w:rPr>
              <w:t>SYMBOL</w:t>
            </w:r>
          </w:p>
        </w:tc>
        <w:tc>
          <w:tcPr>
            <w:tcW w:w="1985" w:type="dxa"/>
            <w:vAlign w:val="center"/>
          </w:tcPr>
          <w:p w14:paraId="18034D6D" w14:textId="77777777" w:rsidR="00730C64" w:rsidRPr="00730C64" w:rsidRDefault="00730C64" w:rsidP="004A7144">
            <w:pPr>
              <w:pStyle w:val="ListParagraph"/>
              <w:ind w:left="0"/>
              <w:jc w:val="center"/>
              <w:rPr>
                <w:rFonts w:ascii="Arial" w:hAnsi="Arial" w:cs="Arial"/>
                <w:b/>
                <w:bCs/>
                <w:iCs/>
                <w:sz w:val="22"/>
                <w:szCs w:val="22"/>
                <w:lang w:val="en-GB"/>
              </w:rPr>
            </w:pPr>
          </w:p>
        </w:tc>
      </w:tr>
    </w:tbl>
    <w:p w14:paraId="3178F70B" w14:textId="77777777" w:rsidR="007B1228" w:rsidRPr="00F4702B" w:rsidRDefault="007B1228" w:rsidP="00F4702B">
      <w:pPr>
        <w:rPr>
          <w:rFonts w:ascii="Arial" w:hAnsi="Arial" w:cs="Arial"/>
          <w:sz w:val="22"/>
          <w:szCs w:val="22"/>
          <w:lang w:val="en-GB"/>
        </w:rPr>
      </w:pPr>
    </w:p>
    <w:p w14:paraId="195173D6" w14:textId="77777777" w:rsidR="003F3A8B" w:rsidRDefault="003F3A8B" w:rsidP="003F3A8B">
      <w:pPr>
        <w:rPr>
          <w:rFonts w:ascii="Arial" w:hAnsi="Arial" w:cs="Arial"/>
          <w:b/>
          <w:sz w:val="22"/>
          <w:szCs w:val="22"/>
        </w:rPr>
      </w:pPr>
    </w:p>
    <w:p w14:paraId="1E19735C" w14:textId="6F79EDA5" w:rsidR="00EF286E" w:rsidRDefault="00EF286E">
      <w:pPr>
        <w:spacing w:after="160" w:line="259" w:lineRule="auto"/>
        <w:rPr>
          <w:rFonts w:ascii="Arial" w:hAnsi="Arial" w:cs="Arial"/>
          <w:b/>
          <w:sz w:val="22"/>
          <w:szCs w:val="22"/>
        </w:rPr>
      </w:pPr>
      <w:r>
        <w:rPr>
          <w:rFonts w:ascii="Arial" w:hAnsi="Arial" w:cs="Arial"/>
          <w:b/>
          <w:sz w:val="22"/>
          <w:szCs w:val="22"/>
        </w:rPr>
        <w:br w:type="page"/>
      </w:r>
    </w:p>
    <w:p w14:paraId="6E36CE46" w14:textId="6ADDB358" w:rsidR="00EF286E" w:rsidRDefault="00EF286E" w:rsidP="00EF286E">
      <w:pPr>
        <w:rPr>
          <w:rFonts w:ascii="Arial" w:hAnsi="Arial" w:cs="Arial"/>
          <w:b/>
          <w:sz w:val="22"/>
          <w:szCs w:val="22"/>
        </w:rPr>
      </w:pPr>
      <w:r w:rsidRPr="0079189C">
        <w:rPr>
          <w:rFonts w:ascii="Arial" w:hAnsi="Arial" w:cs="Arial"/>
          <w:b/>
          <w:sz w:val="22"/>
          <w:szCs w:val="22"/>
        </w:rPr>
        <w:lastRenderedPageBreak/>
        <w:t xml:space="preserve">Question </w:t>
      </w:r>
      <w:r>
        <w:rPr>
          <w:rFonts w:ascii="Arial" w:hAnsi="Arial" w:cs="Arial"/>
          <w:b/>
          <w:sz w:val="22"/>
          <w:szCs w:val="22"/>
        </w:rPr>
        <w:t>16</w:t>
      </w:r>
      <w:r>
        <w:rPr>
          <w:rFonts w:ascii="Arial" w:hAnsi="Arial" w:cs="Arial"/>
          <w:b/>
          <w:sz w:val="22"/>
          <w:szCs w:val="22"/>
        </w:rPr>
        <w:tab/>
      </w:r>
      <w:r>
        <w:rPr>
          <w:rFonts w:ascii="Arial" w:hAnsi="Arial" w:cs="Arial"/>
          <w:b/>
          <w:sz w:val="22"/>
          <w:szCs w:val="22"/>
        </w:rPr>
        <w:tab/>
      </w:r>
      <w:r>
        <w:rPr>
          <w:rFonts w:ascii="Arial" w:hAnsi="Arial" w:cs="Arial"/>
          <w:b/>
          <w:sz w:val="22"/>
          <w:szCs w:val="22"/>
        </w:rPr>
        <w:tab/>
      </w:r>
      <w:r>
        <w:rPr>
          <w:rFonts w:ascii="Arial" w:hAnsi="Arial" w:cs="Arial"/>
          <w:b/>
          <w:sz w:val="22"/>
          <w:szCs w:val="22"/>
        </w:rPr>
        <w:tab/>
      </w:r>
      <w:r>
        <w:rPr>
          <w:rFonts w:ascii="Arial" w:hAnsi="Arial" w:cs="Arial"/>
          <w:b/>
          <w:sz w:val="22"/>
          <w:szCs w:val="22"/>
        </w:rPr>
        <w:tab/>
      </w:r>
      <w:r>
        <w:rPr>
          <w:rFonts w:ascii="Arial" w:hAnsi="Arial" w:cs="Arial"/>
          <w:b/>
          <w:sz w:val="22"/>
          <w:szCs w:val="22"/>
        </w:rPr>
        <w:tab/>
      </w:r>
      <w:r>
        <w:rPr>
          <w:rFonts w:ascii="Arial" w:hAnsi="Arial" w:cs="Arial"/>
          <w:b/>
          <w:sz w:val="22"/>
          <w:szCs w:val="22"/>
        </w:rPr>
        <w:tab/>
      </w:r>
      <w:r>
        <w:rPr>
          <w:rFonts w:ascii="Arial" w:hAnsi="Arial" w:cs="Arial"/>
          <w:b/>
          <w:sz w:val="22"/>
          <w:szCs w:val="22"/>
        </w:rPr>
        <w:tab/>
      </w:r>
      <w:r>
        <w:rPr>
          <w:rFonts w:ascii="Arial" w:hAnsi="Arial" w:cs="Arial"/>
          <w:b/>
          <w:sz w:val="22"/>
          <w:szCs w:val="22"/>
        </w:rPr>
        <w:tab/>
      </w:r>
      <w:r>
        <w:rPr>
          <w:rFonts w:ascii="Arial" w:hAnsi="Arial" w:cs="Arial"/>
          <w:b/>
          <w:sz w:val="22"/>
          <w:szCs w:val="22"/>
        </w:rPr>
        <w:tab/>
      </w:r>
      <w:r>
        <w:rPr>
          <w:rFonts w:ascii="Arial" w:hAnsi="Arial" w:cs="Arial"/>
          <w:b/>
          <w:sz w:val="22"/>
          <w:szCs w:val="22"/>
        </w:rPr>
        <w:tab/>
        <w:t>(1</w:t>
      </w:r>
      <w:r w:rsidR="009D18B1">
        <w:rPr>
          <w:rFonts w:ascii="Arial" w:hAnsi="Arial" w:cs="Arial"/>
          <w:b/>
          <w:sz w:val="22"/>
          <w:szCs w:val="22"/>
        </w:rPr>
        <w:t>5</w:t>
      </w:r>
      <w:r>
        <w:rPr>
          <w:rFonts w:ascii="Arial" w:hAnsi="Arial" w:cs="Arial"/>
          <w:b/>
          <w:sz w:val="22"/>
          <w:szCs w:val="22"/>
        </w:rPr>
        <w:t xml:space="preserve"> marks)</w:t>
      </w:r>
    </w:p>
    <w:p w14:paraId="2A130EED" w14:textId="38306DB8" w:rsidR="00EF286E" w:rsidRDefault="00EF286E" w:rsidP="00EF286E">
      <w:pPr>
        <w:rPr>
          <w:rFonts w:ascii="Arial" w:hAnsi="Arial" w:cs="Arial"/>
          <w:b/>
          <w:sz w:val="22"/>
          <w:szCs w:val="22"/>
        </w:rPr>
      </w:pPr>
    </w:p>
    <w:p w14:paraId="05CC1A35" w14:textId="77777777" w:rsidR="00013965" w:rsidRDefault="00EF286E" w:rsidP="00EF286E">
      <w:pPr>
        <w:spacing w:line="276" w:lineRule="auto"/>
        <w:rPr>
          <w:rFonts w:ascii="Arial" w:hAnsi="Arial" w:cs="Arial"/>
          <w:sz w:val="22"/>
          <w:szCs w:val="22"/>
          <w:lang w:val="en-GB"/>
        </w:rPr>
      </w:pPr>
      <w:r w:rsidRPr="00EF286E">
        <w:rPr>
          <w:rFonts w:ascii="Arial" w:hAnsi="Arial" w:cs="Arial"/>
          <w:sz w:val="22"/>
          <w:szCs w:val="22"/>
          <w:lang w:val="en-GB"/>
        </w:rPr>
        <w:t xml:space="preserve">As part of a physics experiment, some students construct a ‘home-made’ AC generator. The generator has 125 turns and has dimensions 5.50 cm by 6.50 cm. The coil is turned by a handle between the poles of a unform magnetic field. </w:t>
      </w:r>
    </w:p>
    <w:p w14:paraId="22D2085C" w14:textId="77777777" w:rsidR="00013965" w:rsidRDefault="00013965" w:rsidP="00EF286E">
      <w:pPr>
        <w:spacing w:line="276" w:lineRule="auto"/>
        <w:rPr>
          <w:rFonts w:ascii="Arial" w:hAnsi="Arial" w:cs="Arial"/>
          <w:sz w:val="22"/>
          <w:szCs w:val="22"/>
          <w:lang w:val="en-GB"/>
        </w:rPr>
      </w:pPr>
    </w:p>
    <w:p w14:paraId="7C393608" w14:textId="02160BDF" w:rsidR="00EF286E" w:rsidRPr="00EF286E" w:rsidRDefault="00EF286E" w:rsidP="00EF286E">
      <w:pPr>
        <w:spacing w:line="276" w:lineRule="auto"/>
        <w:rPr>
          <w:rFonts w:ascii="Arial" w:hAnsi="Arial" w:cs="Arial"/>
          <w:sz w:val="22"/>
          <w:szCs w:val="22"/>
          <w:lang w:val="en-GB"/>
        </w:rPr>
      </w:pPr>
      <w:r w:rsidRPr="00EF286E">
        <w:rPr>
          <w:rFonts w:ascii="Arial" w:hAnsi="Arial" w:cs="Arial"/>
          <w:sz w:val="22"/>
          <w:szCs w:val="22"/>
          <w:lang w:val="en-GB"/>
        </w:rPr>
        <w:t xml:space="preserve">The students rotate the coil with a frequency of 240 rpm and measure the maximum EMF generated with a voltmeter. The generator is also connected to a light globe. </w:t>
      </w:r>
    </w:p>
    <w:p w14:paraId="77BF50C0" w14:textId="77777777" w:rsidR="00013965" w:rsidRDefault="00013965" w:rsidP="00EF286E">
      <w:pPr>
        <w:spacing w:line="276" w:lineRule="auto"/>
        <w:rPr>
          <w:rFonts w:ascii="Arial" w:hAnsi="Arial" w:cs="Arial"/>
          <w:sz w:val="22"/>
          <w:szCs w:val="22"/>
          <w:lang w:val="en-GB"/>
        </w:rPr>
      </w:pPr>
    </w:p>
    <w:p w14:paraId="39DABB61" w14:textId="6B31FCE2" w:rsidR="00EF286E" w:rsidRPr="00EF286E" w:rsidRDefault="00EF286E" w:rsidP="00EF286E">
      <w:pPr>
        <w:spacing w:line="276" w:lineRule="auto"/>
        <w:rPr>
          <w:rFonts w:ascii="Arial" w:hAnsi="Arial" w:cs="Arial"/>
          <w:sz w:val="22"/>
          <w:szCs w:val="22"/>
          <w:lang w:val="en-GB"/>
        </w:rPr>
      </w:pPr>
      <w:r w:rsidRPr="00EF286E">
        <w:rPr>
          <w:rFonts w:ascii="Arial" w:hAnsi="Arial" w:cs="Arial"/>
          <w:sz w:val="22"/>
          <w:szCs w:val="22"/>
          <w:lang w:val="en-GB"/>
        </w:rPr>
        <w:t xml:space="preserve">Using this data, the students determine the strength of the uniform magnetic field. </w:t>
      </w:r>
    </w:p>
    <w:p w14:paraId="62D14F3D" w14:textId="77777777" w:rsidR="00EF286E" w:rsidRDefault="00EF286E" w:rsidP="00EF286E">
      <w:pPr>
        <w:spacing w:line="276" w:lineRule="auto"/>
        <w:rPr>
          <w:rFonts w:ascii="Arial" w:hAnsi="Arial" w:cs="Arial"/>
          <w:sz w:val="22"/>
          <w:szCs w:val="22"/>
          <w:lang w:val="en-GB"/>
        </w:rPr>
      </w:pPr>
    </w:p>
    <w:p w14:paraId="1753566D" w14:textId="55D83760" w:rsidR="00EF286E" w:rsidRDefault="00EF286E" w:rsidP="00EF286E">
      <w:pPr>
        <w:spacing w:line="276" w:lineRule="auto"/>
        <w:rPr>
          <w:rFonts w:ascii="Arial" w:hAnsi="Arial" w:cs="Arial"/>
          <w:sz w:val="22"/>
          <w:szCs w:val="22"/>
          <w:lang w:val="en-GB"/>
        </w:rPr>
      </w:pPr>
      <w:r w:rsidRPr="00EF286E">
        <w:rPr>
          <w:rFonts w:ascii="Arial" w:hAnsi="Arial" w:cs="Arial"/>
          <w:sz w:val="22"/>
          <w:szCs w:val="22"/>
          <w:lang w:val="en-GB"/>
        </w:rPr>
        <w:t>A diagram of the top view of the AC generator is shown below.</w:t>
      </w:r>
    </w:p>
    <w:p w14:paraId="3A0B7898" w14:textId="4B0FE8D9" w:rsidR="00A85BFD" w:rsidRDefault="00A85BFD" w:rsidP="00EF286E">
      <w:pPr>
        <w:spacing w:line="276" w:lineRule="auto"/>
        <w:rPr>
          <w:rFonts w:ascii="Arial" w:hAnsi="Arial" w:cs="Arial"/>
          <w:sz w:val="22"/>
          <w:szCs w:val="22"/>
          <w:lang w:val="en-GB"/>
        </w:rPr>
      </w:pPr>
      <w:r w:rsidRPr="00EF286E">
        <w:rPr>
          <w:rFonts w:ascii="Arial" w:hAnsi="Arial" w:cs="Arial"/>
          <w:noProof/>
          <w:sz w:val="22"/>
          <w:szCs w:val="22"/>
          <w:lang w:val="en-GB"/>
        </w:rPr>
        <mc:AlternateContent>
          <mc:Choice Requires="wps">
            <w:drawing>
              <wp:anchor distT="0" distB="0" distL="114300" distR="114300" simplePos="0" relativeHeight="251658479" behindDoc="1" locked="0" layoutInCell="1" allowOverlap="1" wp14:anchorId="392BD138" wp14:editId="7C258594">
                <wp:simplePos x="0" y="0"/>
                <wp:positionH relativeFrom="column">
                  <wp:posOffset>2857500</wp:posOffset>
                </wp:positionH>
                <wp:positionV relativeFrom="paragraph">
                  <wp:posOffset>71755</wp:posOffset>
                </wp:positionV>
                <wp:extent cx="914400" cy="228600"/>
                <wp:effectExtent l="0" t="0" r="0" b="0"/>
                <wp:wrapNone/>
                <wp:docPr id="271" name="Text Box 271"/>
                <wp:cNvGraphicFramePr/>
                <a:graphic xmlns:a="http://schemas.openxmlformats.org/drawingml/2006/main">
                  <a:graphicData uri="http://schemas.microsoft.com/office/word/2010/wordprocessingShape">
                    <wps:wsp>
                      <wps:cNvSpPr txBox="1"/>
                      <wps:spPr>
                        <a:xfrm>
                          <a:off x="0" y="0"/>
                          <a:ext cx="914400" cy="228600"/>
                        </a:xfrm>
                        <a:prstGeom prst="rect">
                          <a:avLst/>
                        </a:prstGeom>
                        <a:solidFill>
                          <a:schemeClr val="lt1"/>
                        </a:solidFill>
                        <a:ln w="6350">
                          <a:noFill/>
                        </a:ln>
                      </wps:spPr>
                      <wps:txbx>
                        <w:txbxContent>
                          <w:p w14:paraId="02B3DD4C" w14:textId="77777777" w:rsidR="00EF286E" w:rsidRPr="00AA64D9" w:rsidRDefault="00EF286E" w:rsidP="00EF286E">
                            <w:pPr>
                              <w:rPr>
                                <w:rFonts w:ascii="Arial" w:hAnsi="Arial" w:cs="Arial"/>
                                <w:sz w:val="18"/>
                                <w:szCs w:val="18"/>
                                <w:lang w:val="en-GB"/>
                              </w:rPr>
                            </w:pPr>
                            <w:r>
                              <w:rPr>
                                <w:rFonts w:ascii="Arial" w:hAnsi="Arial" w:cs="Arial"/>
                                <w:sz w:val="18"/>
                                <w:szCs w:val="18"/>
                                <w:lang w:val="en-GB"/>
                              </w:rPr>
                              <w:t>handle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92BD138" id="Text Box 271" o:spid="_x0000_s1114" type="#_x0000_t202" style="position:absolute;margin-left:225pt;margin-top:5.65pt;width:1in;height:18pt;z-index:-251658001;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" fillcolor="white [3201]" stroked="f" strokeweight=".5pt">
                <v:textbox>
                  <w:txbxContent>
                    <w:p w14:paraId="02B3DD4C" w14:textId="77777777" w:rsidR="00EF286E" w:rsidRPr="00AA64D9" w:rsidRDefault="00EF286E" w:rsidP="00EF286E">
                      <w:pPr>
                        <w:rPr>
                          <w:rFonts w:ascii="Arial" w:hAnsi="Arial" w:cs="Arial"/>
                          <w:sz w:val="18"/>
                          <w:szCs w:val="18"/>
                          <w:lang w:val="en-GB"/>
                        </w:rPr>
                      </w:pPr>
                      <w:r>
                        <w:rPr>
                          <w:rFonts w:ascii="Arial" w:hAnsi="Arial" w:cs="Arial"/>
                          <w:sz w:val="18"/>
                          <w:szCs w:val="18"/>
                          <w:lang w:val="en-GB"/>
                        </w:rPr>
                        <w:t>handle</w:t>
                      </w:r>
                    </w:p>
                  </w:txbxContent>
                </v:textbox>
              </v:shape>
            </w:pict>
          </mc:Fallback>
        </mc:AlternateContent>
      </w:r>
      <w:r>
        <w:rPr>
          <w:rFonts w:ascii="Arial" w:hAnsi="Arial" w:cs="Arial"/>
          <w:noProof/>
          <w:sz w:val="22"/>
          <w:szCs w:val="22"/>
          <w:lang w:val="en-GB"/>
        </w:rPr>
        <mc:AlternateContent>
          <mc:Choice Requires="wps">
            <w:drawing>
              <wp:anchor distT="0" distB="0" distL="114300" distR="114300" simplePos="0" relativeHeight="251658555" behindDoc="0" locked="0" layoutInCell="1" allowOverlap="1" wp14:anchorId="5DDDA94D" wp14:editId="56432C53">
                <wp:simplePos x="0" y="0"/>
                <wp:positionH relativeFrom="column">
                  <wp:posOffset>2856230</wp:posOffset>
                </wp:positionH>
                <wp:positionV relativeFrom="paragraph">
                  <wp:posOffset>161925</wp:posOffset>
                </wp:positionV>
                <wp:extent cx="635" cy="139700"/>
                <wp:effectExtent l="19050" t="19050" r="37465" b="12700"/>
                <wp:wrapNone/>
                <wp:docPr id="335" name="Straight Connector 335"/>
                <wp:cNvGraphicFramePr/>
                <a:graphic xmlns:a="http://schemas.openxmlformats.org/drawingml/2006/main">
                  <a:graphicData uri="http://schemas.microsoft.com/office/word/2010/wordprocessingShape">
                    <wps:wsp>
                      <wps:cNvCnPr/>
                      <wps:spPr>
                        <a:xfrm flipV="1">
                          <a:off x="0" y="0"/>
                          <a:ext cx="635" cy="13970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w:pict>
              <v:line w14:anchorId="6C59708D" id="Straight Connector 335" o:spid="_x0000_s1026" style="position:absolute;flip:y;z-index:252555264;visibility:visible;mso-wrap-style:square;mso-wrap-distance-left:9pt;mso-wrap-distance-top:0;mso-wrap-distance-right:9pt;mso-wrap-distance-bottom:0;mso-position-horizontal:absolute;mso-position-horizontal-relative:text;mso-position-vertical:absolute;mso-position-vertical-relative:text" from="224.9pt,12.75pt" to="224.95pt,2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" strokecolor="black [3213]" strokeweight="2.25pt">
                <v:stroke joinstyle="miter"/>
              </v:line>
            </w:pict>
          </mc:Fallback>
        </mc:AlternateContent>
      </w:r>
    </w:p>
    <w:p w14:paraId="51469FBA" w14:textId="07A6299F" w:rsidR="00A85BFD" w:rsidRPr="00EF286E" w:rsidRDefault="00A85BFD" w:rsidP="00EF286E">
      <w:pPr>
        <w:spacing w:line="276" w:lineRule="auto"/>
        <w:rPr>
          <w:rFonts w:ascii="Arial" w:hAnsi="Arial" w:cs="Arial"/>
          <w:sz w:val="22"/>
          <w:szCs w:val="22"/>
          <w:lang w:val="en-GB"/>
        </w:rPr>
      </w:pPr>
      <w:r>
        <w:rPr>
          <w:rFonts w:ascii="Arial" w:hAnsi="Arial" w:cs="Arial"/>
          <w:noProof/>
          <w:sz w:val="22"/>
          <w:szCs w:val="22"/>
          <w:lang w:val="en-GB"/>
        </w:rPr>
        <mc:AlternateContent>
          <mc:Choice Requires="wps">
            <w:drawing>
              <wp:anchor distT="0" distB="0" distL="114300" distR="114300" simplePos="0" relativeHeight="251658554" behindDoc="0" locked="0" layoutInCell="1" allowOverlap="1" wp14:anchorId="25197BDE" wp14:editId="5CFC84F8">
                <wp:simplePos x="0" y="0"/>
                <wp:positionH relativeFrom="column">
                  <wp:posOffset>2507615</wp:posOffset>
                </wp:positionH>
                <wp:positionV relativeFrom="paragraph">
                  <wp:posOffset>116840</wp:posOffset>
                </wp:positionV>
                <wp:extent cx="348615" cy="0"/>
                <wp:effectExtent l="0" t="19050" r="32385" b="19050"/>
                <wp:wrapNone/>
                <wp:docPr id="330" name="Straight Connector 330"/>
                <wp:cNvGraphicFramePr/>
                <a:graphic xmlns:a="http://schemas.openxmlformats.org/drawingml/2006/main">
                  <a:graphicData uri="http://schemas.microsoft.com/office/word/2010/wordprocessingShape">
                    <wps:wsp>
                      <wps:cNvCnPr/>
                      <wps:spPr>
                        <a:xfrm>
                          <a:off x="0" y="0"/>
                          <a:ext cx="348615" cy="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w:pict>
              <v:line w14:anchorId="76426F1B" id="Straight Connector 330" o:spid="_x0000_s1026" style="position:absolute;z-index:252554240;visibility:visible;mso-wrap-style:square;mso-wrap-distance-left:9pt;mso-wrap-distance-top:0;mso-wrap-distance-right:9pt;mso-wrap-distance-bottom:0;mso-position-horizontal:absolute;mso-position-horizontal-relative:text;mso-position-vertical:absolute;mso-position-vertical-relative:text" from="197.45pt,9.2pt" to="224.9pt,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" strokecolor="black [3213]" strokeweight="2.25pt">
                <v:stroke joinstyle="miter"/>
              </v:line>
            </w:pict>
          </mc:Fallback>
        </mc:AlternateContent>
      </w:r>
      <w:r>
        <w:rPr>
          <w:rFonts w:ascii="Arial" w:hAnsi="Arial" w:cs="Arial"/>
          <w:noProof/>
          <w:sz w:val="22"/>
          <w:szCs w:val="22"/>
          <w:lang w:val="en-GB"/>
        </w:rPr>
        <mc:AlternateContent>
          <mc:Choice Requires="wps">
            <w:drawing>
              <wp:anchor distT="0" distB="0" distL="114300" distR="114300" simplePos="0" relativeHeight="251658553" behindDoc="0" locked="0" layoutInCell="1" allowOverlap="1" wp14:anchorId="08A1C7B4" wp14:editId="79D952F4">
                <wp:simplePos x="0" y="0"/>
                <wp:positionH relativeFrom="column">
                  <wp:posOffset>2506980</wp:posOffset>
                </wp:positionH>
                <wp:positionV relativeFrom="paragraph">
                  <wp:posOffset>116840</wp:posOffset>
                </wp:positionV>
                <wp:extent cx="0" cy="508000"/>
                <wp:effectExtent l="19050" t="19050" r="19050" b="6350"/>
                <wp:wrapNone/>
                <wp:docPr id="328" name="Straight Connector 328"/>
                <wp:cNvGraphicFramePr/>
                <a:graphic xmlns:a="http://schemas.openxmlformats.org/drawingml/2006/main">
                  <a:graphicData uri="http://schemas.microsoft.com/office/word/2010/wordprocessingShape">
                    <wps:wsp>
                      <wps:cNvCnPr/>
                      <wps:spPr>
                        <a:xfrm flipV="1">
                          <a:off x="0" y="0"/>
                          <a:ext cx="0" cy="50800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w:pict>
              <v:line w14:anchorId="39A6471A" id="Straight Connector 328" o:spid="_x0000_s1026" style="position:absolute;flip:y;z-index:252553216;visibility:visible;mso-wrap-style:square;mso-wrap-distance-left:9pt;mso-wrap-distance-top:0;mso-wrap-distance-right:9pt;mso-wrap-distance-bottom:0;mso-position-horizontal:absolute;mso-position-horizontal-relative:text;mso-position-vertical:absolute;mso-position-vertical-relative:text" from="197.4pt,9.2pt" to="197.4pt,4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" strokecolor="black [3213]" strokeweight="2.25pt">
                <v:stroke joinstyle="miter"/>
              </v:line>
            </w:pict>
          </mc:Fallback>
        </mc:AlternateContent>
      </w:r>
    </w:p>
    <w:p w14:paraId="7327536F" w14:textId="25C67F57" w:rsidR="00EF286E" w:rsidRPr="00EF286E" w:rsidRDefault="00EF286E" w:rsidP="00EF286E">
      <w:pPr>
        <w:spacing w:line="276" w:lineRule="auto"/>
        <w:rPr>
          <w:rFonts w:ascii="Arial" w:hAnsi="Arial" w:cs="Arial"/>
          <w:sz w:val="22"/>
          <w:szCs w:val="22"/>
          <w:lang w:val="en-GB"/>
        </w:rPr>
      </w:pPr>
    </w:p>
    <w:p w14:paraId="46B8C03C" w14:textId="7B680257" w:rsidR="00EF286E" w:rsidRPr="00EF286E" w:rsidRDefault="00EF286E" w:rsidP="00EF286E">
      <w:pPr>
        <w:spacing w:line="276" w:lineRule="auto"/>
        <w:rPr>
          <w:rFonts w:ascii="Arial" w:hAnsi="Arial" w:cs="Arial"/>
          <w:sz w:val="22"/>
          <w:szCs w:val="22"/>
          <w:lang w:val="en-GB"/>
        </w:rPr>
      </w:pPr>
    </w:p>
    <w:p w14:paraId="38B3A1D4" w14:textId="342C5A11" w:rsidR="00EF286E" w:rsidRPr="00EF286E" w:rsidRDefault="00EF286E" w:rsidP="00EF286E">
      <w:pPr>
        <w:spacing w:line="276" w:lineRule="auto"/>
        <w:rPr>
          <w:rFonts w:ascii="Arial" w:hAnsi="Arial" w:cs="Arial"/>
          <w:sz w:val="22"/>
          <w:szCs w:val="22"/>
          <w:lang w:val="en-GB"/>
        </w:rPr>
      </w:pPr>
      <w:r w:rsidRPr="00EF286E">
        <w:rPr>
          <w:rFonts w:ascii="Arial" w:hAnsi="Arial" w:cs="Arial"/>
          <w:noProof/>
          <w:sz w:val="22"/>
          <w:szCs w:val="22"/>
          <w:lang w:val="en-GB"/>
        </w:rPr>
        <mc:AlternateContent>
          <mc:Choice Requires="wps">
            <w:drawing>
              <wp:anchor distT="0" distB="0" distL="114300" distR="114300" simplePos="0" relativeHeight="251658475" behindDoc="1" locked="0" layoutInCell="1" allowOverlap="1" wp14:anchorId="07E787C6" wp14:editId="58506A8E">
                <wp:simplePos x="0" y="0"/>
                <wp:positionH relativeFrom="column">
                  <wp:posOffset>2262505</wp:posOffset>
                </wp:positionH>
                <wp:positionV relativeFrom="paragraph">
                  <wp:posOffset>228600</wp:posOffset>
                </wp:positionV>
                <wp:extent cx="914400" cy="228600"/>
                <wp:effectExtent l="0" t="0" r="0" b="0"/>
                <wp:wrapNone/>
                <wp:docPr id="275" name="Text Box 275"/>
                <wp:cNvGraphicFramePr/>
                <a:graphic xmlns:a="http://schemas.openxmlformats.org/drawingml/2006/main">
                  <a:graphicData uri="http://schemas.microsoft.com/office/word/2010/wordprocessingShape">
                    <wps:wsp>
                      <wps:cNvSpPr txBox="1"/>
                      <wps:spPr>
                        <a:xfrm>
                          <a:off x="0" y="0"/>
                          <a:ext cx="914400" cy="228600"/>
                        </a:xfrm>
                        <a:prstGeom prst="rect">
                          <a:avLst/>
                        </a:prstGeom>
                        <a:solidFill>
                          <a:schemeClr val="lt1"/>
                        </a:solidFill>
                        <a:ln w="6350">
                          <a:noFill/>
                        </a:ln>
                      </wps:spPr>
                      <wps:txbx>
                        <w:txbxContent>
                          <w:p w14:paraId="51264E7A" w14:textId="77777777" w:rsidR="00EF286E" w:rsidRPr="00AA64D9" w:rsidRDefault="00EF286E" w:rsidP="00EF286E">
                            <w:pPr>
                              <w:rPr>
                                <w:rFonts w:ascii="Arial" w:hAnsi="Arial" w:cs="Arial"/>
                                <w:sz w:val="18"/>
                                <w:szCs w:val="18"/>
                                <w:lang w:val="en-GB"/>
                              </w:rPr>
                            </w:pPr>
                            <w:r>
                              <w:rPr>
                                <w:rFonts w:ascii="Arial" w:hAnsi="Arial" w:cs="Arial"/>
                                <w:sz w:val="18"/>
                                <w:szCs w:val="18"/>
                                <w:lang w:val="en-GB"/>
                              </w:rPr>
                              <w:t>5</w:t>
                            </w:r>
                            <w:r w:rsidRPr="00AA64D9">
                              <w:rPr>
                                <w:rFonts w:ascii="Arial" w:hAnsi="Arial" w:cs="Arial"/>
                                <w:sz w:val="18"/>
                                <w:szCs w:val="18"/>
                                <w:lang w:val="en-GB"/>
                              </w:rPr>
                              <w:t>.50 cm</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7E787C6" id="Text Box 275" o:spid="_x0000_s1115" type="#_x0000_t202" style="position:absolute;margin-left:178.15pt;margin-top:18pt;width:1in;height:18pt;z-index:-251658005;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" fillcolor="white [3201]" stroked="f" strokeweight=".5pt">
                <v:textbox>
                  <w:txbxContent>
                    <w:p w14:paraId="51264E7A" w14:textId="77777777" w:rsidR="00EF286E" w:rsidRPr="00AA64D9" w:rsidRDefault="00EF286E" w:rsidP="00EF286E">
                      <w:pPr>
                        <w:rPr>
                          <w:rFonts w:ascii="Arial" w:hAnsi="Arial" w:cs="Arial"/>
                          <w:sz w:val="18"/>
                          <w:szCs w:val="18"/>
                          <w:lang w:val="en-GB"/>
                        </w:rPr>
                      </w:pPr>
                      <w:r>
                        <w:rPr>
                          <w:rFonts w:ascii="Arial" w:hAnsi="Arial" w:cs="Arial"/>
                          <w:sz w:val="18"/>
                          <w:szCs w:val="18"/>
                          <w:lang w:val="en-GB"/>
                        </w:rPr>
                        <w:t>5</w:t>
                      </w:r>
                      <w:r w:rsidRPr="00AA64D9">
                        <w:rPr>
                          <w:rFonts w:ascii="Arial" w:hAnsi="Arial" w:cs="Arial"/>
                          <w:sz w:val="18"/>
                          <w:szCs w:val="18"/>
                          <w:lang w:val="en-GB"/>
                        </w:rPr>
                        <w:t>.50 cm</w:t>
                      </w:r>
                    </w:p>
                  </w:txbxContent>
                </v:textbox>
              </v:shape>
            </w:pict>
          </mc:Fallback>
        </mc:AlternateContent>
      </w:r>
      <w:r w:rsidRPr="00EF286E">
        <w:rPr>
          <w:rFonts w:ascii="Arial" w:hAnsi="Arial" w:cs="Arial"/>
          <w:noProof/>
          <w:sz w:val="22"/>
          <w:szCs w:val="22"/>
          <w:lang w:val="en-GB"/>
        </w:rPr>
        <mc:AlternateContent>
          <mc:Choice Requires="wps">
            <w:drawing>
              <wp:anchor distT="0" distB="0" distL="114300" distR="114300" simplePos="0" relativeHeight="251658481" behindDoc="0" locked="0" layoutInCell="1" allowOverlap="1" wp14:anchorId="2014A932" wp14:editId="53ABB44F">
                <wp:simplePos x="0" y="0"/>
                <wp:positionH relativeFrom="column">
                  <wp:posOffset>1942465</wp:posOffset>
                </wp:positionH>
                <wp:positionV relativeFrom="paragraph">
                  <wp:posOffset>234950</wp:posOffset>
                </wp:positionV>
                <wp:extent cx="1136015" cy="0"/>
                <wp:effectExtent l="38100" t="76200" r="26035" b="95250"/>
                <wp:wrapNone/>
                <wp:docPr id="276" name="Straight Arrow Connector 276"/>
                <wp:cNvGraphicFramePr/>
                <a:graphic xmlns:a="http://schemas.openxmlformats.org/drawingml/2006/main">
                  <a:graphicData uri="http://schemas.microsoft.com/office/word/2010/wordprocessingShape">
                    <wps:wsp>
                      <wps:cNvCnPr/>
                      <wps:spPr>
                        <a:xfrm>
                          <a:off x="0" y="0"/>
                          <a:ext cx="1136015" cy="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du="http://schemas.microsoft.com/office/word/2023/wordml/word16du">
            <w:pict>
              <v:shape w14:anchorId="235770BC" id="Straight Arrow Connector 276" o:spid="_x0000_s1026" type="#_x0000_t32" style="position:absolute;margin-left:152.95pt;margin-top:18.5pt;width:89.45pt;height:0;z-index:252463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" strokecolor="black [3200]" strokeweight=".5pt">
                <v:stroke startarrow="block" endarrow="block" joinstyle="miter"/>
              </v:shape>
            </w:pict>
          </mc:Fallback>
        </mc:AlternateContent>
      </w:r>
      <w:r w:rsidRPr="00EF286E">
        <w:rPr>
          <w:rFonts w:ascii="Arial" w:hAnsi="Arial" w:cs="Arial"/>
          <w:noProof/>
          <w:sz w:val="22"/>
          <w:szCs w:val="22"/>
          <w:lang w:val="en-GB"/>
        </w:rPr>
        <mc:AlternateContent>
          <mc:Choice Requires="wps">
            <w:drawing>
              <wp:anchor distT="0" distB="0" distL="114300" distR="114300" simplePos="0" relativeHeight="251658474" behindDoc="1" locked="0" layoutInCell="1" allowOverlap="1" wp14:anchorId="7D313009" wp14:editId="630CB457">
                <wp:simplePos x="0" y="0"/>
                <wp:positionH relativeFrom="column">
                  <wp:posOffset>1950720</wp:posOffset>
                </wp:positionH>
                <wp:positionV relativeFrom="paragraph">
                  <wp:posOffset>812800</wp:posOffset>
                </wp:positionV>
                <wp:extent cx="914400" cy="228600"/>
                <wp:effectExtent l="0" t="0" r="0" b="0"/>
                <wp:wrapNone/>
                <wp:docPr id="277" name="Text Box 277"/>
                <wp:cNvGraphicFramePr/>
                <a:graphic xmlns:a="http://schemas.openxmlformats.org/drawingml/2006/main">
                  <a:graphicData uri="http://schemas.microsoft.com/office/word/2010/wordprocessingShape">
                    <wps:wsp>
                      <wps:cNvSpPr txBox="1"/>
                      <wps:spPr>
                        <a:xfrm>
                          <a:off x="0" y="0"/>
                          <a:ext cx="914400" cy="228600"/>
                        </a:xfrm>
                        <a:prstGeom prst="rect">
                          <a:avLst/>
                        </a:prstGeom>
                        <a:solidFill>
                          <a:schemeClr val="lt1"/>
                        </a:solidFill>
                        <a:ln w="6350">
                          <a:noFill/>
                        </a:ln>
                      </wps:spPr>
                      <wps:txbx>
                        <w:txbxContent>
                          <w:p w14:paraId="484509F8" w14:textId="77777777" w:rsidR="00EF286E" w:rsidRPr="00AA64D9" w:rsidRDefault="00EF286E" w:rsidP="00EF286E">
                            <w:pPr>
                              <w:rPr>
                                <w:rFonts w:ascii="Arial" w:hAnsi="Arial" w:cs="Arial"/>
                                <w:sz w:val="18"/>
                                <w:szCs w:val="18"/>
                                <w:lang w:val="en-GB"/>
                              </w:rPr>
                            </w:pPr>
                            <w:r w:rsidRPr="00AA64D9">
                              <w:rPr>
                                <w:rFonts w:ascii="Arial" w:hAnsi="Arial" w:cs="Arial"/>
                                <w:sz w:val="18"/>
                                <w:szCs w:val="18"/>
                                <w:lang w:val="en-GB"/>
                              </w:rPr>
                              <w:t>6.50 cm</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D313009" id="Text Box 277" o:spid="_x0000_s1116" type="#_x0000_t202" style="position:absolute;margin-left:153.6pt;margin-top:64pt;width:1in;height:18pt;z-index:-25165800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" fillcolor="white [3201]" stroked="f" strokeweight=".5pt">
                <v:textbox>
                  <w:txbxContent>
                    <w:p w14:paraId="484509F8" w14:textId="77777777" w:rsidR="00EF286E" w:rsidRPr="00AA64D9" w:rsidRDefault="00EF286E" w:rsidP="00EF286E">
                      <w:pPr>
                        <w:rPr>
                          <w:rFonts w:ascii="Arial" w:hAnsi="Arial" w:cs="Arial"/>
                          <w:sz w:val="18"/>
                          <w:szCs w:val="18"/>
                          <w:lang w:val="en-GB"/>
                        </w:rPr>
                      </w:pPr>
                      <w:r w:rsidRPr="00AA64D9">
                        <w:rPr>
                          <w:rFonts w:ascii="Arial" w:hAnsi="Arial" w:cs="Arial"/>
                          <w:sz w:val="18"/>
                          <w:szCs w:val="18"/>
                          <w:lang w:val="en-GB"/>
                        </w:rPr>
                        <w:t>6.50 cm</w:t>
                      </w:r>
                    </w:p>
                  </w:txbxContent>
                </v:textbox>
              </v:shape>
            </w:pict>
          </mc:Fallback>
        </mc:AlternateContent>
      </w:r>
      <w:r w:rsidRPr="00EF286E">
        <w:rPr>
          <w:rFonts w:ascii="Arial" w:hAnsi="Arial" w:cs="Arial"/>
          <w:noProof/>
          <w:sz w:val="22"/>
          <w:szCs w:val="22"/>
          <w:lang w:val="en-GB"/>
        </w:rPr>
        <mc:AlternateContent>
          <mc:Choice Requires="wps">
            <w:drawing>
              <wp:anchor distT="0" distB="0" distL="114300" distR="114300" simplePos="0" relativeHeight="251658480" behindDoc="0" locked="0" layoutInCell="1" allowOverlap="1" wp14:anchorId="796F5D2C" wp14:editId="40564C95">
                <wp:simplePos x="0" y="0"/>
                <wp:positionH relativeFrom="column">
                  <wp:posOffset>2012950</wp:posOffset>
                </wp:positionH>
                <wp:positionV relativeFrom="paragraph">
                  <wp:posOffset>69850</wp:posOffset>
                </wp:positionV>
                <wp:extent cx="0" cy="1714500"/>
                <wp:effectExtent l="76200" t="38100" r="57150" b="57150"/>
                <wp:wrapNone/>
                <wp:docPr id="278" name="Straight Arrow Connector 278"/>
                <wp:cNvGraphicFramePr/>
                <a:graphic xmlns:a="http://schemas.openxmlformats.org/drawingml/2006/main">
                  <a:graphicData uri="http://schemas.microsoft.com/office/word/2010/wordprocessingShape">
                    <wps:wsp>
                      <wps:cNvCnPr/>
                      <wps:spPr>
                        <a:xfrm>
                          <a:off x="0" y="0"/>
                          <a:ext cx="0" cy="171450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w:pict>
              <v:shape w14:anchorId="2257EC52" id="Straight Arrow Connector 278" o:spid="_x0000_s1026" type="#_x0000_t32" style="position:absolute;margin-left:158.5pt;margin-top:5.5pt;width:0;height:135pt;z-index:252462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" strokecolor="black [3213]" strokeweight=".5pt">
                <v:stroke startarrow="block" endarrow="block" joinstyle="miter"/>
              </v:shape>
            </w:pict>
          </mc:Fallback>
        </mc:AlternateContent>
      </w:r>
      <w:r w:rsidRPr="00EF286E">
        <w:rPr>
          <w:rFonts w:ascii="Arial" w:hAnsi="Arial" w:cs="Arial"/>
          <w:noProof/>
          <w:sz w:val="22"/>
          <w:szCs w:val="22"/>
          <w:lang w:val="en-GB"/>
        </w:rPr>
        <mc:AlternateContent>
          <mc:Choice Requires="wps">
            <w:drawing>
              <wp:anchor distT="0" distB="0" distL="114300" distR="114300" simplePos="0" relativeHeight="251658477" behindDoc="0" locked="0" layoutInCell="1" allowOverlap="1" wp14:anchorId="636079C6" wp14:editId="49692AEC">
                <wp:simplePos x="0" y="0"/>
                <wp:positionH relativeFrom="column">
                  <wp:posOffset>2057400</wp:posOffset>
                </wp:positionH>
                <wp:positionV relativeFrom="paragraph">
                  <wp:posOffset>2527300</wp:posOffset>
                </wp:positionV>
                <wp:extent cx="114300" cy="571500"/>
                <wp:effectExtent l="0" t="38100" r="57150" b="19050"/>
                <wp:wrapNone/>
                <wp:docPr id="280" name="Straight Arrow Connector 280"/>
                <wp:cNvGraphicFramePr/>
                <a:graphic xmlns:a="http://schemas.openxmlformats.org/drawingml/2006/main">
                  <a:graphicData uri="http://schemas.microsoft.com/office/word/2010/wordprocessingShape">
                    <wps:wsp>
                      <wps:cNvCnPr/>
                      <wps:spPr>
                        <a:xfrm flipV="1">
                          <a:off x="0" y="0"/>
                          <a:ext cx="114300" cy="5715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w:pict>
              <v:shapetype w14:anchorId="76C24202" id="_x0000_t32" coordsize="21600,21600" o:spt="32" o:oned="t" path="m,l21600,21600e" filled="f">
                <v:path arrowok="t" fillok="f" o:connecttype="none"/>
                <o:lock v:ext="edit" shapetype="t"/>
              </v:shapetype>
              <v:shape id="Straight Arrow Connector 280" o:spid="_x0000_s1026" type="#_x0000_t32" style="position:absolute;margin-left:162pt;margin-top:199pt;width:9pt;height:45pt;flip:y;z-index:252459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" strokecolor="black [3213]" strokeweight=".5pt">
                <v:stroke endarrow="block" joinstyle="miter"/>
              </v:shape>
            </w:pict>
          </mc:Fallback>
        </mc:AlternateContent>
      </w:r>
      <w:r w:rsidRPr="00EF286E">
        <w:rPr>
          <w:rFonts w:ascii="Arial" w:hAnsi="Arial" w:cs="Arial"/>
          <w:noProof/>
          <w:sz w:val="22"/>
          <w:szCs w:val="22"/>
          <w:lang w:val="en-GB"/>
        </w:rPr>
        <mc:AlternateContent>
          <mc:Choice Requires="wps">
            <w:drawing>
              <wp:anchor distT="0" distB="0" distL="114300" distR="114300" simplePos="0" relativeHeight="251658476" behindDoc="1" locked="0" layoutInCell="1" allowOverlap="1" wp14:anchorId="55794F2C" wp14:editId="29DF1B76">
                <wp:simplePos x="0" y="0"/>
                <wp:positionH relativeFrom="column">
                  <wp:posOffset>1735455</wp:posOffset>
                </wp:positionH>
                <wp:positionV relativeFrom="paragraph">
                  <wp:posOffset>3098800</wp:posOffset>
                </wp:positionV>
                <wp:extent cx="914400" cy="228600"/>
                <wp:effectExtent l="0" t="0" r="6985" b="0"/>
                <wp:wrapNone/>
                <wp:docPr id="281" name="Text Box 281"/>
                <wp:cNvGraphicFramePr/>
                <a:graphic xmlns:a="http://schemas.openxmlformats.org/drawingml/2006/main">
                  <a:graphicData uri="http://schemas.microsoft.com/office/word/2010/wordprocessingShape">
                    <wps:wsp>
                      <wps:cNvSpPr txBox="1"/>
                      <wps:spPr>
                        <a:xfrm>
                          <a:off x="0" y="0"/>
                          <a:ext cx="914400" cy="228600"/>
                        </a:xfrm>
                        <a:prstGeom prst="rect">
                          <a:avLst/>
                        </a:prstGeom>
                        <a:solidFill>
                          <a:schemeClr val="lt1"/>
                        </a:solidFill>
                        <a:ln w="6350">
                          <a:noFill/>
                        </a:ln>
                      </wps:spPr>
                      <wps:txbx>
                        <w:txbxContent>
                          <w:p w14:paraId="534845C8" w14:textId="77777777" w:rsidR="00EF286E" w:rsidRPr="00AA64D9" w:rsidRDefault="00EF286E" w:rsidP="00EF286E">
                            <w:pPr>
                              <w:rPr>
                                <w:rFonts w:ascii="Arial" w:hAnsi="Arial" w:cs="Arial"/>
                                <w:sz w:val="18"/>
                                <w:szCs w:val="18"/>
                                <w:lang w:val="en-GB"/>
                              </w:rPr>
                            </w:pPr>
                            <w:r>
                              <w:rPr>
                                <w:rFonts w:ascii="Arial" w:hAnsi="Arial" w:cs="Arial"/>
                                <w:sz w:val="18"/>
                                <w:szCs w:val="18"/>
                                <w:lang w:val="en-GB"/>
                              </w:rPr>
                              <w:t>Slip rings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5794F2C" id="Text Box 281" o:spid="_x0000_s1117" type="#_x0000_t202" style="position:absolute;margin-left:136.65pt;margin-top:244pt;width:1in;height:18pt;z-index:-25165800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" fillcolor="white [3201]" stroked="f" strokeweight=".5pt">
                <v:textbox>
                  <w:txbxContent>
                    <w:p w14:paraId="534845C8" w14:textId="77777777" w:rsidR="00EF286E" w:rsidRPr="00AA64D9" w:rsidRDefault="00EF286E" w:rsidP="00EF286E">
                      <w:pPr>
                        <w:rPr>
                          <w:rFonts w:ascii="Arial" w:hAnsi="Arial" w:cs="Arial"/>
                          <w:sz w:val="18"/>
                          <w:szCs w:val="18"/>
                          <w:lang w:val="en-GB"/>
                        </w:rPr>
                      </w:pPr>
                      <w:r>
                        <w:rPr>
                          <w:rFonts w:ascii="Arial" w:hAnsi="Arial" w:cs="Arial"/>
                          <w:sz w:val="18"/>
                          <w:szCs w:val="18"/>
                          <w:lang w:val="en-GB"/>
                        </w:rPr>
                        <w:t>Slip rings</w:t>
                      </w:r>
                    </w:p>
                  </w:txbxContent>
                </v:textbox>
              </v:shape>
            </w:pict>
          </mc:Fallback>
        </mc:AlternateContent>
      </w:r>
      <w:r w:rsidRPr="00EF286E">
        <w:rPr>
          <w:rFonts w:ascii="Arial" w:hAnsi="Arial" w:cs="Arial"/>
          <w:noProof/>
          <w:sz w:val="22"/>
          <w:szCs w:val="22"/>
          <w:lang w:val="en-GB"/>
        </w:rPr>
        <mc:AlternateContent>
          <mc:Choice Requires="wps">
            <w:drawing>
              <wp:anchor distT="0" distB="0" distL="114300" distR="114300" simplePos="0" relativeHeight="251658466" behindDoc="0" locked="0" layoutInCell="1" allowOverlap="1" wp14:anchorId="6F2D347D" wp14:editId="34438936">
                <wp:simplePos x="0" y="0"/>
                <wp:positionH relativeFrom="column">
                  <wp:posOffset>800100</wp:posOffset>
                </wp:positionH>
                <wp:positionV relativeFrom="paragraph">
                  <wp:posOffset>3670300</wp:posOffset>
                </wp:positionV>
                <wp:extent cx="457200" cy="457200"/>
                <wp:effectExtent l="0" t="0" r="19050" b="19050"/>
                <wp:wrapNone/>
                <wp:docPr id="282" name="Oval 282"/>
                <wp:cNvGraphicFramePr/>
                <a:graphic xmlns:a="http://schemas.openxmlformats.org/drawingml/2006/main">
                  <a:graphicData uri="http://schemas.microsoft.com/office/word/2010/wordprocessingShape">
                    <wps:wsp>
                      <wps:cNvSpPr/>
                      <wps:spPr>
                        <a:xfrm>
                          <a:off x="0" y="0"/>
                          <a:ext cx="457200" cy="45720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oval w14:anchorId="60297775" id="Oval 282" o:spid="_x0000_s1026" style="position:absolute;margin-left:63pt;margin-top:289pt;width:36pt;height:36pt;z-index:252447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" filled="f" strokecolor="black [3213]" strokeweight="1pt">
                <v:stroke joinstyle="miter"/>
              </v:oval>
            </w:pict>
          </mc:Fallback>
        </mc:AlternateContent>
      </w:r>
      <w:r w:rsidRPr="00EF286E">
        <w:rPr>
          <w:rFonts w:ascii="Arial" w:hAnsi="Arial" w:cs="Arial"/>
          <w:noProof/>
          <w:sz w:val="22"/>
          <w:szCs w:val="22"/>
          <w:lang w:val="en-GB"/>
        </w:rPr>
        <mc:AlternateContent>
          <mc:Choice Requires="wps">
            <w:drawing>
              <wp:anchor distT="0" distB="0" distL="114300" distR="114300" simplePos="0" relativeHeight="251658473" behindDoc="0" locked="0" layoutInCell="1" allowOverlap="1" wp14:anchorId="1DF3A261" wp14:editId="26A91AD6">
                <wp:simplePos x="0" y="0"/>
                <wp:positionH relativeFrom="column">
                  <wp:posOffset>908050</wp:posOffset>
                </wp:positionH>
                <wp:positionV relativeFrom="paragraph">
                  <wp:posOffset>3797300</wp:posOffset>
                </wp:positionV>
                <wp:extent cx="120650" cy="107950"/>
                <wp:effectExtent l="57150" t="57150" r="50165" b="50800"/>
                <wp:wrapNone/>
                <wp:docPr id="283" name="Freeform: Shape 283"/>
                <wp:cNvGraphicFramePr/>
                <a:graphic xmlns:a="http://schemas.openxmlformats.org/drawingml/2006/main">
                  <a:graphicData uri="http://schemas.microsoft.com/office/word/2010/wordprocessingShape">
                    <wps:wsp>
                      <wps:cNvSpPr/>
                      <wps:spPr>
                        <a:xfrm>
                          <a:off x="0" y="0"/>
                          <a:ext cx="120650" cy="107950"/>
                        </a:xfrm>
                        <a:custGeom>
                          <a:avLst/>
                          <a:gdLst>
                            <a:gd name="connsiteX0" fmla="*/ 0 w 120650"/>
                            <a:gd name="connsiteY0" fmla="*/ 0 h 95250"/>
                            <a:gd name="connsiteX1" fmla="*/ 31750 w 120650"/>
                            <a:gd name="connsiteY1" fmla="*/ 69850 h 95250"/>
                            <a:gd name="connsiteX2" fmla="*/ 120650 w 120650"/>
                            <a:gd name="connsiteY2" fmla="*/ 95250 h 95250"/>
                            <a:gd name="connsiteX3" fmla="*/ 120650 w 120650"/>
                            <a:gd name="connsiteY3" fmla="*/ 95250 h 95250"/>
                          </a:gdLst>
                          <a:ahLst/>
                          <a:cxnLst>
                            <a:cxn ang="0">
                              <a:pos x="connsiteX0" y="connsiteY0"/>
                            </a:cxn>
                            <a:cxn ang="0">
                              <a:pos x="connsiteX1" y="connsiteY1"/>
                            </a:cxn>
                            <a:cxn ang="0">
                              <a:pos x="connsiteX2" y="connsiteY2"/>
                            </a:cxn>
                            <a:cxn ang="0">
                              <a:pos x="connsiteX3" y="connsiteY3"/>
                            </a:cxn>
                          </a:cxnLst>
                          <a:rect l="l" t="t" r="r" b="b"/>
                          <a:pathLst>
                            <a:path w="120650" h="95250">
                              <a:moveTo>
                                <a:pt x="0" y="0"/>
                              </a:moveTo>
                              <a:cubicBezTo>
                                <a:pt x="5821" y="26987"/>
                                <a:pt x="11642" y="53975"/>
                                <a:pt x="31750" y="69850"/>
                              </a:cubicBezTo>
                              <a:cubicBezTo>
                                <a:pt x="51858" y="85725"/>
                                <a:pt x="120650" y="95250"/>
                                <a:pt x="120650" y="95250"/>
                              </a:cubicBezTo>
                              <a:lnTo>
                                <a:pt x="120650" y="95250"/>
                              </a:lnTo>
                            </a:path>
                          </a:pathLst>
                        </a:custGeom>
                        <a:noFill/>
                        <a:ln>
                          <a:solidFill>
                            <a:schemeClr val="tx1"/>
                          </a:solidFill>
                        </a:ln>
                        <a:scene3d>
                          <a:camera prst="orthographicFront">
                            <a:rot lat="10800000" lon="0" rev="0"/>
                          </a:camera>
                          <a:lightRig rig="threePt" dir="t"/>
                        </a:scene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1A5D2025" id="Freeform: Shape 283" o:spid="_x0000_s1026" style="position:absolute;margin-left:71.5pt;margin-top:299pt;width:9.5pt;height:8.5pt;z-index:25245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20650,95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" path="m,c5821,26987,11642,53975,31750,69850v20108,15875,88900,25400,88900,25400l120650,95250e" filled="f" strokecolor="black [3213]" strokeweight="1pt">
                <v:stroke joinstyle="miter"/>
                <v:path arrowok="t" o:connecttype="custom" o:connectlocs="0,0;31750,79163;120650,107950;120650,107950" o:connectangles="0,0,0,0"/>
              </v:shape>
            </w:pict>
          </mc:Fallback>
        </mc:AlternateContent>
      </w:r>
      <w:r w:rsidRPr="00EF286E">
        <w:rPr>
          <w:rFonts w:ascii="Arial" w:hAnsi="Arial" w:cs="Arial"/>
          <w:noProof/>
          <w:sz w:val="22"/>
          <w:szCs w:val="22"/>
          <w:lang w:val="en-GB"/>
        </w:rPr>
        <mc:AlternateContent>
          <mc:Choice Requires="wps">
            <w:drawing>
              <wp:anchor distT="0" distB="0" distL="114300" distR="114300" simplePos="0" relativeHeight="251658472" behindDoc="0" locked="0" layoutInCell="1" allowOverlap="1" wp14:anchorId="4077550A" wp14:editId="3D063D8B">
                <wp:simplePos x="0" y="0"/>
                <wp:positionH relativeFrom="column">
                  <wp:posOffset>908050</wp:posOffset>
                </wp:positionH>
                <wp:positionV relativeFrom="paragraph">
                  <wp:posOffset>3905250</wp:posOffset>
                </wp:positionV>
                <wp:extent cx="120650" cy="107950"/>
                <wp:effectExtent l="0" t="0" r="12700" b="25400"/>
                <wp:wrapNone/>
                <wp:docPr id="284" name="Freeform: Shape 284"/>
                <wp:cNvGraphicFramePr/>
                <a:graphic xmlns:a="http://schemas.openxmlformats.org/drawingml/2006/main">
                  <a:graphicData uri="http://schemas.microsoft.com/office/word/2010/wordprocessingShape">
                    <wps:wsp>
                      <wps:cNvSpPr/>
                      <wps:spPr>
                        <a:xfrm>
                          <a:off x="0" y="0"/>
                          <a:ext cx="120650" cy="107950"/>
                        </a:xfrm>
                        <a:custGeom>
                          <a:avLst/>
                          <a:gdLst>
                            <a:gd name="connsiteX0" fmla="*/ 0 w 120650"/>
                            <a:gd name="connsiteY0" fmla="*/ 0 h 95250"/>
                            <a:gd name="connsiteX1" fmla="*/ 31750 w 120650"/>
                            <a:gd name="connsiteY1" fmla="*/ 69850 h 95250"/>
                            <a:gd name="connsiteX2" fmla="*/ 120650 w 120650"/>
                            <a:gd name="connsiteY2" fmla="*/ 95250 h 95250"/>
                            <a:gd name="connsiteX3" fmla="*/ 120650 w 120650"/>
                            <a:gd name="connsiteY3" fmla="*/ 95250 h 95250"/>
                          </a:gdLst>
                          <a:ahLst/>
                          <a:cxnLst>
                            <a:cxn ang="0">
                              <a:pos x="connsiteX0" y="connsiteY0"/>
                            </a:cxn>
                            <a:cxn ang="0">
                              <a:pos x="connsiteX1" y="connsiteY1"/>
                            </a:cxn>
                            <a:cxn ang="0">
                              <a:pos x="connsiteX2" y="connsiteY2"/>
                            </a:cxn>
                            <a:cxn ang="0">
                              <a:pos x="connsiteX3" y="connsiteY3"/>
                            </a:cxn>
                          </a:cxnLst>
                          <a:rect l="l" t="t" r="r" b="b"/>
                          <a:pathLst>
                            <a:path w="120650" h="95250">
                              <a:moveTo>
                                <a:pt x="0" y="0"/>
                              </a:moveTo>
                              <a:cubicBezTo>
                                <a:pt x="5821" y="26987"/>
                                <a:pt x="11642" y="53975"/>
                                <a:pt x="31750" y="69850"/>
                              </a:cubicBezTo>
                              <a:cubicBezTo>
                                <a:pt x="51858" y="85725"/>
                                <a:pt x="120650" y="95250"/>
                                <a:pt x="120650" y="95250"/>
                              </a:cubicBezTo>
                              <a:lnTo>
                                <a:pt x="120650" y="95250"/>
                              </a:lnTo>
                            </a:path>
                          </a:pathLst>
                        </a:cu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du="http://schemas.microsoft.com/office/word/2023/wordml/word16du">
            <w:pict>
              <v:shape w14:anchorId="53AAC86C" id="Freeform: Shape 284" o:spid="_x0000_s1026" style="position:absolute;margin-left:71.5pt;margin-top:307.5pt;width:9.5pt;height:8.5pt;z-index:252453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120650,95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" path="m,c5821,26987,11642,53975,31750,69850v20108,15875,88900,25400,88900,25400l120650,95250e" filled="f" strokecolor="black [3213]" strokeweight="1pt">
                <v:stroke joinstyle="miter"/>
                <v:path arrowok="t" o:connecttype="custom" o:connectlocs="0,0;31750,79163;120650,107950;120650,107950" o:connectangles="0,0,0,0"/>
              </v:shape>
            </w:pict>
          </mc:Fallback>
        </mc:AlternateContent>
      </w:r>
      <w:r w:rsidRPr="00EF286E">
        <w:rPr>
          <w:rFonts w:ascii="Arial" w:hAnsi="Arial" w:cs="Arial"/>
          <w:noProof/>
          <w:sz w:val="22"/>
          <w:szCs w:val="22"/>
          <w:lang w:val="en-GB"/>
        </w:rPr>
        <mc:AlternateContent>
          <mc:Choice Requires="wps">
            <w:drawing>
              <wp:anchor distT="0" distB="0" distL="114300" distR="114300" simplePos="0" relativeHeight="251658469" behindDoc="0" locked="0" layoutInCell="1" allowOverlap="1" wp14:anchorId="3373E054" wp14:editId="7F71C064">
                <wp:simplePos x="0" y="0"/>
                <wp:positionH relativeFrom="column">
                  <wp:posOffset>1028700</wp:posOffset>
                </wp:positionH>
                <wp:positionV relativeFrom="paragraph">
                  <wp:posOffset>4013200</wp:posOffset>
                </wp:positionV>
                <wp:extent cx="0" cy="685800"/>
                <wp:effectExtent l="0" t="0" r="38100" b="19050"/>
                <wp:wrapNone/>
                <wp:docPr id="285" name="Straight Connector 285"/>
                <wp:cNvGraphicFramePr/>
                <a:graphic xmlns:a="http://schemas.openxmlformats.org/drawingml/2006/main">
                  <a:graphicData uri="http://schemas.microsoft.com/office/word/2010/wordprocessingShape">
                    <wps:wsp>
                      <wps:cNvCnPr/>
                      <wps:spPr>
                        <a:xfrm>
                          <a:off x="0" y="0"/>
                          <a:ext cx="0" cy="6858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xmlns:w16du="http://schemas.microsoft.com/office/word/2023/wordml/word16du">
            <w:pict>
              <v:line w14:anchorId="5978E5B3" id="Straight Connector 285" o:spid="_x0000_s1026" style="position:absolute;z-index:252450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81pt,316pt" to="81pt,37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" strokecolor="black [3213]" strokeweight="1.5pt">
                <v:stroke joinstyle="miter"/>
              </v:line>
            </w:pict>
          </mc:Fallback>
        </mc:AlternateContent>
      </w:r>
      <w:r w:rsidRPr="00EF286E">
        <w:rPr>
          <w:rFonts w:ascii="Arial" w:hAnsi="Arial" w:cs="Arial"/>
          <w:noProof/>
          <w:sz w:val="22"/>
          <w:szCs w:val="22"/>
          <w:lang w:val="en-GB"/>
        </w:rPr>
        <mc:AlternateContent>
          <mc:Choice Requires="wps">
            <w:drawing>
              <wp:anchor distT="0" distB="0" distL="114300" distR="114300" simplePos="0" relativeHeight="251658468" behindDoc="0" locked="0" layoutInCell="1" allowOverlap="1" wp14:anchorId="49EEC047" wp14:editId="675338AF">
                <wp:simplePos x="0" y="0"/>
                <wp:positionH relativeFrom="column">
                  <wp:posOffset>1028700</wp:posOffset>
                </wp:positionH>
                <wp:positionV relativeFrom="paragraph">
                  <wp:posOffset>3098800</wp:posOffset>
                </wp:positionV>
                <wp:extent cx="0" cy="685800"/>
                <wp:effectExtent l="0" t="0" r="38100" b="19050"/>
                <wp:wrapNone/>
                <wp:docPr id="286" name="Straight Connector 286"/>
                <wp:cNvGraphicFramePr/>
                <a:graphic xmlns:a="http://schemas.openxmlformats.org/drawingml/2006/main">
                  <a:graphicData uri="http://schemas.microsoft.com/office/word/2010/wordprocessingShape">
                    <wps:wsp>
                      <wps:cNvCnPr/>
                      <wps:spPr>
                        <a:xfrm>
                          <a:off x="0" y="0"/>
                          <a:ext cx="0" cy="6858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xmlns:w16du="http://schemas.microsoft.com/office/word/2023/wordml/word16du">
            <w:pict>
              <v:line w14:anchorId="54A72FB7" id="Straight Connector 286" o:spid="_x0000_s1026" style="position:absolute;z-index:252449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81pt,244pt" to="81pt,2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" strokecolor="black [3213]" strokeweight="1.5pt">
                <v:stroke joinstyle="miter"/>
              </v:line>
            </w:pict>
          </mc:Fallback>
        </mc:AlternateContent>
      </w:r>
      <w:r w:rsidRPr="00EF286E">
        <w:rPr>
          <w:rFonts w:ascii="Arial" w:hAnsi="Arial" w:cs="Arial"/>
          <w:noProof/>
          <w:sz w:val="22"/>
          <w:szCs w:val="22"/>
          <w:lang w:val="en-GB"/>
        </w:rPr>
        <mc:AlternateContent>
          <mc:Choice Requires="wps">
            <w:drawing>
              <wp:anchor distT="0" distB="0" distL="114300" distR="114300" simplePos="0" relativeHeight="251658471" behindDoc="0" locked="0" layoutInCell="1" allowOverlap="1" wp14:anchorId="7EB28A0E" wp14:editId="22673E4A">
                <wp:simplePos x="0" y="0"/>
                <wp:positionH relativeFrom="column">
                  <wp:posOffset>1028700</wp:posOffset>
                </wp:positionH>
                <wp:positionV relativeFrom="paragraph">
                  <wp:posOffset>4699000</wp:posOffset>
                </wp:positionV>
                <wp:extent cx="2971800" cy="0"/>
                <wp:effectExtent l="0" t="0" r="0" b="0"/>
                <wp:wrapNone/>
                <wp:docPr id="287" name="Straight Connector 287"/>
                <wp:cNvGraphicFramePr/>
                <a:graphic xmlns:a="http://schemas.openxmlformats.org/drawingml/2006/main">
                  <a:graphicData uri="http://schemas.microsoft.com/office/word/2010/wordprocessingShape">
                    <wps:wsp>
                      <wps:cNvCnPr/>
                      <wps:spPr>
                        <a:xfrm>
                          <a:off x="0" y="0"/>
                          <a:ext cx="29718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w:pict>
              <v:line w14:anchorId="668DFA16" id="Straight Connector 287" o:spid="_x0000_s1026" style="position:absolute;z-index:252452864;visibility:visible;mso-wrap-style:square;mso-wrap-distance-left:9pt;mso-wrap-distance-top:0;mso-wrap-distance-right:9pt;mso-wrap-distance-bottom:0;mso-position-horizontal:absolute;mso-position-horizontal-relative:text;mso-position-vertical:absolute;mso-position-vertical-relative:text" from="81pt,370pt" to="315pt,37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" strokecolor="black [3213]" strokeweight="1.5pt">
                <v:stroke joinstyle="miter"/>
              </v:line>
            </w:pict>
          </mc:Fallback>
        </mc:AlternateContent>
      </w:r>
      <w:r w:rsidRPr="00EF286E">
        <w:rPr>
          <w:rFonts w:ascii="Arial" w:hAnsi="Arial" w:cs="Arial"/>
          <w:noProof/>
          <w:sz w:val="22"/>
          <w:szCs w:val="22"/>
          <w:lang w:val="en-GB"/>
        </w:rPr>
        <mc:AlternateContent>
          <mc:Choice Requires="wps">
            <w:drawing>
              <wp:anchor distT="0" distB="0" distL="114300" distR="114300" simplePos="0" relativeHeight="251658465" behindDoc="0" locked="0" layoutInCell="1" allowOverlap="1" wp14:anchorId="6DCD5274" wp14:editId="78E12778">
                <wp:simplePos x="0" y="0"/>
                <wp:positionH relativeFrom="column">
                  <wp:posOffset>4000500</wp:posOffset>
                </wp:positionH>
                <wp:positionV relativeFrom="paragraph">
                  <wp:posOffset>4013200</wp:posOffset>
                </wp:positionV>
                <wp:extent cx="0" cy="685800"/>
                <wp:effectExtent l="0" t="0" r="38100" b="19050"/>
                <wp:wrapNone/>
                <wp:docPr id="288" name="Straight Connector 288"/>
                <wp:cNvGraphicFramePr/>
                <a:graphic xmlns:a="http://schemas.openxmlformats.org/drawingml/2006/main">
                  <a:graphicData uri="http://schemas.microsoft.com/office/word/2010/wordprocessingShape">
                    <wps:wsp>
                      <wps:cNvCnPr/>
                      <wps:spPr>
                        <a:xfrm>
                          <a:off x="0" y="0"/>
                          <a:ext cx="0" cy="6858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xmlns:w16du="http://schemas.microsoft.com/office/word/2023/wordml/word16du">
            <w:pict>
              <v:line w14:anchorId="13D6F840" id="Straight Connector 288" o:spid="_x0000_s1026" style="position:absolute;z-index:252446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15pt,316pt" to="315pt,37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" strokecolor="black [3213]" strokeweight="1.5pt">
                <v:stroke joinstyle="miter"/>
              </v:line>
            </w:pict>
          </mc:Fallback>
        </mc:AlternateContent>
      </w:r>
      <w:r w:rsidRPr="00EF286E">
        <w:rPr>
          <w:rFonts w:ascii="Arial" w:hAnsi="Arial" w:cs="Arial"/>
          <w:noProof/>
          <w:sz w:val="22"/>
          <w:szCs w:val="22"/>
          <w:lang w:val="en-GB"/>
        </w:rPr>
        <mc:AlternateContent>
          <mc:Choice Requires="wps">
            <w:drawing>
              <wp:anchor distT="0" distB="0" distL="114300" distR="114300" simplePos="0" relativeHeight="251658470" behindDoc="0" locked="0" layoutInCell="1" allowOverlap="1" wp14:anchorId="70B42632" wp14:editId="4A2A32E4">
                <wp:simplePos x="0" y="0"/>
                <wp:positionH relativeFrom="column">
                  <wp:posOffset>1028700</wp:posOffset>
                </wp:positionH>
                <wp:positionV relativeFrom="paragraph">
                  <wp:posOffset>2413000</wp:posOffset>
                </wp:positionV>
                <wp:extent cx="0" cy="685800"/>
                <wp:effectExtent l="0" t="0" r="38100" b="19050"/>
                <wp:wrapNone/>
                <wp:docPr id="289" name="Straight Connector 289"/>
                <wp:cNvGraphicFramePr/>
                <a:graphic xmlns:a="http://schemas.openxmlformats.org/drawingml/2006/main">
                  <a:graphicData uri="http://schemas.microsoft.com/office/word/2010/wordprocessingShape">
                    <wps:wsp>
                      <wps:cNvCnPr/>
                      <wps:spPr>
                        <a:xfrm>
                          <a:off x="0" y="0"/>
                          <a:ext cx="0" cy="6858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w:pict>
              <v:line w14:anchorId="3A1CFACC" id="Straight Connector 289" o:spid="_x0000_s1026" style="position:absolute;z-index:252451840;visibility:visible;mso-wrap-style:square;mso-wrap-distance-left:9pt;mso-wrap-distance-top:0;mso-wrap-distance-right:9pt;mso-wrap-distance-bottom:0;mso-position-horizontal:absolute;mso-position-horizontal-relative:text;mso-position-vertical:absolute;mso-position-vertical-relative:text" from="81pt,190pt" to="81pt,2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" strokecolor="black [3213]" strokeweight="1.5pt">
                <v:stroke joinstyle="miter"/>
              </v:line>
            </w:pict>
          </mc:Fallback>
        </mc:AlternateContent>
      </w:r>
      <w:r w:rsidRPr="00EF286E">
        <w:rPr>
          <w:rFonts w:ascii="Arial" w:hAnsi="Arial" w:cs="Arial"/>
          <w:noProof/>
          <w:sz w:val="22"/>
          <w:szCs w:val="22"/>
          <w:lang w:val="en-GB"/>
        </w:rPr>
        <mc:AlternateContent>
          <mc:Choice Requires="wps">
            <w:drawing>
              <wp:anchor distT="0" distB="0" distL="114300" distR="114300" simplePos="0" relativeHeight="251658467" behindDoc="0" locked="0" layoutInCell="1" allowOverlap="1" wp14:anchorId="4FEF2FDE" wp14:editId="260C25BA">
                <wp:simplePos x="0" y="0"/>
                <wp:positionH relativeFrom="column">
                  <wp:posOffset>1028700</wp:posOffset>
                </wp:positionH>
                <wp:positionV relativeFrom="paragraph">
                  <wp:posOffset>2413000</wp:posOffset>
                </wp:positionV>
                <wp:extent cx="1143000" cy="0"/>
                <wp:effectExtent l="0" t="0" r="0" b="0"/>
                <wp:wrapNone/>
                <wp:docPr id="290" name="Straight Connector 290"/>
                <wp:cNvGraphicFramePr/>
                <a:graphic xmlns:a="http://schemas.openxmlformats.org/drawingml/2006/main">
                  <a:graphicData uri="http://schemas.microsoft.com/office/word/2010/wordprocessingShape">
                    <wps:wsp>
                      <wps:cNvCnPr/>
                      <wps:spPr>
                        <a:xfrm>
                          <a:off x="0" y="0"/>
                          <a:ext cx="11430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w16du="http://schemas.microsoft.com/office/word/2023/wordml/word16du">
            <w:pict>
              <v:line w14:anchorId="051C7A59" id="Straight Connector 290" o:spid="_x0000_s1026" style="position:absolute;z-index:252448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81pt,190pt" to="171pt,19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" strokecolor="black [3213]" strokeweight="1.5pt">
                <v:stroke joinstyle="miter"/>
              </v:line>
            </w:pict>
          </mc:Fallback>
        </mc:AlternateContent>
      </w:r>
      <w:r w:rsidRPr="00EF286E">
        <w:rPr>
          <w:rFonts w:ascii="Arial" w:hAnsi="Arial" w:cs="Arial"/>
          <w:noProof/>
          <w:sz w:val="22"/>
          <w:szCs w:val="22"/>
          <w:lang w:val="en-GB"/>
        </w:rPr>
        <mc:AlternateContent>
          <mc:Choice Requires="wps">
            <w:drawing>
              <wp:anchor distT="0" distB="0" distL="114300" distR="114300" simplePos="0" relativeHeight="251658458" behindDoc="0" locked="0" layoutInCell="1" allowOverlap="1" wp14:anchorId="1B4BE52D" wp14:editId="64C03EEF">
                <wp:simplePos x="0" y="0"/>
                <wp:positionH relativeFrom="column">
                  <wp:posOffset>2171700</wp:posOffset>
                </wp:positionH>
                <wp:positionV relativeFrom="paragraph">
                  <wp:posOffset>2184400</wp:posOffset>
                </wp:positionV>
                <wp:extent cx="228600" cy="342900"/>
                <wp:effectExtent l="0" t="0" r="19050" b="19050"/>
                <wp:wrapNone/>
                <wp:docPr id="297" name="Rectangle 297"/>
                <wp:cNvGraphicFramePr/>
                <a:graphic xmlns:a="http://schemas.openxmlformats.org/drawingml/2006/main">
                  <a:graphicData uri="http://schemas.microsoft.com/office/word/2010/wordprocessingShape">
                    <wps:wsp>
                      <wps:cNvSpPr/>
                      <wps:spPr>
                        <a:xfrm>
                          <a:off x="0" y="0"/>
                          <a:ext cx="228600" cy="342900"/>
                        </a:xfrm>
                        <a:prstGeom prst="rect">
                          <a:avLst/>
                        </a:prstGeom>
                        <a:solidFill>
                          <a:schemeClr val="bg1">
                            <a:lumMod val="8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rect w14:anchorId="4744AC2C" id="Rectangle 297" o:spid="_x0000_s1026" style="position:absolute;margin-left:171pt;margin-top:172pt;width:18pt;height:27pt;z-index:252439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" fillcolor="#d8d8d8 [2732]" strokecolor="black [3213]" strokeweight="1pt"/>
            </w:pict>
          </mc:Fallback>
        </mc:AlternateContent>
      </w:r>
      <w:r w:rsidRPr="00EF286E">
        <w:rPr>
          <w:rFonts w:ascii="Arial" w:hAnsi="Arial" w:cs="Arial"/>
          <w:noProof/>
          <w:sz w:val="22"/>
          <w:szCs w:val="22"/>
          <w:lang w:val="en-GB"/>
        </w:rPr>
        <mc:AlternateContent>
          <mc:Choice Requires="wps">
            <w:drawing>
              <wp:anchor distT="0" distB="0" distL="114300" distR="114300" simplePos="0" relativeHeight="251658457" behindDoc="0" locked="0" layoutInCell="1" allowOverlap="1" wp14:anchorId="27E93076" wp14:editId="19947761">
                <wp:simplePos x="0" y="0"/>
                <wp:positionH relativeFrom="column">
                  <wp:posOffset>2286000</wp:posOffset>
                </wp:positionH>
                <wp:positionV relativeFrom="paragraph">
                  <wp:posOffset>1784350</wp:posOffset>
                </wp:positionV>
                <wp:extent cx="0" cy="400050"/>
                <wp:effectExtent l="0" t="0" r="38100" b="19050"/>
                <wp:wrapNone/>
                <wp:docPr id="298" name="Straight Connector 298"/>
                <wp:cNvGraphicFramePr/>
                <a:graphic xmlns:a="http://schemas.openxmlformats.org/drawingml/2006/main">
                  <a:graphicData uri="http://schemas.microsoft.com/office/word/2010/wordprocessingShape">
                    <wps:wsp>
                      <wps:cNvCnPr/>
                      <wps:spPr>
                        <a:xfrm>
                          <a:off x="0" y="0"/>
                          <a:ext cx="0" cy="40005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w:pict>
              <v:line w14:anchorId="07BDD28B" id="Straight Connector 298" o:spid="_x0000_s1026" style="position:absolute;z-index:252438528;visibility:visible;mso-wrap-style:square;mso-wrap-distance-left:9pt;mso-wrap-distance-top:0;mso-wrap-distance-right:9pt;mso-wrap-distance-bottom:0;mso-position-horizontal:absolute;mso-position-horizontal-relative:text;mso-position-vertical:absolute;mso-position-vertical-relative:text" from="180pt,140.5pt" to="180pt,1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" strokecolor="black [3213]" strokeweight="1.5pt">
                <v:stroke joinstyle="miter"/>
              </v:line>
            </w:pict>
          </mc:Fallback>
        </mc:AlternateContent>
      </w:r>
      <w:r w:rsidRPr="00EF286E">
        <w:rPr>
          <w:rFonts w:ascii="Arial" w:hAnsi="Arial" w:cs="Arial"/>
          <w:noProof/>
          <w:sz w:val="22"/>
          <w:szCs w:val="22"/>
          <w:lang w:val="en-GB"/>
        </w:rPr>
        <mc:AlternateContent>
          <mc:Choice Requires="wps">
            <w:drawing>
              <wp:anchor distT="0" distB="0" distL="114300" distR="114300" simplePos="0" relativeHeight="251658455" behindDoc="0" locked="0" layoutInCell="1" allowOverlap="1" wp14:anchorId="491BEA46" wp14:editId="6FB475EA">
                <wp:simplePos x="0" y="0"/>
                <wp:positionH relativeFrom="column">
                  <wp:posOffset>1943100</wp:posOffset>
                </wp:positionH>
                <wp:positionV relativeFrom="paragraph">
                  <wp:posOffset>1784350</wp:posOffset>
                </wp:positionV>
                <wp:extent cx="342900" cy="0"/>
                <wp:effectExtent l="0" t="0" r="0" b="0"/>
                <wp:wrapNone/>
                <wp:docPr id="299" name="Straight Connector 299"/>
                <wp:cNvGraphicFramePr/>
                <a:graphic xmlns:a="http://schemas.openxmlformats.org/drawingml/2006/main">
                  <a:graphicData uri="http://schemas.microsoft.com/office/word/2010/wordprocessingShape">
                    <wps:wsp>
                      <wps:cNvCnPr/>
                      <wps:spPr>
                        <a:xfrm>
                          <a:off x="0" y="0"/>
                          <a:ext cx="3429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w16du="http://schemas.microsoft.com/office/word/2023/wordml/word16du">
            <w:pict>
              <v:line w14:anchorId="7E66BDD4" id="Straight Connector 299" o:spid="_x0000_s1026" style="position:absolute;z-index:252436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53pt,140.5pt" to="180pt,1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" strokecolor="black [3213]" strokeweight="1.5pt">
                <v:stroke joinstyle="miter"/>
              </v:line>
            </w:pict>
          </mc:Fallback>
        </mc:AlternateContent>
      </w:r>
      <w:r w:rsidRPr="00EF286E">
        <w:rPr>
          <w:rFonts w:ascii="Arial" w:hAnsi="Arial" w:cs="Arial"/>
          <w:noProof/>
          <w:sz w:val="22"/>
          <w:szCs w:val="22"/>
          <w:lang w:val="en-GB"/>
        </w:rPr>
        <mc:AlternateContent>
          <mc:Choice Requires="wps">
            <w:drawing>
              <wp:anchor distT="0" distB="0" distL="114300" distR="114300" simplePos="0" relativeHeight="251658456" behindDoc="0" locked="0" layoutInCell="1" allowOverlap="1" wp14:anchorId="03BAEBA3" wp14:editId="791C7C41">
                <wp:simplePos x="0" y="0"/>
                <wp:positionH relativeFrom="column">
                  <wp:posOffset>2743200</wp:posOffset>
                </wp:positionH>
                <wp:positionV relativeFrom="paragraph">
                  <wp:posOffset>1784350</wp:posOffset>
                </wp:positionV>
                <wp:extent cx="342900" cy="0"/>
                <wp:effectExtent l="0" t="0" r="0" b="0"/>
                <wp:wrapNone/>
                <wp:docPr id="300" name="Straight Connector 300"/>
                <wp:cNvGraphicFramePr/>
                <a:graphic xmlns:a="http://schemas.openxmlformats.org/drawingml/2006/main">
                  <a:graphicData uri="http://schemas.microsoft.com/office/word/2010/wordprocessingShape">
                    <wps:wsp>
                      <wps:cNvCnPr/>
                      <wps:spPr>
                        <a:xfrm>
                          <a:off x="0" y="0"/>
                          <a:ext cx="3429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line w14:anchorId="33CCE5F2" id="Straight Connector 300" o:spid="_x0000_s1026" style="position:absolute;z-index:25243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in,140.5pt" to="243pt,1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" strokecolor="black [3213]" strokeweight="1.5pt">
                <v:stroke joinstyle="miter"/>
              </v:line>
            </w:pict>
          </mc:Fallback>
        </mc:AlternateContent>
      </w:r>
      <w:r w:rsidRPr="00EF286E">
        <w:rPr>
          <w:rFonts w:ascii="Arial" w:hAnsi="Arial" w:cs="Arial"/>
          <w:noProof/>
          <w:sz w:val="22"/>
          <w:szCs w:val="22"/>
          <w:lang w:val="en-GB"/>
        </w:rPr>
        <mc:AlternateContent>
          <mc:Choice Requires="wps">
            <w:drawing>
              <wp:anchor distT="0" distB="0" distL="114300" distR="114300" simplePos="0" relativeHeight="251658451" behindDoc="0" locked="0" layoutInCell="1" allowOverlap="1" wp14:anchorId="3C5ABE56" wp14:editId="54D7B955">
                <wp:simplePos x="0" y="0"/>
                <wp:positionH relativeFrom="column">
                  <wp:posOffset>3327400</wp:posOffset>
                </wp:positionH>
                <wp:positionV relativeFrom="paragraph">
                  <wp:posOffset>699135</wp:posOffset>
                </wp:positionV>
                <wp:extent cx="228600" cy="342900"/>
                <wp:effectExtent l="0" t="0" r="0" b="0"/>
                <wp:wrapNone/>
                <wp:docPr id="301" name="Text Box 301"/>
                <wp:cNvGraphicFramePr/>
                <a:graphic xmlns:a="http://schemas.openxmlformats.org/drawingml/2006/main">
                  <a:graphicData uri="http://schemas.microsoft.com/office/word/2010/wordprocessingShape">
                    <wps:wsp>
                      <wps:cNvSpPr txBox="1"/>
                      <wps:spPr>
                        <a:xfrm>
                          <a:off x="0" y="0"/>
                          <a:ext cx="228600" cy="342900"/>
                        </a:xfrm>
                        <a:prstGeom prst="rect">
                          <a:avLst/>
                        </a:prstGeom>
                        <a:solidFill>
                          <a:schemeClr val="bg1">
                            <a:lumMod val="95000"/>
                          </a:schemeClr>
                        </a:solidFill>
                        <a:ln w="6350">
                          <a:noFill/>
                        </a:ln>
                      </wps:spPr>
                      <wps:txbx>
                        <w:txbxContent>
                          <w:p w14:paraId="47C3D902" w14:textId="77777777" w:rsidR="00EF286E" w:rsidRPr="00F44E60" w:rsidRDefault="00EF286E" w:rsidP="00EF286E">
                            <w:pPr>
                              <w:rPr>
                                <w:rFonts w:ascii="Arial" w:hAnsi="Arial" w:cs="Arial"/>
                                <w:lang w:val="en-GB"/>
                              </w:rPr>
                            </w:pPr>
                            <w:r>
                              <w:rPr>
                                <w:rFonts w:ascii="Arial" w:hAnsi="Arial" w:cs="Arial"/>
                                <w:lang w:val="en-GB"/>
                              </w:rPr>
                              <w: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5ABE56" id="Text Box 301" o:spid="_x0000_s1118" type="#_x0000_t202" style="position:absolute;margin-left:262pt;margin-top:55.05pt;width:18pt;height:27pt;z-index:2516584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" fillcolor="#f2f2f2 [3052]" stroked="f" strokeweight=".5pt">
                <v:textbox>
                  <w:txbxContent>
                    <w:p w14:paraId="47C3D902" w14:textId="77777777" w:rsidR="00EF286E" w:rsidRPr="00F44E60" w:rsidRDefault="00EF286E" w:rsidP="00EF286E">
                      <w:pPr>
                        <w:rPr>
                          <w:rFonts w:ascii="Arial" w:hAnsi="Arial" w:cs="Arial"/>
                          <w:lang w:val="en-GB"/>
                        </w:rPr>
                      </w:pPr>
                      <w:r>
                        <w:rPr>
                          <w:rFonts w:ascii="Arial" w:hAnsi="Arial" w:cs="Arial"/>
                          <w:lang w:val="en-GB"/>
                        </w:rPr>
                        <w:t>S</w:t>
                      </w:r>
                    </w:p>
                  </w:txbxContent>
                </v:textbox>
              </v:shape>
            </w:pict>
          </mc:Fallback>
        </mc:AlternateContent>
      </w:r>
      <w:r w:rsidRPr="00EF286E">
        <w:rPr>
          <w:rFonts w:ascii="Arial" w:hAnsi="Arial" w:cs="Arial"/>
          <w:noProof/>
          <w:sz w:val="22"/>
          <w:szCs w:val="22"/>
          <w:lang w:val="en-GB"/>
        </w:rPr>
        <mc:AlternateContent>
          <mc:Choice Requires="wps">
            <w:drawing>
              <wp:anchor distT="0" distB="0" distL="114300" distR="114300" simplePos="0" relativeHeight="251658454" behindDoc="0" locked="0" layoutInCell="1" allowOverlap="1" wp14:anchorId="67BADCC8" wp14:editId="72EDC51F">
                <wp:simplePos x="0" y="0"/>
                <wp:positionH relativeFrom="column">
                  <wp:posOffset>1943100</wp:posOffset>
                </wp:positionH>
                <wp:positionV relativeFrom="paragraph">
                  <wp:posOffset>69850</wp:posOffset>
                </wp:positionV>
                <wp:extent cx="1143000" cy="0"/>
                <wp:effectExtent l="0" t="0" r="0" b="0"/>
                <wp:wrapNone/>
                <wp:docPr id="302" name="Straight Connector 302"/>
                <wp:cNvGraphicFramePr/>
                <a:graphic xmlns:a="http://schemas.openxmlformats.org/drawingml/2006/main">
                  <a:graphicData uri="http://schemas.microsoft.com/office/word/2010/wordprocessingShape">
                    <wps:wsp>
                      <wps:cNvCnPr/>
                      <wps:spPr>
                        <a:xfrm>
                          <a:off x="0" y="0"/>
                          <a:ext cx="1143000" cy="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xmlns:w16du="http://schemas.microsoft.com/office/word/2023/wordml/word16du">
            <w:pict>
              <v:line w14:anchorId="308ECD5F" id="Straight Connector 302" o:spid="_x0000_s1026" style="position:absolute;z-index:252432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53pt,5.5pt" to="243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" strokecolor="black [3200]" strokeweight="1.5pt">
                <v:stroke joinstyle="miter"/>
              </v:line>
            </w:pict>
          </mc:Fallback>
        </mc:AlternateContent>
      </w:r>
      <w:r w:rsidRPr="00EF286E">
        <w:rPr>
          <w:rFonts w:ascii="Arial" w:hAnsi="Arial" w:cs="Arial"/>
          <w:noProof/>
          <w:sz w:val="22"/>
          <w:szCs w:val="22"/>
          <w:lang w:val="en-GB"/>
        </w:rPr>
        <mc:AlternateContent>
          <mc:Choice Requires="wps">
            <w:drawing>
              <wp:anchor distT="0" distB="0" distL="114300" distR="114300" simplePos="0" relativeHeight="251658453" behindDoc="0" locked="0" layoutInCell="1" allowOverlap="1" wp14:anchorId="64D96AAF" wp14:editId="26B02EE6">
                <wp:simplePos x="0" y="0"/>
                <wp:positionH relativeFrom="column">
                  <wp:posOffset>3086100</wp:posOffset>
                </wp:positionH>
                <wp:positionV relativeFrom="paragraph">
                  <wp:posOffset>69850</wp:posOffset>
                </wp:positionV>
                <wp:extent cx="0" cy="1714500"/>
                <wp:effectExtent l="0" t="0" r="38100" b="19050"/>
                <wp:wrapNone/>
                <wp:docPr id="303" name="Straight Connector 303"/>
                <wp:cNvGraphicFramePr/>
                <a:graphic xmlns:a="http://schemas.openxmlformats.org/drawingml/2006/main">
                  <a:graphicData uri="http://schemas.microsoft.com/office/word/2010/wordprocessingShape">
                    <wps:wsp>
                      <wps:cNvCnPr/>
                      <wps:spPr>
                        <a:xfrm>
                          <a:off x="0" y="0"/>
                          <a:ext cx="0" cy="17145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w:pict>
              <v:line w14:anchorId="1801A561" id="Straight Connector 303" o:spid="_x0000_s1026" style="position:absolute;z-index:252431360;visibility:visible;mso-wrap-style:square;mso-wrap-distance-left:9pt;mso-wrap-distance-top:0;mso-wrap-distance-right:9pt;mso-wrap-distance-bottom:0;mso-position-horizontal:absolute;mso-position-horizontal-relative:text;mso-position-vertical:absolute;mso-position-vertical-relative:text" from="243pt,5.5pt" to="243pt,1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" strokecolor="black [3213]" strokeweight="1.5pt">
                <v:stroke joinstyle="miter"/>
              </v:line>
            </w:pict>
          </mc:Fallback>
        </mc:AlternateContent>
      </w:r>
      <w:r w:rsidRPr="00EF286E">
        <w:rPr>
          <w:rFonts w:ascii="Arial" w:hAnsi="Arial" w:cs="Arial"/>
          <w:noProof/>
          <w:sz w:val="22"/>
          <w:szCs w:val="22"/>
          <w:lang w:val="en-GB"/>
        </w:rPr>
        <mc:AlternateContent>
          <mc:Choice Requires="wps">
            <w:drawing>
              <wp:anchor distT="0" distB="0" distL="114300" distR="114300" simplePos="0" relativeHeight="251658450" behindDoc="0" locked="0" layoutInCell="1" allowOverlap="1" wp14:anchorId="11A020EF" wp14:editId="5003F21D">
                <wp:simplePos x="0" y="0"/>
                <wp:positionH relativeFrom="column">
                  <wp:posOffset>3314700</wp:posOffset>
                </wp:positionH>
                <wp:positionV relativeFrom="paragraph">
                  <wp:posOffset>241935</wp:posOffset>
                </wp:positionV>
                <wp:extent cx="342900" cy="1257300"/>
                <wp:effectExtent l="0" t="0" r="19050" b="19050"/>
                <wp:wrapNone/>
                <wp:docPr id="304" name="Rectangle 304"/>
                <wp:cNvGraphicFramePr/>
                <a:graphic xmlns:a="http://schemas.openxmlformats.org/drawingml/2006/main">
                  <a:graphicData uri="http://schemas.microsoft.com/office/word/2010/wordprocessingShape">
                    <wps:wsp>
                      <wps:cNvSpPr/>
                      <wps:spPr>
                        <a:xfrm>
                          <a:off x="0" y="0"/>
                          <a:ext cx="342900" cy="1257300"/>
                        </a:xfrm>
                        <a:prstGeom prst="rect">
                          <a:avLst/>
                        </a:prstGeom>
                        <a:solidFill>
                          <a:schemeClr val="bg1">
                            <a:lumMod val="9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rect w14:anchorId="5C832A22" id="Rectangle 304" o:spid="_x0000_s1026" style="position:absolute;margin-left:261pt;margin-top:19.05pt;width:27pt;height:99pt;z-index:252428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" fillcolor="#f2f2f2 [3052]" strokecolor="black [3213]" strokeweight="1pt"/>
            </w:pict>
          </mc:Fallback>
        </mc:AlternateContent>
      </w:r>
      <w:r w:rsidRPr="00EF286E">
        <w:rPr>
          <w:rFonts w:ascii="Arial" w:hAnsi="Arial" w:cs="Arial"/>
          <w:noProof/>
          <w:sz w:val="22"/>
          <w:szCs w:val="22"/>
          <w:lang w:val="en-GB"/>
        </w:rPr>
        <mc:AlternateContent>
          <mc:Choice Requires="wps">
            <w:drawing>
              <wp:anchor distT="0" distB="0" distL="114300" distR="114300" simplePos="0" relativeHeight="251658452" behindDoc="0" locked="0" layoutInCell="1" allowOverlap="1" wp14:anchorId="210D8897" wp14:editId="426C2418">
                <wp:simplePos x="0" y="0"/>
                <wp:positionH relativeFrom="column">
                  <wp:posOffset>1943100</wp:posOffset>
                </wp:positionH>
                <wp:positionV relativeFrom="paragraph">
                  <wp:posOffset>69850</wp:posOffset>
                </wp:positionV>
                <wp:extent cx="0" cy="1714500"/>
                <wp:effectExtent l="0" t="0" r="38100" b="19050"/>
                <wp:wrapNone/>
                <wp:docPr id="305" name="Straight Connector 305"/>
                <wp:cNvGraphicFramePr/>
                <a:graphic xmlns:a="http://schemas.openxmlformats.org/drawingml/2006/main">
                  <a:graphicData uri="http://schemas.microsoft.com/office/word/2010/wordprocessingShape">
                    <wps:wsp>
                      <wps:cNvCnPr/>
                      <wps:spPr>
                        <a:xfrm>
                          <a:off x="0" y="0"/>
                          <a:ext cx="0" cy="17145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w:pict>
              <v:line w14:anchorId="2CE6621C" id="Straight Connector 305" o:spid="_x0000_s1026" style="position:absolute;z-index:252430336;visibility:visible;mso-wrap-style:square;mso-wrap-distance-left:9pt;mso-wrap-distance-top:0;mso-wrap-distance-right:9pt;mso-wrap-distance-bottom:0;mso-position-horizontal:absolute;mso-position-horizontal-relative:text;mso-position-vertical:absolute;mso-position-vertical-relative:text" from="153pt,5.5pt" to="153pt,1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" strokecolor="black [3213]" strokeweight="1.5pt">
                <v:stroke joinstyle="miter"/>
              </v:line>
            </w:pict>
          </mc:Fallback>
        </mc:AlternateContent>
      </w:r>
      <w:r w:rsidRPr="00EF286E">
        <w:rPr>
          <w:rFonts w:ascii="Arial" w:hAnsi="Arial" w:cs="Arial"/>
          <w:noProof/>
          <w:sz w:val="22"/>
          <w:szCs w:val="22"/>
          <w:lang w:val="en-GB"/>
        </w:rPr>
        <mc:AlternateContent>
          <mc:Choice Requires="wps">
            <w:drawing>
              <wp:anchor distT="0" distB="0" distL="114300" distR="114300" simplePos="0" relativeHeight="251658449" behindDoc="0" locked="0" layoutInCell="1" allowOverlap="1" wp14:anchorId="2193B657" wp14:editId="49B1733A">
                <wp:simplePos x="0" y="0"/>
                <wp:positionH relativeFrom="column">
                  <wp:posOffset>1390650</wp:posOffset>
                </wp:positionH>
                <wp:positionV relativeFrom="paragraph">
                  <wp:posOffset>699135</wp:posOffset>
                </wp:positionV>
                <wp:extent cx="209550" cy="228600"/>
                <wp:effectExtent l="0" t="0" r="0" b="0"/>
                <wp:wrapNone/>
                <wp:docPr id="306" name="Text Box 306"/>
                <wp:cNvGraphicFramePr/>
                <a:graphic xmlns:a="http://schemas.openxmlformats.org/drawingml/2006/main">
                  <a:graphicData uri="http://schemas.microsoft.com/office/word/2010/wordprocessingShape">
                    <wps:wsp>
                      <wps:cNvSpPr txBox="1"/>
                      <wps:spPr>
                        <a:xfrm>
                          <a:off x="0" y="0"/>
                          <a:ext cx="209550" cy="228600"/>
                        </a:xfrm>
                        <a:prstGeom prst="rect">
                          <a:avLst/>
                        </a:prstGeom>
                        <a:solidFill>
                          <a:schemeClr val="bg1">
                            <a:lumMod val="95000"/>
                          </a:schemeClr>
                        </a:solidFill>
                        <a:ln w="6350">
                          <a:noFill/>
                        </a:ln>
                      </wps:spPr>
                      <wps:txbx>
                        <w:txbxContent>
                          <w:p w14:paraId="38D8633D" w14:textId="77777777" w:rsidR="00EF286E" w:rsidRPr="00F44E60" w:rsidRDefault="00EF286E" w:rsidP="00EF286E">
                            <w:pPr>
                              <w:rPr>
                                <w:rFonts w:ascii="Arial" w:hAnsi="Arial" w:cs="Arial"/>
                                <w:lang w:val="en-GB"/>
                              </w:rPr>
                            </w:pPr>
                            <w:r w:rsidRPr="00F44E60">
                              <w:rPr>
                                <w:rFonts w:ascii="Arial" w:hAnsi="Arial" w:cs="Arial"/>
                                <w:lang w:val="en-GB"/>
                              </w:rPr>
                              <w:t>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93B657" id="Text Box 306" o:spid="_x0000_s1119" type="#_x0000_t202" style="position:absolute;margin-left:109.5pt;margin-top:55.05pt;width:16.5pt;height:18pt;z-index:2516584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" fillcolor="#f2f2f2 [3052]" stroked="f" strokeweight=".5pt">
                <v:textbox>
                  <w:txbxContent>
                    <w:p w14:paraId="38D8633D" w14:textId="77777777" w:rsidR="00EF286E" w:rsidRPr="00F44E60" w:rsidRDefault="00EF286E" w:rsidP="00EF286E">
                      <w:pPr>
                        <w:rPr>
                          <w:rFonts w:ascii="Arial" w:hAnsi="Arial" w:cs="Arial"/>
                          <w:lang w:val="en-GB"/>
                        </w:rPr>
                      </w:pPr>
                      <w:r w:rsidRPr="00F44E60">
                        <w:rPr>
                          <w:rFonts w:ascii="Arial" w:hAnsi="Arial" w:cs="Arial"/>
                          <w:lang w:val="en-GB"/>
                        </w:rPr>
                        <w:t>N</w:t>
                      </w:r>
                    </w:p>
                  </w:txbxContent>
                </v:textbox>
              </v:shape>
            </w:pict>
          </mc:Fallback>
        </mc:AlternateContent>
      </w:r>
      <w:r w:rsidRPr="00EF286E">
        <w:rPr>
          <w:rFonts w:ascii="Arial" w:hAnsi="Arial" w:cs="Arial"/>
          <w:noProof/>
          <w:sz w:val="22"/>
          <w:szCs w:val="22"/>
          <w:lang w:val="en-GB"/>
        </w:rPr>
        <mc:AlternateContent>
          <mc:Choice Requires="wps">
            <w:drawing>
              <wp:anchor distT="0" distB="0" distL="114300" distR="114300" simplePos="0" relativeHeight="251658448" behindDoc="0" locked="0" layoutInCell="1" allowOverlap="1" wp14:anchorId="7F0B0A08" wp14:editId="379E4EFD">
                <wp:simplePos x="0" y="0"/>
                <wp:positionH relativeFrom="column">
                  <wp:posOffset>1371600</wp:posOffset>
                </wp:positionH>
                <wp:positionV relativeFrom="paragraph">
                  <wp:posOffset>241935</wp:posOffset>
                </wp:positionV>
                <wp:extent cx="342900" cy="1257300"/>
                <wp:effectExtent l="0" t="0" r="19050" b="19050"/>
                <wp:wrapNone/>
                <wp:docPr id="307" name="Rectangle 307"/>
                <wp:cNvGraphicFramePr/>
                <a:graphic xmlns:a="http://schemas.openxmlformats.org/drawingml/2006/main">
                  <a:graphicData uri="http://schemas.microsoft.com/office/word/2010/wordprocessingShape">
                    <wps:wsp>
                      <wps:cNvSpPr/>
                      <wps:spPr>
                        <a:xfrm>
                          <a:off x="0" y="0"/>
                          <a:ext cx="342900" cy="1257300"/>
                        </a:xfrm>
                        <a:prstGeom prst="rect">
                          <a:avLst/>
                        </a:prstGeom>
                        <a:solidFill>
                          <a:schemeClr val="bg1">
                            <a:lumMod val="9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rect w14:anchorId="28E941B5" id="Rectangle 307" o:spid="_x0000_s1026" style="position:absolute;margin-left:108pt;margin-top:19.05pt;width:27pt;height:99pt;z-index:252426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" fillcolor="#f2f2f2 [3052]" strokecolor="black [3213]" strokeweight="1pt"/>
            </w:pict>
          </mc:Fallback>
        </mc:AlternateContent>
      </w:r>
    </w:p>
    <w:p w14:paraId="5E54084C" w14:textId="77777777" w:rsidR="00EF286E" w:rsidRPr="00EF286E" w:rsidRDefault="00EF286E" w:rsidP="00EF286E">
      <w:pPr>
        <w:rPr>
          <w:rFonts w:ascii="Arial" w:hAnsi="Arial" w:cs="Arial"/>
          <w:sz w:val="22"/>
          <w:szCs w:val="22"/>
          <w:lang w:val="en-GB"/>
        </w:rPr>
      </w:pPr>
    </w:p>
    <w:p w14:paraId="58CF33FC" w14:textId="77777777" w:rsidR="00EF286E" w:rsidRPr="00EF286E" w:rsidRDefault="00EF286E" w:rsidP="00EF286E">
      <w:pPr>
        <w:rPr>
          <w:rFonts w:ascii="Arial" w:hAnsi="Arial" w:cs="Arial"/>
          <w:sz w:val="22"/>
          <w:szCs w:val="22"/>
          <w:lang w:val="en-GB"/>
        </w:rPr>
      </w:pPr>
    </w:p>
    <w:p w14:paraId="200A255D" w14:textId="77777777" w:rsidR="00EF286E" w:rsidRPr="00EF286E" w:rsidRDefault="00EF286E" w:rsidP="00EF286E">
      <w:pPr>
        <w:rPr>
          <w:rFonts w:ascii="Arial" w:hAnsi="Arial" w:cs="Arial"/>
          <w:sz w:val="22"/>
          <w:szCs w:val="22"/>
          <w:lang w:val="en-GB"/>
        </w:rPr>
      </w:pPr>
    </w:p>
    <w:p w14:paraId="404819F5" w14:textId="77777777" w:rsidR="00EF286E" w:rsidRPr="00EF286E" w:rsidRDefault="00EF286E" w:rsidP="00EF286E">
      <w:pPr>
        <w:rPr>
          <w:rFonts w:ascii="Arial" w:hAnsi="Arial" w:cs="Arial"/>
          <w:sz w:val="22"/>
          <w:szCs w:val="22"/>
          <w:lang w:val="en-GB"/>
        </w:rPr>
      </w:pPr>
    </w:p>
    <w:p w14:paraId="2918962F" w14:textId="77777777" w:rsidR="00EF286E" w:rsidRPr="00EF286E" w:rsidRDefault="00EF286E" w:rsidP="00EF286E">
      <w:pPr>
        <w:rPr>
          <w:rFonts w:ascii="Arial" w:hAnsi="Arial" w:cs="Arial"/>
          <w:sz w:val="22"/>
          <w:szCs w:val="22"/>
          <w:lang w:val="en-GB"/>
        </w:rPr>
      </w:pPr>
    </w:p>
    <w:p w14:paraId="2F465C2C" w14:textId="77777777" w:rsidR="00EF286E" w:rsidRPr="00EF286E" w:rsidRDefault="00EF286E" w:rsidP="00EF286E">
      <w:pPr>
        <w:rPr>
          <w:rFonts w:ascii="Arial" w:hAnsi="Arial" w:cs="Arial"/>
          <w:sz w:val="22"/>
          <w:szCs w:val="22"/>
          <w:lang w:val="en-GB"/>
        </w:rPr>
      </w:pPr>
    </w:p>
    <w:p w14:paraId="394AC852" w14:textId="77777777" w:rsidR="00EF286E" w:rsidRPr="00EF286E" w:rsidRDefault="00EF286E" w:rsidP="00EF286E">
      <w:pPr>
        <w:rPr>
          <w:rFonts w:ascii="Arial" w:hAnsi="Arial" w:cs="Arial"/>
          <w:sz w:val="22"/>
          <w:szCs w:val="22"/>
          <w:lang w:val="en-GB"/>
        </w:rPr>
      </w:pPr>
    </w:p>
    <w:p w14:paraId="04F3BE72" w14:textId="77777777" w:rsidR="00EF286E" w:rsidRPr="00EF286E" w:rsidRDefault="00EF286E" w:rsidP="00EF286E">
      <w:pPr>
        <w:rPr>
          <w:rFonts w:ascii="Arial" w:hAnsi="Arial" w:cs="Arial"/>
          <w:sz w:val="22"/>
          <w:szCs w:val="22"/>
          <w:lang w:val="en-GB"/>
        </w:rPr>
      </w:pPr>
    </w:p>
    <w:p w14:paraId="15DDC7ED" w14:textId="77777777" w:rsidR="00EF286E" w:rsidRPr="00EF286E" w:rsidRDefault="00EF286E" w:rsidP="00EF286E">
      <w:pPr>
        <w:rPr>
          <w:rFonts w:ascii="Arial" w:hAnsi="Arial" w:cs="Arial"/>
          <w:sz w:val="22"/>
          <w:szCs w:val="22"/>
          <w:lang w:val="en-GB"/>
        </w:rPr>
      </w:pPr>
    </w:p>
    <w:p w14:paraId="784B7E86" w14:textId="648B8048" w:rsidR="00EF286E" w:rsidRPr="00EF286E" w:rsidRDefault="00970A92" w:rsidP="00EF286E">
      <w:pPr>
        <w:rPr>
          <w:rFonts w:ascii="Arial" w:hAnsi="Arial" w:cs="Arial"/>
          <w:sz w:val="22"/>
          <w:szCs w:val="22"/>
          <w:lang w:val="en-GB"/>
        </w:rPr>
      </w:pPr>
      <w:r w:rsidRPr="00EF286E">
        <w:rPr>
          <w:rFonts w:ascii="Arial" w:hAnsi="Arial" w:cs="Arial"/>
          <w:noProof/>
          <w:sz w:val="22"/>
          <w:szCs w:val="22"/>
          <w:lang w:val="en-GB"/>
        </w:rPr>
        <mc:AlternateContent>
          <mc:Choice Requires="wps">
            <w:drawing>
              <wp:anchor distT="0" distB="0" distL="114300" distR="114300" simplePos="0" relativeHeight="251658459" behindDoc="0" locked="0" layoutInCell="1" allowOverlap="1" wp14:anchorId="2030696C" wp14:editId="61815F6E">
                <wp:simplePos x="0" y="0"/>
                <wp:positionH relativeFrom="column">
                  <wp:posOffset>2742565</wp:posOffset>
                </wp:positionH>
                <wp:positionV relativeFrom="paragraph">
                  <wp:posOffset>154305</wp:posOffset>
                </wp:positionV>
                <wp:extent cx="0" cy="400050"/>
                <wp:effectExtent l="0" t="0" r="38100" b="19050"/>
                <wp:wrapNone/>
                <wp:docPr id="296" name="Straight Connector 296"/>
                <wp:cNvGraphicFramePr/>
                <a:graphic xmlns:a="http://schemas.openxmlformats.org/drawingml/2006/main">
                  <a:graphicData uri="http://schemas.microsoft.com/office/word/2010/wordprocessingShape">
                    <wps:wsp>
                      <wps:cNvCnPr/>
                      <wps:spPr>
                        <a:xfrm>
                          <a:off x="0" y="0"/>
                          <a:ext cx="0" cy="40005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xmlns:w16du="http://schemas.microsoft.com/office/word/2023/wordml/word16du">
            <w:pict>
              <v:line w14:anchorId="093B1EEC" id="Straight Connector 296" o:spid="_x0000_s1026" style="position:absolute;z-index:252440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15.95pt,12.15pt" to="215.95pt,4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" strokecolor="black [3213]" strokeweight="1.5pt">
                <v:stroke joinstyle="miter"/>
              </v:line>
            </w:pict>
          </mc:Fallback>
        </mc:AlternateContent>
      </w:r>
    </w:p>
    <w:p w14:paraId="0341DA10" w14:textId="77777777" w:rsidR="00EF286E" w:rsidRPr="00EF286E" w:rsidRDefault="00EF286E" w:rsidP="00EF286E">
      <w:pPr>
        <w:rPr>
          <w:rFonts w:ascii="Arial" w:hAnsi="Arial" w:cs="Arial"/>
          <w:sz w:val="22"/>
          <w:szCs w:val="22"/>
          <w:lang w:val="en-GB"/>
        </w:rPr>
      </w:pPr>
    </w:p>
    <w:p w14:paraId="10574333" w14:textId="77777777" w:rsidR="00EF286E" w:rsidRPr="00EF286E" w:rsidRDefault="00EF286E" w:rsidP="00EF286E">
      <w:pPr>
        <w:ind w:firstLine="720"/>
        <w:rPr>
          <w:rFonts w:ascii="Arial" w:hAnsi="Arial" w:cs="Arial"/>
          <w:sz w:val="22"/>
          <w:szCs w:val="22"/>
          <w:lang w:val="en-GB"/>
        </w:rPr>
      </w:pPr>
    </w:p>
    <w:p w14:paraId="7EB9B585" w14:textId="321F40C0" w:rsidR="00EF286E" w:rsidRPr="00EF286E" w:rsidRDefault="00970A92" w:rsidP="00EF286E">
      <w:pPr>
        <w:ind w:firstLine="720"/>
        <w:rPr>
          <w:rFonts w:ascii="Arial" w:hAnsi="Arial" w:cs="Arial"/>
          <w:sz w:val="22"/>
          <w:szCs w:val="22"/>
          <w:lang w:val="en-GB"/>
        </w:rPr>
      </w:pPr>
      <w:r w:rsidRPr="00EF286E">
        <w:rPr>
          <w:rFonts w:ascii="Arial" w:hAnsi="Arial" w:cs="Arial"/>
          <w:noProof/>
          <w:sz w:val="22"/>
          <w:szCs w:val="22"/>
          <w:lang w:val="en-GB"/>
        </w:rPr>
        <mc:AlternateContent>
          <mc:Choice Requires="wps">
            <w:drawing>
              <wp:anchor distT="0" distB="0" distL="114300" distR="114300" simplePos="0" relativeHeight="251658460" behindDoc="0" locked="0" layoutInCell="1" allowOverlap="1" wp14:anchorId="5D2D930D" wp14:editId="3A044C15">
                <wp:simplePos x="0" y="0"/>
                <wp:positionH relativeFrom="column">
                  <wp:posOffset>2629535</wp:posOffset>
                </wp:positionH>
                <wp:positionV relativeFrom="paragraph">
                  <wp:posOffset>71755</wp:posOffset>
                </wp:positionV>
                <wp:extent cx="228600" cy="342900"/>
                <wp:effectExtent l="0" t="0" r="19050" b="19050"/>
                <wp:wrapNone/>
                <wp:docPr id="295" name="Rectangle 295"/>
                <wp:cNvGraphicFramePr/>
                <a:graphic xmlns:a="http://schemas.openxmlformats.org/drawingml/2006/main">
                  <a:graphicData uri="http://schemas.microsoft.com/office/word/2010/wordprocessingShape">
                    <wps:wsp>
                      <wps:cNvSpPr/>
                      <wps:spPr>
                        <a:xfrm>
                          <a:off x="0" y="0"/>
                          <a:ext cx="228600" cy="342900"/>
                        </a:xfrm>
                        <a:prstGeom prst="rect">
                          <a:avLst/>
                        </a:prstGeom>
                        <a:solidFill>
                          <a:schemeClr val="bg1">
                            <a:lumMod val="8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rect w14:anchorId="2881D704" id="Rectangle 295" o:spid="_x0000_s1026" style="position:absolute;margin-left:207.05pt;margin-top:5.65pt;width:18pt;height:27pt;z-index:252441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" fillcolor="#d8d8d8 [2732]" strokecolor="black [3213]" strokeweight="1pt"/>
            </w:pict>
          </mc:Fallback>
        </mc:AlternateContent>
      </w:r>
    </w:p>
    <w:p w14:paraId="3575B6CA" w14:textId="54C1D0CB" w:rsidR="00EF286E" w:rsidRPr="00EF286E" w:rsidRDefault="00970A92" w:rsidP="00EF286E">
      <w:pPr>
        <w:ind w:firstLine="720"/>
        <w:rPr>
          <w:rFonts w:ascii="Arial" w:hAnsi="Arial" w:cs="Arial"/>
          <w:sz w:val="22"/>
          <w:szCs w:val="22"/>
          <w:lang w:val="en-GB"/>
        </w:rPr>
      </w:pPr>
      <w:r w:rsidRPr="00EF286E">
        <w:rPr>
          <w:rFonts w:ascii="Arial" w:hAnsi="Arial" w:cs="Arial"/>
          <w:noProof/>
          <w:sz w:val="22"/>
          <w:szCs w:val="22"/>
          <w:lang w:val="en-GB"/>
        </w:rPr>
        <mc:AlternateContent>
          <mc:Choice Requires="wps">
            <w:drawing>
              <wp:anchor distT="0" distB="0" distL="114300" distR="114300" simplePos="0" relativeHeight="251658463" behindDoc="0" locked="0" layoutInCell="1" allowOverlap="1" wp14:anchorId="3B100E63" wp14:editId="5BA1EDF3">
                <wp:simplePos x="0" y="0"/>
                <wp:positionH relativeFrom="column">
                  <wp:posOffset>2858135</wp:posOffset>
                </wp:positionH>
                <wp:positionV relativeFrom="paragraph">
                  <wp:posOffset>139700</wp:posOffset>
                </wp:positionV>
                <wp:extent cx="1143000" cy="0"/>
                <wp:effectExtent l="0" t="0" r="0" b="0"/>
                <wp:wrapNone/>
                <wp:docPr id="291" name="Straight Connector 291"/>
                <wp:cNvGraphicFramePr/>
                <a:graphic xmlns:a="http://schemas.openxmlformats.org/drawingml/2006/main">
                  <a:graphicData uri="http://schemas.microsoft.com/office/word/2010/wordprocessingShape">
                    <wps:wsp>
                      <wps:cNvCnPr/>
                      <wps:spPr>
                        <a:xfrm>
                          <a:off x="0" y="0"/>
                          <a:ext cx="11430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w16du="http://schemas.microsoft.com/office/word/2023/wordml/word16du">
            <w:pict>
              <v:line w14:anchorId="4850DBF5" id="Straight Connector 291" o:spid="_x0000_s1026" style="position:absolute;z-index:252444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25.05pt,11pt" to="315.0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" strokecolor="black [3213]" strokeweight="1.5pt">
                <v:stroke joinstyle="miter"/>
              </v:line>
            </w:pict>
          </mc:Fallback>
        </mc:AlternateContent>
      </w:r>
      <w:r w:rsidRPr="00EF286E">
        <w:rPr>
          <w:rFonts w:ascii="Arial" w:hAnsi="Arial" w:cs="Arial"/>
          <w:noProof/>
          <w:sz w:val="22"/>
          <w:szCs w:val="22"/>
          <w:lang w:val="en-GB"/>
        </w:rPr>
        <mc:AlternateContent>
          <mc:Choice Requires="wps">
            <w:drawing>
              <wp:anchor distT="0" distB="0" distL="114300" distR="114300" simplePos="0" relativeHeight="251658464" behindDoc="0" locked="0" layoutInCell="1" allowOverlap="1" wp14:anchorId="3B4DAB35" wp14:editId="6B1B4F19">
                <wp:simplePos x="0" y="0"/>
                <wp:positionH relativeFrom="column">
                  <wp:posOffset>3999864</wp:posOffset>
                </wp:positionH>
                <wp:positionV relativeFrom="paragraph">
                  <wp:posOffset>140335</wp:posOffset>
                </wp:positionV>
                <wp:extent cx="635" cy="1600200"/>
                <wp:effectExtent l="0" t="0" r="37465" b="19050"/>
                <wp:wrapNone/>
                <wp:docPr id="292" name="Straight Connector 292"/>
                <wp:cNvGraphicFramePr/>
                <a:graphic xmlns:a="http://schemas.openxmlformats.org/drawingml/2006/main">
                  <a:graphicData uri="http://schemas.microsoft.com/office/word/2010/wordprocessingShape">
                    <wps:wsp>
                      <wps:cNvCnPr/>
                      <wps:spPr>
                        <a:xfrm flipH="1">
                          <a:off x="0" y="0"/>
                          <a:ext cx="635" cy="16002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xmlns:w16du="http://schemas.microsoft.com/office/word/2023/wordml/word16du">
            <w:pict>
              <v:line w14:anchorId="196369D7" id="Straight Connector 292" o:spid="_x0000_s1026" style="position:absolute;flip:x;z-index:252445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14.95pt,11.05pt" to="315pt,13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" strokecolor="black [3213]" strokeweight="1.5pt">
                <v:stroke joinstyle="miter"/>
              </v:line>
            </w:pict>
          </mc:Fallback>
        </mc:AlternateContent>
      </w:r>
    </w:p>
    <w:p w14:paraId="7FF22671" w14:textId="77E7C857" w:rsidR="00EF286E" w:rsidRPr="00EF286E" w:rsidRDefault="00EF286E" w:rsidP="00EF286E">
      <w:pPr>
        <w:ind w:firstLine="720"/>
        <w:rPr>
          <w:rFonts w:ascii="Arial" w:hAnsi="Arial" w:cs="Arial"/>
          <w:sz w:val="22"/>
          <w:szCs w:val="22"/>
          <w:lang w:val="en-GB"/>
        </w:rPr>
      </w:pPr>
    </w:p>
    <w:p w14:paraId="07B9ACB3" w14:textId="248803C9" w:rsidR="00EF286E" w:rsidRPr="00EF286E" w:rsidRDefault="001F306B" w:rsidP="00EF286E">
      <w:pPr>
        <w:ind w:firstLine="720"/>
        <w:rPr>
          <w:rFonts w:ascii="Arial" w:hAnsi="Arial" w:cs="Arial"/>
          <w:sz w:val="22"/>
          <w:szCs w:val="22"/>
          <w:lang w:val="en-GB"/>
        </w:rPr>
      </w:pPr>
      <w:r w:rsidRPr="00EF286E">
        <w:rPr>
          <w:rFonts w:ascii="Arial" w:hAnsi="Arial" w:cs="Arial"/>
          <w:noProof/>
          <w:sz w:val="22"/>
          <w:szCs w:val="22"/>
          <w:lang w:val="en-GB"/>
        </w:rPr>
        <mc:AlternateContent>
          <mc:Choice Requires="wps">
            <w:drawing>
              <wp:anchor distT="0" distB="0" distL="114300" distR="114300" simplePos="0" relativeHeight="251658478" behindDoc="0" locked="0" layoutInCell="1" allowOverlap="1" wp14:anchorId="49C4C3AC" wp14:editId="150DA884">
                <wp:simplePos x="0" y="0"/>
                <wp:positionH relativeFrom="column">
                  <wp:posOffset>2285365</wp:posOffset>
                </wp:positionH>
                <wp:positionV relativeFrom="paragraph">
                  <wp:posOffset>29210</wp:posOffset>
                </wp:positionV>
                <wp:extent cx="342900" cy="458470"/>
                <wp:effectExtent l="0" t="38100" r="57150" b="17780"/>
                <wp:wrapNone/>
                <wp:docPr id="279" name="Straight Arrow Connector 279"/>
                <wp:cNvGraphicFramePr/>
                <a:graphic xmlns:a="http://schemas.openxmlformats.org/drawingml/2006/main">
                  <a:graphicData uri="http://schemas.microsoft.com/office/word/2010/wordprocessingShape">
                    <wps:wsp>
                      <wps:cNvCnPr/>
                      <wps:spPr>
                        <a:xfrm flipV="1">
                          <a:off x="0" y="0"/>
                          <a:ext cx="342900" cy="45847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3B1B3348" id="Straight Arrow Connector 279" o:spid="_x0000_s1026" type="#_x0000_t32" style="position:absolute;margin-left:179.95pt;margin-top:2.3pt;width:27pt;height:36.1pt;flip:y;z-index:25246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" strokecolor="black [3213]" strokeweight=".5pt">
                <v:stroke endarrow="block" joinstyle="miter"/>
              </v:shape>
            </w:pict>
          </mc:Fallback>
        </mc:AlternateContent>
      </w:r>
    </w:p>
    <w:p w14:paraId="7922F503" w14:textId="5D737FB7" w:rsidR="00EF286E" w:rsidRPr="00EF286E" w:rsidRDefault="00EF286E" w:rsidP="00EF286E">
      <w:pPr>
        <w:ind w:firstLine="720"/>
        <w:rPr>
          <w:rFonts w:ascii="Arial" w:hAnsi="Arial" w:cs="Arial"/>
          <w:sz w:val="22"/>
          <w:szCs w:val="22"/>
          <w:lang w:val="en-GB"/>
        </w:rPr>
      </w:pPr>
    </w:p>
    <w:p w14:paraId="4D1E77D0" w14:textId="37414497" w:rsidR="00EF286E" w:rsidRPr="00EF286E" w:rsidRDefault="00EF286E" w:rsidP="00EF286E">
      <w:pPr>
        <w:rPr>
          <w:rFonts w:ascii="Arial" w:hAnsi="Arial" w:cs="Arial"/>
          <w:sz w:val="22"/>
          <w:szCs w:val="22"/>
          <w:lang w:val="en-GB"/>
        </w:rPr>
      </w:pPr>
    </w:p>
    <w:p w14:paraId="4820B4BB" w14:textId="77777777" w:rsidR="00EF286E" w:rsidRDefault="00EF286E" w:rsidP="00EF286E">
      <w:pPr>
        <w:rPr>
          <w:rFonts w:ascii="Arial" w:hAnsi="Arial" w:cs="Arial"/>
          <w:sz w:val="22"/>
          <w:szCs w:val="22"/>
          <w:lang w:val="en-GB"/>
        </w:rPr>
      </w:pPr>
    </w:p>
    <w:p w14:paraId="1D278F2C" w14:textId="77777777" w:rsidR="00EF286E" w:rsidRDefault="00EF286E" w:rsidP="00EF286E">
      <w:pPr>
        <w:rPr>
          <w:rFonts w:ascii="Arial" w:hAnsi="Arial" w:cs="Arial"/>
          <w:sz w:val="22"/>
          <w:szCs w:val="22"/>
          <w:lang w:val="en-GB"/>
        </w:rPr>
      </w:pPr>
    </w:p>
    <w:p w14:paraId="1AA266FC" w14:textId="73EFD9F7" w:rsidR="00EF286E" w:rsidRDefault="00637EE5" w:rsidP="00EF286E">
      <w:pPr>
        <w:rPr>
          <w:rFonts w:ascii="Arial" w:hAnsi="Arial" w:cs="Arial"/>
          <w:sz w:val="22"/>
          <w:szCs w:val="22"/>
          <w:lang w:val="en-GB"/>
        </w:rPr>
      </w:pPr>
      <w:r>
        <w:rPr>
          <w:rFonts w:ascii="Arial" w:hAnsi="Arial" w:cs="Arial"/>
          <w:noProof/>
          <w:sz w:val="22"/>
          <w:szCs w:val="22"/>
          <w:lang w:val="en-GB"/>
        </w:rPr>
        <mc:AlternateContent>
          <mc:Choice Requires="wps">
            <w:drawing>
              <wp:anchor distT="0" distB="0" distL="114300" distR="114300" simplePos="0" relativeHeight="251658573" behindDoc="0" locked="0" layoutInCell="1" allowOverlap="1" wp14:anchorId="0D5549C3" wp14:editId="3F4A7AA5">
                <wp:simplePos x="0" y="0"/>
                <wp:positionH relativeFrom="column">
                  <wp:posOffset>393065</wp:posOffset>
                </wp:positionH>
                <wp:positionV relativeFrom="paragraph">
                  <wp:posOffset>146685</wp:posOffset>
                </wp:positionV>
                <wp:extent cx="635000" cy="0"/>
                <wp:effectExtent l="0" t="0" r="0" b="0"/>
                <wp:wrapNone/>
                <wp:docPr id="273" name="Straight Connector 273"/>
                <wp:cNvGraphicFramePr/>
                <a:graphic xmlns:a="http://schemas.openxmlformats.org/drawingml/2006/main">
                  <a:graphicData uri="http://schemas.microsoft.com/office/word/2010/wordprocessingShape">
                    <wps:wsp>
                      <wps:cNvCnPr/>
                      <wps:spPr>
                        <a:xfrm>
                          <a:off x="0" y="0"/>
                          <a:ext cx="635000" cy="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du="http://schemas.microsoft.com/office/word/2023/wordml/word16du">
            <w:pict>
              <v:line w14:anchorId="4A9FCB10" id="Straight Connector 273" o:spid="_x0000_s1026" style="position:absolute;z-index:252578816;visibility:visible;mso-wrap-style:square;mso-wrap-distance-left:9pt;mso-wrap-distance-top:0;mso-wrap-distance-right:9pt;mso-wrap-distance-bottom:0;mso-position-horizontal:absolute;mso-position-horizontal-relative:text;mso-position-vertical:absolute;mso-position-vertical-relative:text" from="30.95pt,11.55pt" to="80.95pt,1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" strokecolor="black [3200]" strokeweight="1pt">
                <v:stroke joinstyle="miter"/>
              </v:line>
            </w:pict>
          </mc:Fallback>
        </mc:AlternateContent>
      </w:r>
      <w:r>
        <w:rPr>
          <w:rFonts w:ascii="Arial" w:hAnsi="Arial" w:cs="Arial"/>
          <w:noProof/>
          <w:sz w:val="22"/>
          <w:szCs w:val="22"/>
          <w:lang w:val="en-GB"/>
        </w:rPr>
        <mc:AlternateContent>
          <mc:Choice Requires="wps">
            <w:drawing>
              <wp:anchor distT="0" distB="0" distL="114300" distR="114300" simplePos="0" relativeHeight="251658571" behindDoc="0" locked="0" layoutInCell="1" allowOverlap="1" wp14:anchorId="40CCCCFF" wp14:editId="71476135">
                <wp:simplePos x="0" y="0"/>
                <wp:positionH relativeFrom="column">
                  <wp:posOffset>393065</wp:posOffset>
                </wp:positionH>
                <wp:positionV relativeFrom="paragraph">
                  <wp:posOffset>146685</wp:posOffset>
                </wp:positionV>
                <wp:extent cx="0" cy="127000"/>
                <wp:effectExtent l="0" t="0" r="38100" b="25400"/>
                <wp:wrapNone/>
                <wp:docPr id="98" name="Straight Connector 98"/>
                <wp:cNvGraphicFramePr/>
                <a:graphic xmlns:a="http://schemas.openxmlformats.org/drawingml/2006/main">
                  <a:graphicData uri="http://schemas.microsoft.com/office/word/2010/wordprocessingShape">
                    <wps:wsp>
                      <wps:cNvCnPr/>
                      <wps:spPr>
                        <a:xfrm flipV="1">
                          <a:off x="0" y="0"/>
                          <a:ext cx="0" cy="12700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w:pict>
              <v:line w14:anchorId="6B47AB1C" id="Straight Connector 98" o:spid="_x0000_s1026" style="position:absolute;flip:y;z-index:252576768;visibility:visible;mso-wrap-style:square;mso-wrap-distance-left:9pt;mso-wrap-distance-top:0;mso-wrap-distance-right:9pt;mso-wrap-distance-bottom:0;mso-position-horizontal:absolute;mso-position-horizontal-relative:text;mso-position-vertical:absolute;mso-position-vertical-relative:text" from="30.95pt,11.55pt" to="30.95pt,2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" strokecolor="black [3213]" strokeweight="1pt">
                <v:stroke joinstyle="miter"/>
              </v:line>
            </w:pict>
          </mc:Fallback>
        </mc:AlternateContent>
      </w:r>
    </w:p>
    <w:p w14:paraId="67551561" w14:textId="214C91CA" w:rsidR="00EF286E" w:rsidRDefault="00AB17CA" w:rsidP="00EF286E">
      <w:pPr>
        <w:rPr>
          <w:rFonts w:ascii="Arial" w:hAnsi="Arial" w:cs="Arial"/>
          <w:sz w:val="22"/>
          <w:szCs w:val="22"/>
          <w:lang w:val="en-GB"/>
        </w:rPr>
      </w:pPr>
      <w:r w:rsidRPr="00EF286E">
        <w:rPr>
          <w:rFonts w:ascii="Arial" w:hAnsi="Arial" w:cs="Arial"/>
          <w:noProof/>
          <w:sz w:val="22"/>
          <w:szCs w:val="22"/>
          <w:lang w:val="en-GB"/>
        </w:rPr>
        <mc:AlternateContent>
          <mc:Choice Requires="wps">
            <w:drawing>
              <wp:anchor distT="0" distB="0" distL="114300" distR="114300" simplePos="0" relativeHeight="251658462" behindDoc="0" locked="0" layoutInCell="1" allowOverlap="1" wp14:anchorId="7A6512EF" wp14:editId="1181AF74">
                <wp:simplePos x="0" y="0"/>
                <wp:positionH relativeFrom="column">
                  <wp:posOffset>171450</wp:posOffset>
                </wp:positionH>
                <wp:positionV relativeFrom="paragraph">
                  <wp:posOffset>112395</wp:posOffset>
                </wp:positionV>
                <wp:extent cx="457200" cy="457200"/>
                <wp:effectExtent l="0" t="0" r="19050" b="19050"/>
                <wp:wrapNone/>
                <wp:docPr id="294" name="Oval 294"/>
                <wp:cNvGraphicFramePr/>
                <a:graphic xmlns:a="http://schemas.openxmlformats.org/drawingml/2006/main">
                  <a:graphicData uri="http://schemas.microsoft.com/office/word/2010/wordprocessingShape">
                    <wps:wsp>
                      <wps:cNvSpPr/>
                      <wps:spPr>
                        <a:xfrm>
                          <a:off x="0" y="0"/>
                          <a:ext cx="457200" cy="45720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oval w14:anchorId="39224521" id="Oval 294" o:spid="_x0000_s1026" style="position:absolute;margin-left:13.5pt;margin-top:8.85pt;width:36pt;height:36pt;z-index:252443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" filled="f" strokecolor="black [3213]" strokeweight="1pt">
                <v:stroke joinstyle="miter"/>
              </v:oval>
            </w:pict>
          </mc:Fallback>
        </mc:AlternateContent>
      </w:r>
    </w:p>
    <w:p w14:paraId="235C356C" w14:textId="0F4F4DA2" w:rsidR="00EF286E" w:rsidRDefault="00AB17CA" w:rsidP="00EF286E">
      <w:pPr>
        <w:rPr>
          <w:rFonts w:ascii="Arial" w:hAnsi="Arial" w:cs="Arial"/>
          <w:sz w:val="22"/>
          <w:szCs w:val="22"/>
          <w:lang w:val="en-GB"/>
        </w:rPr>
      </w:pPr>
      <w:r w:rsidRPr="00EF286E">
        <w:rPr>
          <w:rFonts w:ascii="Arial" w:hAnsi="Arial" w:cs="Arial"/>
          <w:noProof/>
          <w:sz w:val="22"/>
          <w:szCs w:val="22"/>
          <w:lang w:val="en-GB"/>
        </w:rPr>
        <mc:AlternateContent>
          <mc:Choice Requires="wps">
            <w:drawing>
              <wp:anchor distT="0" distB="0" distL="114300" distR="114300" simplePos="0" relativeHeight="251658461" behindDoc="0" locked="0" layoutInCell="1" allowOverlap="1" wp14:anchorId="043F694A" wp14:editId="77C69A70">
                <wp:simplePos x="0" y="0"/>
                <wp:positionH relativeFrom="column">
                  <wp:posOffset>285750</wp:posOffset>
                </wp:positionH>
                <wp:positionV relativeFrom="paragraph">
                  <wp:posOffset>66040</wp:posOffset>
                </wp:positionV>
                <wp:extent cx="154305" cy="228600"/>
                <wp:effectExtent l="0" t="0" r="0" b="0"/>
                <wp:wrapNone/>
                <wp:docPr id="293" name="Text Box 293"/>
                <wp:cNvGraphicFramePr/>
                <a:graphic xmlns:a="http://schemas.openxmlformats.org/drawingml/2006/main">
                  <a:graphicData uri="http://schemas.microsoft.com/office/word/2010/wordprocessingShape">
                    <wps:wsp>
                      <wps:cNvSpPr txBox="1"/>
                      <wps:spPr>
                        <a:xfrm>
                          <a:off x="0" y="0"/>
                          <a:ext cx="154305" cy="228600"/>
                        </a:xfrm>
                        <a:prstGeom prst="rect">
                          <a:avLst/>
                        </a:prstGeom>
                        <a:solidFill>
                          <a:schemeClr val="lt1"/>
                        </a:solidFill>
                        <a:ln w="6350">
                          <a:noFill/>
                        </a:ln>
                      </wps:spPr>
                      <wps:txbx>
                        <w:txbxContent>
                          <w:p w14:paraId="124C457D" w14:textId="77777777" w:rsidR="00EF286E" w:rsidRPr="00F97D97" w:rsidRDefault="00EF286E" w:rsidP="00EF286E">
                            <w:pPr>
                              <w:rPr>
                                <w:rFonts w:ascii="Arial" w:hAnsi="Arial" w:cs="Arial"/>
                                <w:lang w:val="en-GB"/>
                              </w:rPr>
                            </w:pPr>
                            <w:r w:rsidRPr="00F97D97">
                              <w:rPr>
                                <w:rFonts w:ascii="Arial" w:hAnsi="Arial" w:cs="Arial"/>
                                <w:lang w:val="en-GB"/>
                              </w:rPr>
                              <w:t>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3F694A" id="Text Box 293" o:spid="_x0000_s1120" type="#_x0000_t202" style="position:absolute;margin-left:22.5pt;margin-top:5.2pt;width:12.15pt;height:18pt;z-index:25165846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" fillcolor="white [3201]" stroked="f" strokeweight=".5pt">
                <v:textbox>
                  <w:txbxContent>
                    <w:p w14:paraId="124C457D" w14:textId="77777777" w:rsidR="00EF286E" w:rsidRPr="00F97D97" w:rsidRDefault="00EF286E" w:rsidP="00EF286E">
                      <w:pPr>
                        <w:rPr>
                          <w:rFonts w:ascii="Arial" w:hAnsi="Arial" w:cs="Arial"/>
                          <w:lang w:val="en-GB"/>
                        </w:rPr>
                      </w:pPr>
                      <w:r w:rsidRPr="00F97D97">
                        <w:rPr>
                          <w:rFonts w:ascii="Arial" w:hAnsi="Arial" w:cs="Arial"/>
                          <w:lang w:val="en-GB"/>
                        </w:rPr>
                        <w:t>V</w:t>
                      </w:r>
                    </w:p>
                  </w:txbxContent>
                </v:textbox>
              </v:shape>
            </w:pict>
          </mc:Fallback>
        </mc:AlternateContent>
      </w:r>
    </w:p>
    <w:p w14:paraId="20488853" w14:textId="4BA1A566" w:rsidR="00EF286E" w:rsidRDefault="00EF286E" w:rsidP="00EF286E">
      <w:pPr>
        <w:rPr>
          <w:rFonts w:ascii="Arial" w:hAnsi="Arial" w:cs="Arial"/>
          <w:sz w:val="22"/>
          <w:szCs w:val="22"/>
          <w:lang w:val="en-GB"/>
        </w:rPr>
      </w:pPr>
    </w:p>
    <w:p w14:paraId="0F5FC84C" w14:textId="614B0EBD" w:rsidR="00EF286E" w:rsidRDefault="00637EE5" w:rsidP="00EF286E">
      <w:pPr>
        <w:rPr>
          <w:rFonts w:ascii="Arial" w:hAnsi="Arial" w:cs="Arial"/>
          <w:sz w:val="22"/>
          <w:szCs w:val="22"/>
          <w:lang w:val="en-GB"/>
        </w:rPr>
      </w:pPr>
      <w:r>
        <w:rPr>
          <w:rFonts w:ascii="Arial" w:hAnsi="Arial" w:cs="Arial"/>
          <w:noProof/>
          <w:sz w:val="22"/>
          <w:szCs w:val="22"/>
          <w:lang w:val="en-GB"/>
        </w:rPr>
        <mc:AlternateContent>
          <mc:Choice Requires="wps">
            <w:drawing>
              <wp:anchor distT="0" distB="0" distL="114300" distR="114300" simplePos="0" relativeHeight="251658572" behindDoc="0" locked="0" layoutInCell="1" allowOverlap="1" wp14:anchorId="21C572DA" wp14:editId="57819BE9">
                <wp:simplePos x="0" y="0"/>
                <wp:positionH relativeFrom="column">
                  <wp:posOffset>393065</wp:posOffset>
                </wp:positionH>
                <wp:positionV relativeFrom="paragraph">
                  <wp:posOffset>88265</wp:posOffset>
                </wp:positionV>
                <wp:extent cx="0" cy="96520"/>
                <wp:effectExtent l="0" t="0" r="38100" b="36830"/>
                <wp:wrapNone/>
                <wp:docPr id="272" name="Straight Connector 272"/>
                <wp:cNvGraphicFramePr/>
                <a:graphic xmlns:a="http://schemas.openxmlformats.org/drawingml/2006/main">
                  <a:graphicData uri="http://schemas.microsoft.com/office/word/2010/wordprocessingShape">
                    <wps:wsp>
                      <wps:cNvCnPr/>
                      <wps:spPr>
                        <a:xfrm>
                          <a:off x="0" y="0"/>
                          <a:ext cx="0" cy="9652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w:pict>
              <v:line w14:anchorId="51D260A8" id="Straight Connector 272" o:spid="_x0000_s1026" style="position:absolute;z-index:252577792;visibility:visible;mso-wrap-style:square;mso-wrap-distance-left:9pt;mso-wrap-distance-top:0;mso-wrap-distance-right:9pt;mso-wrap-distance-bottom:0;mso-position-horizontal:absolute;mso-position-horizontal-relative:text;mso-position-vertical:absolute;mso-position-vertical-relative:text" from="30.95pt,6.95pt" to="30.95pt,1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" strokecolor="black [3213]" strokeweight="1pt">
                <v:stroke joinstyle="miter"/>
              </v:line>
            </w:pict>
          </mc:Fallback>
        </mc:AlternateContent>
      </w:r>
    </w:p>
    <w:p w14:paraId="0755BDD3" w14:textId="5389C873" w:rsidR="00EF286E" w:rsidRDefault="00637EE5" w:rsidP="00EF286E">
      <w:pPr>
        <w:rPr>
          <w:rFonts w:ascii="Arial" w:hAnsi="Arial" w:cs="Arial"/>
          <w:sz w:val="22"/>
          <w:szCs w:val="22"/>
          <w:lang w:val="en-GB"/>
        </w:rPr>
      </w:pPr>
      <w:r>
        <w:rPr>
          <w:rFonts w:ascii="Arial" w:hAnsi="Arial" w:cs="Arial"/>
          <w:noProof/>
          <w:sz w:val="22"/>
          <w:szCs w:val="22"/>
          <w:lang w:val="en-GB"/>
        </w:rPr>
        <mc:AlternateContent>
          <mc:Choice Requires="wps">
            <w:drawing>
              <wp:anchor distT="0" distB="0" distL="114300" distR="114300" simplePos="0" relativeHeight="251658574" behindDoc="0" locked="0" layoutInCell="1" allowOverlap="1" wp14:anchorId="754B7A00" wp14:editId="63D25F7F">
                <wp:simplePos x="0" y="0"/>
                <wp:positionH relativeFrom="column">
                  <wp:posOffset>386715</wp:posOffset>
                </wp:positionH>
                <wp:positionV relativeFrom="paragraph">
                  <wp:posOffset>24130</wp:posOffset>
                </wp:positionV>
                <wp:extent cx="635000" cy="0"/>
                <wp:effectExtent l="0" t="0" r="0" b="0"/>
                <wp:wrapNone/>
                <wp:docPr id="274" name="Straight Connector 274"/>
                <wp:cNvGraphicFramePr/>
                <a:graphic xmlns:a="http://schemas.openxmlformats.org/drawingml/2006/main">
                  <a:graphicData uri="http://schemas.microsoft.com/office/word/2010/wordprocessingShape">
                    <wps:wsp>
                      <wps:cNvCnPr/>
                      <wps:spPr>
                        <a:xfrm>
                          <a:off x="0" y="0"/>
                          <a:ext cx="635000" cy="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du="http://schemas.microsoft.com/office/word/2023/wordml/word16du">
            <w:pict>
              <v:line w14:anchorId="666DEA3C" id="Straight Connector 274" o:spid="_x0000_s1026" style="position:absolute;z-index:252580864;visibility:visible;mso-wrap-style:square;mso-wrap-distance-left:9pt;mso-wrap-distance-top:0;mso-wrap-distance-right:9pt;mso-wrap-distance-bottom:0;mso-position-horizontal:absolute;mso-position-horizontal-relative:text;mso-position-vertical:absolute;mso-position-vertical-relative:text" from="30.45pt,1.9pt" to="80.45pt,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" strokecolor="black [3200]" strokeweight="1pt">
                <v:stroke joinstyle="miter"/>
              </v:line>
            </w:pict>
          </mc:Fallback>
        </mc:AlternateContent>
      </w:r>
    </w:p>
    <w:p w14:paraId="1E0A0B7E" w14:textId="77777777" w:rsidR="00EF286E" w:rsidRDefault="00EF286E" w:rsidP="00EF286E">
      <w:pPr>
        <w:rPr>
          <w:rFonts w:ascii="Arial" w:hAnsi="Arial" w:cs="Arial"/>
          <w:sz w:val="22"/>
          <w:szCs w:val="22"/>
          <w:lang w:val="en-GB"/>
        </w:rPr>
      </w:pPr>
    </w:p>
    <w:p w14:paraId="5E3B840E" w14:textId="77777777" w:rsidR="00EF286E" w:rsidRDefault="00EF286E" w:rsidP="00EF286E">
      <w:pPr>
        <w:rPr>
          <w:rFonts w:ascii="Arial" w:hAnsi="Arial" w:cs="Arial"/>
          <w:sz w:val="22"/>
          <w:szCs w:val="22"/>
          <w:lang w:val="en-GB"/>
        </w:rPr>
      </w:pPr>
    </w:p>
    <w:p w14:paraId="10F837EE" w14:textId="77777777" w:rsidR="00EF286E" w:rsidRDefault="00EF286E" w:rsidP="00EF286E">
      <w:pPr>
        <w:rPr>
          <w:rFonts w:ascii="Arial" w:hAnsi="Arial" w:cs="Arial"/>
          <w:sz w:val="22"/>
          <w:szCs w:val="22"/>
          <w:lang w:val="en-GB"/>
        </w:rPr>
      </w:pPr>
    </w:p>
    <w:p w14:paraId="5F3A471B" w14:textId="77777777" w:rsidR="00A85BFD" w:rsidRDefault="00A85BFD" w:rsidP="00EF286E">
      <w:pPr>
        <w:rPr>
          <w:rFonts w:ascii="Arial" w:hAnsi="Arial" w:cs="Arial"/>
          <w:sz w:val="22"/>
          <w:szCs w:val="22"/>
          <w:lang w:val="en-GB"/>
        </w:rPr>
      </w:pPr>
    </w:p>
    <w:p w14:paraId="24E74CFE" w14:textId="78DA068D" w:rsidR="00EF286E" w:rsidRDefault="00EF286E" w:rsidP="00EF286E">
      <w:pPr>
        <w:rPr>
          <w:rFonts w:ascii="Arial" w:hAnsi="Arial" w:cs="Arial"/>
          <w:sz w:val="22"/>
          <w:szCs w:val="22"/>
          <w:lang w:val="en-GB"/>
        </w:rPr>
      </w:pPr>
      <w:r w:rsidRPr="00EF286E">
        <w:rPr>
          <w:rFonts w:ascii="Arial" w:hAnsi="Arial" w:cs="Arial"/>
          <w:sz w:val="22"/>
          <w:szCs w:val="22"/>
          <w:lang w:val="en-GB"/>
        </w:rPr>
        <w:t>The students turn the handle and measure a maximum EMF of 0.139 V on the voltmeter.</w:t>
      </w:r>
    </w:p>
    <w:p w14:paraId="484AC720" w14:textId="77777777" w:rsidR="00EF286E" w:rsidRPr="00EF286E" w:rsidRDefault="00EF286E" w:rsidP="00EF286E">
      <w:pPr>
        <w:rPr>
          <w:rFonts w:ascii="Arial" w:hAnsi="Arial" w:cs="Arial"/>
          <w:sz w:val="22"/>
          <w:szCs w:val="22"/>
          <w:lang w:val="en-GB"/>
        </w:rPr>
      </w:pPr>
    </w:p>
    <w:p w14:paraId="4078E445" w14:textId="77777777" w:rsidR="00A85BFD" w:rsidRDefault="00A85BFD">
      <w:pPr>
        <w:spacing w:after="160" w:line="259" w:lineRule="auto"/>
        <w:rPr>
          <w:rFonts w:ascii="Arial" w:hAnsi="Arial" w:cs="Arial"/>
          <w:sz w:val="22"/>
          <w:szCs w:val="22"/>
          <w:lang w:val="en-GB"/>
        </w:rPr>
      </w:pPr>
      <w:r>
        <w:rPr>
          <w:rFonts w:ascii="Arial" w:hAnsi="Arial" w:cs="Arial"/>
          <w:sz w:val="22"/>
          <w:szCs w:val="22"/>
          <w:lang w:val="en-GB"/>
        </w:rPr>
        <w:br w:type="page"/>
      </w:r>
    </w:p>
    <w:p w14:paraId="58816B5D" w14:textId="688B3B90" w:rsidR="00EF286E" w:rsidRPr="00EF286E" w:rsidRDefault="00EF286E" w:rsidP="00EF286E">
      <w:pPr>
        <w:pStyle w:val="ListParagraph"/>
        <w:numPr>
          <w:ilvl w:val="0"/>
          <w:numId w:val="41"/>
        </w:numPr>
        <w:spacing w:after="160" w:line="259" w:lineRule="auto"/>
        <w:ind w:hanging="720"/>
        <w:rPr>
          <w:rFonts w:ascii="Arial" w:hAnsi="Arial" w:cs="Arial"/>
          <w:sz w:val="22"/>
          <w:szCs w:val="22"/>
          <w:lang w:val="en-GB"/>
        </w:rPr>
      </w:pPr>
      <w:r w:rsidRPr="00EF286E">
        <w:rPr>
          <w:rFonts w:ascii="Arial" w:hAnsi="Arial" w:cs="Arial"/>
          <w:sz w:val="22"/>
          <w:szCs w:val="22"/>
          <w:lang w:val="en-GB"/>
        </w:rPr>
        <w:lastRenderedPageBreak/>
        <w:t>Calculate the root-mean square voltage produced by the generator.</w:t>
      </w:r>
    </w:p>
    <w:p w14:paraId="7800A660" w14:textId="4F37A409" w:rsidR="00EF286E" w:rsidRPr="00EF286E" w:rsidRDefault="00EF286E" w:rsidP="00EF286E">
      <w:pPr>
        <w:pStyle w:val="ListParagraph"/>
        <w:jc w:val="right"/>
        <w:rPr>
          <w:rFonts w:ascii="Arial" w:hAnsi="Arial" w:cs="Arial"/>
          <w:sz w:val="22"/>
          <w:szCs w:val="22"/>
          <w:lang w:val="en-GB"/>
        </w:rPr>
      </w:pPr>
      <w:r w:rsidRPr="00EF286E">
        <w:rPr>
          <w:rFonts w:ascii="Arial" w:hAnsi="Arial" w:cs="Arial"/>
          <w:sz w:val="22"/>
          <w:szCs w:val="22"/>
          <w:lang w:val="en-GB"/>
        </w:rPr>
        <w:t>(</w:t>
      </w:r>
      <w:r w:rsidR="00DF14C6">
        <w:rPr>
          <w:rFonts w:ascii="Arial" w:hAnsi="Arial" w:cs="Arial"/>
          <w:sz w:val="22"/>
          <w:szCs w:val="22"/>
          <w:lang w:val="en-GB"/>
        </w:rPr>
        <w:t>1</w:t>
      </w:r>
      <w:r w:rsidRPr="00EF286E">
        <w:rPr>
          <w:rFonts w:ascii="Arial" w:hAnsi="Arial" w:cs="Arial"/>
          <w:sz w:val="22"/>
          <w:szCs w:val="22"/>
          <w:lang w:val="en-GB"/>
        </w:rPr>
        <w:t>)</w:t>
      </w:r>
    </w:p>
    <w:p w14:paraId="4BFB97AD" w14:textId="77777777" w:rsidR="00EF286E" w:rsidRPr="00EF286E" w:rsidRDefault="00EF286E" w:rsidP="00EF286E">
      <w:pPr>
        <w:pStyle w:val="ListParagraph"/>
        <w:jc w:val="right"/>
        <w:rPr>
          <w:rFonts w:ascii="Arial" w:hAnsi="Arial" w:cs="Arial"/>
          <w:sz w:val="22"/>
          <w:szCs w:val="22"/>
          <w:lang w:val="en-GB"/>
        </w:rPr>
      </w:pPr>
    </w:p>
    <w:p w14:paraId="0DF6A9C8" w14:textId="77777777" w:rsidR="00EF286E" w:rsidRPr="00EF286E" w:rsidRDefault="00EF286E" w:rsidP="00EF286E">
      <w:pPr>
        <w:pStyle w:val="ListParagraph"/>
        <w:jc w:val="right"/>
        <w:rPr>
          <w:rFonts w:ascii="Arial" w:hAnsi="Arial" w:cs="Arial"/>
          <w:sz w:val="22"/>
          <w:szCs w:val="22"/>
          <w:lang w:val="en-GB"/>
        </w:rPr>
      </w:pPr>
    </w:p>
    <w:p w14:paraId="4ADC20A4" w14:textId="77777777" w:rsidR="00EF286E" w:rsidRPr="00EF286E" w:rsidRDefault="00EF286E" w:rsidP="00EF286E">
      <w:pPr>
        <w:pStyle w:val="ListParagraph"/>
        <w:jc w:val="right"/>
        <w:rPr>
          <w:rFonts w:ascii="Arial" w:hAnsi="Arial" w:cs="Arial"/>
          <w:sz w:val="22"/>
          <w:szCs w:val="22"/>
          <w:lang w:val="en-GB"/>
        </w:rPr>
      </w:pPr>
    </w:p>
    <w:p w14:paraId="79DD1C40" w14:textId="77777777" w:rsidR="00EF286E" w:rsidRPr="00EF286E" w:rsidRDefault="00EF286E" w:rsidP="00EF286E">
      <w:pPr>
        <w:pStyle w:val="ListParagraph"/>
        <w:jc w:val="right"/>
        <w:rPr>
          <w:rFonts w:ascii="Arial" w:hAnsi="Arial" w:cs="Arial"/>
          <w:sz w:val="22"/>
          <w:szCs w:val="22"/>
          <w:lang w:val="en-GB"/>
        </w:rPr>
      </w:pPr>
    </w:p>
    <w:p w14:paraId="3291B9F0" w14:textId="77777777" w:rsidR="00EF286E" w:rsidRPr="00EF286E" w:rsidRDefault="00EF286E" w:rsidP="00EF286E">
      <w:pPr>
        <w:pStyle w:val="ListParagraph"/>
        <w:jc w:val="right"/>
        <w:rPr>
          <w:rFonts w:ascii="Arial" w:hAnsi="Arial" w:cs="Arial"/>
          <w:sz w:val="22"/>
          <w:szCs w:val="22"/>
          <w:lang w:val="en-GB"/>
        </w:rPr>
      </w:pPr>
    </w:p>
    <w:p w14:paraId="1B96FB3D" w14:textId="77777777" w:rsidR="00EF286E" w:rsidRPr="00EF286E" w:rsidRDefault="00EF286E" w:rsidP="00EF286E">
      <w:pPr>
        <w:pStyle w:val="ListParagraph"/>
        <w:jc w:val="right"/>
        <w:rPr>
          <w:rFonts w:ascii="Arial" w:hAnsi="Arial" w:cs="Arial"/>
          <w:sz w:val="22"/>
          <w:szCs w:val="22"/>
          <w:lang w:val="en-GB"/>
        </w:rPr>
      </w:pPr>
      <w:r w:rsidRPr="00EF286E">
        <w:rPr>
          <w:rFonts w:ascii="Arial" w:hAnsi="Arial" w:cs="Arial"/>
          <w:sz w:val="22"/>
          <w:szCs w:val="22"/>
          <w:lang w:val="en-GB"/>
        </w:rPr>
        <w:t>Answer: _____________ V</w:t>
      </w:r>
    </w:p>
    <w:p w14:paraId="1978E31E" w14:textId="023A627D" w:rsidR="00EF286E" w:rsidRPr="007E5CBB" w:rsidRDefault="00EF286E" w:rsidP="007E5CBB">
      <w:pPr>
        <w:pStyle w:val="ListParagraph"/>
        <w:numPr>
          <w:ilvl w:val="0"/>
          <w:numId w:val="41"/>
        </w:numPr>
        <w:spacing w:after="160" w:line="259" w:lineRule="auto"/>
        <w:ind w:hanging="720"/>
        <w:rPr>
          <w:rFonts w:ascii="Arial" w:hAnsi="Arial" w:cs="Arial"/>
          <w:sz w:val="22"/>
          <w:szCs w:val="22"/>
          <w:lang w:val="en-GB"/>
        </w:rPr>
      </w:pPr>
      <w:r w:rsidRPr="007E5CBB">
        <w:rPr>
          <w:rFonts w:ascii="Arial" w:hAnsi="Arial" w:cs="Arial"/>
          <w:sz w:val="22"/>
          <w:szCs w:val="22"/>
          <w:lang w:val="en-GB"/>
        </w:rPr>
        <w:t xml:space="preserve">Calculate the strength of the uniform magnetic field (in mT).  </w:t>
      </w:r>
    </w:p>
    <w:p w14:paraId="4DADB48A" w14:textId="2DEE2A94" w:rsidR="00EF286E" w:rsidRPr="00EF286E" w:rsidRDefault="00EF286E" w:rsidP="00EF286E">
      <w:pPr>
        <w:pStyle w:val="ListParagraph"/>
        <w:jc w:val="right"/>
        <w:rPr>
          <w:rFonts w:ascii="Arial" w:hAnsi="Arial" w:cs="Arial"/>
          <w:sz w:val="22"/>
          <w:szCs w:val="22"/>
          <w:lang w:val="en-GB"/>
        </w:rPr>
      </w:pPr>
      <w:r w:rsidRPr="00EF286E">
        <w:rPr>
          <w:rFonts w:ascii="Arial" w:hAnsi="Arial" w:cs="Arial"/>
          <w:sz w:val="22"/>
          <w:szCs w:val="22"/>
          <w:lang w:val="en-GB"/>
        </w:rPr>
        <w:t>(</w:t>
      </w:r>
      <w:r w:rsidR="00DF14C6">
        <w:rPr>
          <w:rFonts w:ascii="Arial" w:hAnsi="Arial" w:cs="Arial"/>
          <w:sz w:val="22"/>
          <w:szCs w:val="22"/>
          <w:lang w:val="en-GB"/>
        </w:rPr>
        <w:t>5</w:t>
      </w:r>
      <w:r w:rsidRPr="00EF286E">
        <w:rPr>
          <w:rFonts w:ascii="Arial" w:hAnsi="Arial" w:cs="Arial"/>
          <w:sz w:val="22"/>
          <w:szCs w:val="22"/>
          <w:lang w:val="en-GB"/>
        </w:rPr>
        <w:t>)</w:t>
      </w:r>
    </w:p>
    <w:p w14:paraId="1BF3E648" w14:textId="77777777" w:rsidR="00EF286E" w:rsidRPr="00EF286E" w:rsidRDefault="00EF286E" w:rsidP="00EF286E">
      <w:pPr>
        <w:pStyle w:val="ListParagraph"/>
        <w:jc w:val="right"/>
        <w:rPr>
          <w:rFonts w:ascii="Arial" w:hAnsi="Arial" w:cs="Arial"/>
          <w:sz w:val="22"/>
          <w:szCs w:val="22"/>
          <w:lang w:val="en-GB"/>
        </w:rPr>
      </w:pPr>
    </w:p>
    <w:p w14:paraId="76D60AF4" w14:textId="77777777" w:rsidR="00EF286E" w:rsidRPr="00EF286E" w:rsidRDefault="00EF286E" w:rsidP="00EF286E">
      <w:pPr>
        <w:pStyle w:val="ListParagraph"/>
        <w:jc w:val="right"/>
        <w:rPr>
          <w:rFonts w:ascii="Arial" w:hAnsi="Arial" w:cs="Arial"/>
          <w:sz w:val="22"/>
          <w:szCs w:val="22"/>
          <w:lang w:val="en-GB"/>
        </w:rPr>
      </w:pPr>
    </w:p>
    <w:p w14:paraId="0C6F38B1" w14:textId="77777777" w:rsidR="00EF286E" w:rsidRPr="00EF286E" w:rsidRDefault="00EF286E" w:rsidP="00EF286E">
      <w:pPr>
        <w:pStyle w:val="ListParagraph"/>
        <w:jc w:val="right"/>
        <w:rPr>
          <w:rFonts w:ascii="Arial" w:hAnsi="Arial" w:cs="Arial"/>
          <w:sz w:val="22"/>
          <w:szCs w:val="22"/>
          <w:lang w:val="en-GB"/>
        </w:rPr>
      </w:pPr>
    </w:p>
    <w:p w14:paraId="21DE9021" w14:textId="77777777" w:rsidR="00EF286E" w:rsidRPr="00EF286E" w:rsidRDefault="00EF286E" w:rsidP="00EF286E">
      <w:pPr>
        <w:pStyle w:val="ListParagraph"/>
        <w:jc w:val="right"/>
        <w:rPr>
          <w:rFonts w:ascii="Arial" w:hAnsi="Arial" w:cs="Arial"/>
          <w:sz w:val="22"/>
          <w:szCs w:val="22"/>
          <w:lang w:val="en-GB"/>
        </w:rPr>
      </w:pPr>
    </w:p>
    <w:p w14:paraId="724C13CF" w14:textId="77777777" w:rsidR="00EF286E" w:rsidRPr="00EF286E" w:rsidRDefault="00EF286E" w:rsidP="00EF286E">
      <w:pPr>
        <w:pStyle w:val="ListParagraph"/>
        <w:jc w:val="right"/>
        <w:rPr>
          <w:rFonts w:ascii="Arial" w:hAnsi="Arial" w:cs="Arial"/>
          <w:sz w:val="22"/>
          <w:szCs w:val="22"/>
          <w:lang w:val="en-GB"/>
        </w:rPr>
      </w:pPr>
    </w:p>
    <w:p w14:paraId="6BA0D386" w14:textId="77777777" w:rsidR="00EF286E" w:rsidRPr="00EF286E" w:rsidRDefault="00EF286E" w:rsidP="00EF286E">
      <w:pPr>
        <w:pStyle w:val="ListParagraph"/>
        <w:jc w:val="right"/>
        <w:rPr>
          <w:rFonts w:ascii="Arial" w:hAnsi="Arial" w:cs="Arial"/>
          <w:sz w:val="22"/>
          <w:szCs w:val="22"/>
          <w:lang w:val="en-GB"/>
        </w:rPr>
      </w:pPr>
    </w:p>
    <w:p w14:paraId="13DFA81B" w14:textId="77777777" w:rsidR="00EF286E" w:rsidRPr="00EF286E" w:rsidRDefault="00EF286E" w:rsidP="00EF286E">
      <w:pPr>
        <w:pStyle w:val="ListParagraph"/>
        <w:jc w:val="right"/>
        <w:rPr>
          <w:rFonts w:ascii="Arial" w:hAnsi="Arial" w:cs="Arial"/>
          <w:sz w:val="22"/>
          <w:szCs w:val="22"/>
          <w:lang w:val="en-GB"/>
        </w:rPr>
      </w:pPr>
    </w:p>
    <w:p w14:paraId="0640C0FF" w14:textId="77777777" w:rsidR="00EF286E" w:rsidRDefault="00EF286E" w:rsidP="00EF286E">
      <w:pPr>
        <w:pStyle w:val="ListParagraph"/>
        <w:jc w:val="right"/>
        <w:rPr>
          <w:rFonts w:ascii="Arial" w:hAnsi="Arial" w:cs="Arial"/>
          <w:sz w:val="22"/>
          <w:szCs w:val="22"/>
          <w:lang w:val="en-GB"/>
        </w:rPr>
      </w:pPr>
    </w:p>
    <w:p w14:paraId="61B555D6" w14:textId="77777777" w:rsidR="00DF14C6" w:rsidRDefault="00DF14C6" w:rsidP="00EF286E">
      <w:pPr>
        <w:pStyle w:val="ListParagraph"/>
        <w:jc w:val="right"/>
        <w:rPr>
          <w:rFonts w:ascii="Arial" w:hAnsi="Arial" w:cs="Arial"/>
          <w:sz w:val="22"/>
          <w:szCs w:val="22"/>
          <w:lang w:val="en-GB"/>
        </w:rPr>
      </w:pPr>
    </w:p>
    <w:p w14:paraId="2AEF79D7" w14:textId="77777777" w:rsidR="00DF14C6" w:rsidRDefault="00DF14C6" w:rsidP="00EF286E">
      <w:pPr>
        <w:pStyle w:val="ListParagraph"/>
        <w:jc w:val="right"/>
        <w:rPr>
          <w:rFonts w:ascii="Arial" w:hAnsi="Arial" w:cs="Arial"/>
          <w:sz w:val="22"/>
          <w:szCs w:val="22"/>
          <w:lang w:val="en-GB"/>
        </w:rPr>
      </w:pPr>
    </w:p>
    <w:p w14:paraId="7343712A" w14:textId="77777777" w:rsidR="00DF14C6" w:rsidRDefault="00DF14C6" w:rsidP="00EF286E">
      <w:pPr>
        <w:pStyle w:val="ListParagraph"/>
        <w:jc w:val="right"/>
        <w:rPr>
          <w:rFonts w:ascii="Arial" w:hAnsi="Arial" w:cs="Arial"/>
          <w:sz w:val="22"/>
          <w:szCs w:val="22"/>
          <w:lang w:val="en-GB"/>
        </w:rPr>
      </w:pPr>
    </w:p>
    <w:p w14:paraId="636D8909" w14:textId="77777777" w:rsidR="00DF14C6" w:rsidRPr="00EF286E" w:rsidRDefault="00DF14C6" w:rsidP="00EF286E">
      <w:pPr>
        <w:pStyle w:val="ListParagraph"/>
        <w:jc w:val="right"/>
        <w:rPr>
          <w:rFonts w:ascii="Arial" w:hAnsi="Arial" w:cs="Arial"/>
          <w:sz w:val="22"/>
          <w:szCs w:val="22"/>
          <w:lang w:val="en-GB"/>
        </w:rPr>
      </w:pPr>
    </w:p>
    <w:p w14:paraId="7D38980D" w14:textId="77777777" w:rsidR="00EF286E" w:rsidRPr="00EF286E" w:rsidRDefault="00EF286E" w:rsidP="00EF286E">
      <w:pPr>
        <w:pStyle w:val="ListParagraph"/>
        <w:jc w:val="right"/>
        <w:rPr>
          <w:rFonts w:ascii="Arial" w:hAnsi="Arial" w:cs="Arial"/>
          <w:sz w:val="22"/>
          <w:szCs w:val="22"/>
          <w:lang w:val="en-GB"/>
        </w:rPr>
      </w:pPr>
    </w:p>
    <w:p w14:paraId="7F2E2B5F" w14:textId="77777777" w:rsidR="00EF286E" w:rsidRPr="00EF286E" w:rsidRDefault="00EF286E" w:rsidP="00EF286E">
      <w:pPr>
        <w:pStyle w:val="ListParagraph"/>
        <w:jc w:val="right"/>
        <w:rPr>
          <w:rFonts w:ascii="Arial" w:hAnsi="Arial" w:cs="Arial"/>
          <w:sz w:val="22"/>
          <w:szCs w:val="22"/>
          <w:lang w:val="en-GB"/>
        </w:rPr>
      </w:pPr>
    </w:p>
    <w:p w14:paraId="2942D712" w14:textId="77777777" w:rsidR="00EF286E" w:rsidRPr="00EF286E" w:rsidRDefault="00EF286E" w:rsidP="00EF286E">
      <w:pPr>
        <w:pStyle w:val="ListParagraph"/>
        <w:jc w:val="right"/>
        <w:rPr>
          <w:rFonts w:ascii="Arial" w:hAnsi="Arial" w:cs="Arial"/>
          <w:sz w:val="22"/>
          <w:szCs w:val="22"/>
          <w:lang w:val="en-GB"/>
        </w:rPr>
      </w:pPr>
    </w:p>
    <w:p w14:paraId="04419540" w14:textId="77777777" w:rsidR="00EF286E" w:rsidRPr="00EF286E" w:rsidRDefault="00EF286E" w:rsidP="00EF286E">
      <w:pPr>
        <w:pStyle w:val="ListParagraph"/>
        <w:jc w:val="right"/>
        <w:rPr>
          <w:rFonts w:ascii="Arial" w:hAnsi="Arial" w:cs="Arial"/>
          <w:sz w:val="22"/>
          <w:szCs w:val="22"/>
          <w:lang w:val="en-GB"/>
        </w:rPr>
      </w:pPr>
      <w:r w:rsidRPr="00EF286E">
        <w:rPr>
          <w:rFonts w:ascii="Arial" w:hAnsi="Arial" w:cs="Arial"/>
          <w:sz w:val="22"/>
          <w:szCs w:val="22"/>
          <w:lang w:val="en-GB"/>
        </w:rPr>
        <w:t>Answer: ____________ mT</w:t>
      </w:r>
    </w:p>
    <w:p w14:paraId="63076535" w14:textId="77777777" w:rsidR="00EF286E" w:rsidRPr="00EF286E" w:rsidRDefault="00EF286E" w:rsidP="00EF286E">
      <w:pPr>
        <w:pStyle w:val="ListParagraph"/>
        <w:jc w:val="right"/>
        <w:rPr>
          <w:rFonts w:ascii="Arial" w:hAnsi="Arial" w:cs="Arial"/>
          <w:sz w:val="22"/>
          <w:szCs w:val="22"/>
          <w:lang w:val="en-GB"/>
        </w:rPr>
      </w:pPr>
    </w:p>
    <w:p w14:paraId="2DC27B7F" w14:textId="0078F283" w:rsidR="00EF286E" w:rsidRPr="00EF286E" w:rsidRDefault="00EF286E" w:rsidP="00EF286E">
      <w:pPr>
        <w:pStyle w:val="ListParagraph"/>
        <w:ind w:hanging="720"/>
        <w:rPr>
          <w:rFonts w:ascii="Arial" w:hAnsi="Arial" w:cs="Arial"/>
          <w:sz w:val="22"/>
          <w:szCs w:val="22"/>
          <w:lang w:val="en-GB"/>
        </w:rPr>
      </w:pPr>
      <w:r w:rsidRPr="00EF286E">
        <w:rPr>
          <w:rFonts w:ascii="Arial" w:hAnsi="Arial" w:cs="Arial"/>
          <w:sz w:val="22"/>
          <w:szCs w:val="22"/>
          <w:lang w:val="en-GB"/>
        </w:rPr>
        <w:t xml:space="preserve">c) </w:t>
      </w:r>
      <w:r w:rsidRPr="00EF286E">
        <w:rPr>
          <w:rFonts w:ascii="Arial" w:hAnsi="Arial" w:cs="Arial"/>
          <w:sz w:val="22"/>
          <w:szCs w:val="22"/>
          <w:lang w:val="en-GB"/>
        </w:rPr>
        <w:tab/>
        <w:t>The students apply a force to the handle in such a way that the coil rotates with a constant circular speed. Explain why this force cannot have a constant magnitude. Describe how its magnitude changes as the coil rotates.</w:t>
      </w:r>
      <w:r w:rsidR="00D52751">
        <w:rPr>
          <w:rFonts w:ascii="Arial" w:hAnsi="Arial" w:cs="Arial"/>
          <w:sz w:val="22"/>
          <w:szCs w:val="22"/>
          <w:lang w:val="en-GB"/>
        </w:rPr>
        <w:t xml:space="preserve"> </w:t>
      </w:r>
    </w:p>
    <w:p w14:paraId="1908776E" w14:textId="03C758A9" w:rsidR="00EF286E" w:rsidRDefault="00EF286E" w:rsidP="00EF286E">
      <w:pPr>
        <w:pStyle w:val="ListParagraph"/>
        <w:jc w:val="right"/>
        <w:rPr>
          <w:rFonts w:ascii="Arial" w:hAnsi="Arial" w:cs="Arial"/>
          <w:sz w:val="22"/>
          <w:szCs w:val="22"/>
          <w:lang w:val="en-GB"/>
        </w:rPr>
      </w:pPr>
      <w:r w:rsidRPr="00EF286E">
        <w:rPr>
          <w:rFonts w:ascii="Arial" w:hAnsi="Arial" w:cs="Arial"/>
          <w:sz w:val="22"/>
          <w:szCs w:val="22"/>
          <w:lang w:val="en-GB"/>
        </w:rPr>
        <w:t>(4)</w:t>
      </w:r>
    </w:p>
    <w:p w14:paraId="11A10D2F" w14:textId="77777777" w:rsidR="007B27CC" w:rsidRPr="00EF286E" w:rsidRDefault="007B27CC" w:rsidP="00EF286E">
      <w:pPr>
        <w:pStyle w:val="ListParagraph"/>
        <w:jc w:val="right"/>
        <w:rPr>
          <w:rFonts w:ascii="Arial" w:hAnsi="Arial" w:cs="Arial"/>
          <w:sz w:val="22"/>
          <w:szCs w:val="22"/>
          <w:lang w:val="en-GB"/>
        </w:rPr>
      </w:pPr>
    </w:p>
    <w:p w14:paraId="74DA6497" w14:textId="35A30013" w:rsidR="00EF286E" w:rsidRDefault="00EF286E" w:rsidP="00B9563A">
      <w:pPr>
        <w:spacing w:line="480" w:lineRule="auto"/>
        <w:ind w:left="720"/>
        <w:rPr>
          <w:rFonts w:ascii="Arial" w:hAnsi="Arial" w:cs="Arial"/>
          <w:sz w:val="22"/>
          <w:szCs w:val="22"/>
          <w:lang w:val="en-GB"/>
        </w:rPr>
      </w:pPr>
      <w:r w:rsidRPr="00EF286E">
        <w:rPr>
          <w:rFonts w:ascii="Arial" w:hAnsi="Arial" w:cs="Arial"/>
          <w:sz w:val="22"/>
          <w:szCs w:val="22"/>
          <w:lang w:val="en-GB"/>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r w:rsidR="00583FC9">
        <w:rPr>
          <w:rFonts w:ascii="Arial" w:hAnsi="Arial" w:cs="Arial"/>
          <w:sz w:val="22"/>
          <w:szCs w:val="22"/>
          <w:lang w:val="en-GB"/>
        </w:rPr>
        <w:t>____________________________________________________________</w:t>
      </w:r>
      <w:r w:rsidR="007B27CC">
        <w:rPr>
          <w:rFonts w:ascii="Arial" w:hAnsi="Arial" w:cs="Arial"/>
          <w:sz w:val="22"/>
          <w:szCs w:val="22"/>
          <w:lang w:val="en-GB"/>
        </w:rPr>
        <w:t>______________________________________________________________________________________________________________________________________________________________________</w:t>
      </w:r>
      <w:r w:rsidR="00B9563A">
        <w:rPr>
          <w:rFonts w:ascii="Arial" w:hAnsi="Arial" w:cs="Arial"/>
          <w:sz w:val="22"/>
          <w:szCs w:val="22"/>
          <w:lang w:val="en-GB"/>
        </w:rPr>
        <w:t>_____________________________</w:t>
      </w:r>
    </w:p>
    <w:p w14:paraId="746FBD61" w14:textId="7DC12686" w:rsidR="007B27CC" w:rsidRDefault="007B27CC" w:rsidP="00EF286E">
      <w:pPr>
        <w:spacing w:line="480" w:lineRule="auto"/>
        <w:rPr>
          <w:rFonts w:ascii="Arial" w:hAnsi="Arial" w:cs="Arial"/>
          <w:sz w:val="22"/>
          <w:szCs w:val="22"/>
          <w:lang w:val="en-GB"/>
        </w:rPr>
      </w:pPr>
    </w:p>
    <w:p w14:paraId="75EFDF48" w14:textId="208A91F3" w:rsidR="007B27CC" w:rsidRPr="007B27CC" w:rsidRDefault="007B27CC" w:rsidP="007B27CC">
      <w:pPr>
        <w:spacing w:line="480" w:lineRule="auto"/>
        <w:jc w:val="center"/>
        <w:rPr>
          <w:rFonts w:ascii="Arial" w:hAnsi="Arial" w:cs="Arial"/>
          <w:b/>
          <w:bCs/>
          <w:sz w:val="22"/>
          <w:szCs w:val="22"/>
          <w:lang w:val="en-GB"/>
        </w:rPr>
      </w:pPr>
      <w:r w:rsidRPr="007B27CC">
        <w:rPr>
          <w:rFonts w:ascii="Arial" w:hAnsi="Arial" w:cs="Arial"/>
          <w:b/>
          <w:bCs/>
          <w:sz w:val="22"/>
          <w:szCs w:val="22"/>
          <w:lang w:val="en-GB"/>
        </w:rPr>
        <w:t>QUESTION 16 continued on the next page</w:t>
      </w:r>
    </w:p>
    <w:p w14:paraId="25FD3958" w14:textId="7E8D9EA9" w:rsidR="007B27CC" w:rsidRDefault="007B27CC">
      <w:pPr>
        <w:spacing w:after="160" w:line="259" w:lineRule="auto"/>
        <w:rPr>
          <w:rFonts w:ascii="Arial" w:hAnsi="Arial" w:cs="Arial"/>
          <w:sz w:val="22"/>
          <w:szCs w:val="22"/>
          <w:lang w:val="en-GB"/>
        </w:rPr>
      </w:pPr>
      <w:r>
        <w:rPr>
          <w:rFonts w:ascii="Arial" w:hAnsi="Arial" w:cs="Arial"/>
          <w:sz w:val="22"/>
          <w:szCs w:val="22"/>
          <w:lang w:val="en-GB"/>
        </w:rPr>
        <w:br w:type="page"/>
      </w:r>
    </w:p>
    <w:p w14:paraId="53514E14" w14:textId="2C7732AC" w:rsidR="007B27CC" w:rsidRDefault="00EF286E" w:rsidP="00EF286E">
      <w:pPr>
        <w:spacing w:line="276" w:lineRule="auto"/>
        <w:rPr>
          <w:rFonts w:ascii="Arial" w:hAnsi="Arial" w:cs="Arial"/>
          <w:sz w:val="22"/>
          <w:szCs w:val="22"/>
          <w:lang w:val="en-GB"/>
        </w:rPr>
      </w:pPr>
      <w:r w:rsidRPr="00EF286E">
        <w:rPr>
          <w:rFonts w:ascii="Arial" w:hAnsi="Arial" w:cs="Arial"/>
          <w:sz w:val="22"/>
          <w:szCs w:val="22"/>
          <w:lang w:val="en-GB"/>
        </w:rPr>
        <w:lastRenderedPageBreak/>
        <w:t>The students observe the brightness of the light globe in the circuit as it turns through one complete rotation. The</w:t>
      </w:r>
      <w:r w:rsidR="00B6315C">
        <w:rPr>
          <w:rFonts w:ascii="Arial" w:hAnsi="Arial" w:cs="Arial"/>
          <w:sz w:val="22"/>
          <w:szCs w:val="22"/>
          <w:lang w:val="en-GB"/>
        </w:rPr>
        <w:t>y start their observations when the</w:t>
      </w:r>
      <w:r w:rsidRPr="00EF286E">
        <w:rPr>
          <w:rFonts w:ascii="Arial" w:hAnsi="Arial" w:cs="Arial"/>
          <w:sz w:val="22"/>
          <w:szCs w:val="22"/>
          <w:lang w:val="en-GB"/>
        </w:rPr>
        <w:t xml:space="preserve"> coil </w:t>
      </w:r>
      <w:r w:rsidR="00B6315C">
        <w:rPr>
          <w:rFonts w:ascii="Arial" w:hAnsi="Arial" w:cs="Arial"/>
          <w:sz w:val="22"/>
          <w:szCs w:val="22"/>
          <w:lang w:val="en-GB"/>
        </w:rPr>
        <w:t>is</w:t>
      </w:r>
      <w:r w:rsidRPr="00EF286E">
        <w:rPr>
          <w:rFonts w:ascii="Arial" w:hAnsi="Arial" w:cs="Arial"/>
          <w:sz w:val="22"/>
          <w:szCs w:val="22"/>
          <w:lang w:val="en-GB"/>
        </w:rPr>
        <w:t xml:space="preserve"> parallel to the magnetic field.</w:t>
      </w:r>
    </w:p>
    <w:p w14:paraId="7951E672" w14:textId="6A8389FB" w:rsidR="00EF286E" w:rsidRPr="00EF286E" w:rsidRDefault="00EF286E" w:rsidP="00EF286E">
      <w:pPr>
        <w:spacing w:line="276" w:lineRule="auto"/>
        <w:rPr>
          <w:rFonts w:ascii="Arial" w:hAnsi="Arial" w:cs="Arial"/>
          <w:sz w:val="22"/>
          <w:szCs w:val="22"/>
          <w:lang w:val="en-GB"/>
        </w:rPr>
      </w:pPr>
      <w:r w:rsidRPr="00EF286E">
        <w:rPr>
          <w:rFonts w:ascii="Arial" w:hAnsi="Arial" w:cs="Arial"/>
          <w:sz w:val="22"/>
          <w:szCs w:val="22"/>
          <w:lang w:val="en-GB"/>
        </w:rPr>
        <w:t xml:space="preserve"> </w:t>
      </w:r>
    </w:p>
    <w:p w14:paraId="4FF1F47E" w14:textId="631D272F" w:rsidR="00B6315C" w:rsidRDefault="00EF286E" w:rsidP="00EF286E">
      <w:pPr>
        <w:spacing w:line="276" w:lineRule="auto"/>
        <w:ind w:left="709" w:hanging="709"/>
        <w:rPr>
          <w:rFonts w:ascii="Arial" w:hAnsi="Arial" w:cs="Arial"/>
          <w:sz w:val="22"/>
          <w:szCs w:val="22"/>
          <w:lang w:val="en-GB"/>
        </w:rPr>
      </w:pPr>
      <w:r w:rsidRPr="00EF286E">
        <w:rPr>
          <w:rFonts w:ascii="Arial" w:hAnsi="Arial" w:cs="Arial"/>
          <w:sz w:val="22"/>
          <w:szCs w:val="22"/>
          <w:lang w:val="en-GB"/>
        </w:rPr>
        <w:t xml:space="preserve">d) (i) </w:t>
      </w:r>
      <w:r w:rsidRPr="00EF286E">
        <w:rPr>
          <w:rFonts w:ascii="Arial" w:hAnsi="Arial" w:cs="Arial"/>
          <w:sz w:val="22"/>
          <w:szCs w:val="22"/>
          <w:lang w:val="en-GB"/>
        </w:rPr>
        <w:tab/>
        <w:t xml:space="preserve">On the set of axes below, sketch a graph showing how the brightness of the light globe changes while the coil completes one full rotation. </w:t>
      </w:r>
    </w:p>
    <w:p w14:paraId="1C08AD0A" w14:textId="77777777" w:rsidR="00B6315C" w:rsidRDefault="00B6315C" w:rsidP="00B6315C">
      <w:pPr>
        <w:spacing w:line="276" w:lineRule="auto"/>
        <w:rPr>
          <w:rFonts w:ascii="Arial" w:hAnsi="Arial" w:cs="Arial"/>
          <w:sz w:val="22"/>
          <w:szCs w:val="22"/>
          <w:lang w:val="en-GB"/>
        </w:rPr>
      </w:pPr>
    </w:p>
    <w:p w14:paraId="0A87C680" w14:textId="77777777" w:rsidR="00B6315C" w:rsidRDefault="00EF286E" w:rsidP="00B6315C">
      <w:pPr>
        <w:spacing w:line="276" w:lineRule="auto"/>
        <w:ind w:left="709"/>
        <w:rPr>
          <w:rFonts w:ascii="Arial" w:hAnsi="Arial" w:cs="Arial"/>
          <w:sz w:val="22"/>
          <w:szCs w:val="22"/>
          <w:lang w:val="en-GB"/>
        </w:rPr>
      </w:pPr>
      <w:r w:rsidRPr="00EF286E">
        <w:rPr>
          <w:rFonts w:ascii="Arial" w:hAnsi="Arial" w:cs="Arial"/>
          <w:sz w:val="22"/>
          <w:szCs w:val="22"/>
          <w:lang w:val="en-GB"/>
        </w:rPr>
        <w:t xml:space="preserve">An accurate scale is provided on the time axis. </w:t>
      </w:r>
      <w:r w:rsidR="004B7D1D">
        <w:rPr>
          <w:rFonts w:ascii="Arial" w:hAnsi="Arial" w:cs="Arial"/>
          <w:sz w:val="22"/>
          <w:szCs w:val="22"/>
          <w:lang w:val="en-GB"/>
        </w:rPr>
        <w:t xml:space="preserve">The brightness axis has no scale and is only meant to be qualitative. </w:t>
      </w:r>
    </w:p>
    <w:p w14:paraId="6C93BFE3" w14:textId="77777777" w:rsidR="00B6315C" w:rsidRDefault="00B6315C" w:rsidP="00B6315C">
      <w:pPr>
        <w:spacing w:line="276" w:lineRule="auto"/>
        <w:ind w:left="709"/>
        <w:rPr>
          <w:rFonts w:ascii="Arial" w:hAnsi="Arial" w:cs="Arial"/>
          <w:sz w:val="22"/>
          <w:szCs w:val="22"/>
          <w:lang w:val="en-GB"/>
        </w:rPr>
      </w:pPr>
    </w:p>
    <w:p w14:paraId="07FCE24F" w14:textId="0B82B004" w:rsidR="00315723" w:rsidRDefault="00BF3306" w:rsidP="00BF3306">
      <w:pPr>
        <w:spacing w:line="276" w:lineRule="auto"/>
        <w:ind w:left="709"/>
        <w:rPr>
          <w:rFonts w:ascii="Arial" w:hAnsi="Arial" w:cs="Arial"/>
          <w:noProof/>
          <w:sz w:val="22"/>
          <w:szCs w:val="22"/>
          <w:lang w:val="en-GB"/>
        </w:rPr>
      </w:pPr>
      <w:r w:rsidRPr="00BF3306">
        <w:rPr>
          <w:rFonts w:ascii="Arial" w:hAnsi="Arial" w:cs="Arial"/>
          <w:sz w:val="22"/>
          <w:szCs w:val="22"/>
        </w:rPr>
        <w:t>The horizontal dashed line shows the maximum brightness achieved by the globe during this rotation</w:t>
      </w:r>
      <w:r w:rsidR="00315723">
        <w:rPr>
          <w:rFonts w:ascii="Arial" w:hAnsi="Arial" w:cs="Arial"/>
          <w:sz w:val="22"/>
          <w:szCs w:val="22"/>
        </w:rPr>
        <w:t>.</w:t>
      </w:r>
      <w:r w:rsidRPr="00BF3306">
        <w:rPr>
          <w:rFonts w:ascii="Arial" w:hAnsi="Arial" w:cs="Arial"/>
          <w:noProof/>
          <w:sz w:val="22"/>
          <w:szCs w:val="22"/>
          <w:lang w:val="en-GB"/>
        </w:rPr>
        <w:t xml:space="preserve"> </w:t>
      </w:r>
    </w:p>
    <w:p w14:paraId="3AA8600C" w14:textId="2B5C1E23" w:rsidR="00EF286E" w:rsidRDefault="00EF286E" w:rsidP="00315723">
      <w:pPr>
        <w:spacing w:line="276" w:lineRule="auto"/>
        <w:ind w:left="709"/>
        <w:jc w:val="right"/>
        <w:rPr>
          <w:rFonts w:ascii="Arial" w:hAnsi="Arial" w:cs="Arial"/>
          <w:sz w:val="22"/>
          <w:szCs w:val="22"/>
          <w:lang w:val="en-GB"/>
        </w:rPr>
      </w:pPr>
      <w:r w:rsidRPr="00BF3306">
        <w:rPr>
          <w:rFonts w:ascii="Arial" w:hAnsi="Arial" w:cs="Arial"/>
          <w:sz w:val="22"/>
          <w:szCs w:val="22"/>
          <w:lang w:val="en-GB"/>
        </w:rPr>
        <w:t>(3)</w:t>
      </w:r>
    </w:p>
    <w:p w14:paraId="3266BA46" w14:textId="3B5A65A4" w:rsidR="00BF3306" w:rsidRPr="00BF3306" w:rsidRDefault="00BF3306" w:rsidP="00BF3306">
      <w:pPr>
        <w:spacing w:line="276" w:lineRule="auto"/>
        <w:ind w:left="709"/>
        <w:rPr>
          <w:rFonts w:ascii="Arial" w:hAnsi="Arial" w:cs="Arial"/>
          <w:sz w:val="22"/>
          <w:szCs w:val="22"/>
          <w:lang w:val="en-GB"/>
        </w:rPr>
      </w:pPr>
      <w:r w:rsidRPr="00BF3306">
        <w:rPr>
          <w:rFonts w:ascii="Arial" w:hAnsi="Arial" w:cs="Arial"/>
          <w:noProof/>
          <w:sz w:val="22"/>
          <w:szCs w:val="22"/>
          <w:lang w:val="en-GB"/>
        </w:rPr>
        <mc:AlternateContent>
          <mc:Choice Requires="wps">
            <w:drawing>
              <wp:anchor distT="0" distB="0" distL="114300" distR="114300" simplePos="0" relativeHeight="251658483" behindDoc="1" locked="0" layoutInCell="1" allowOverlap="1" wp14:anchorId="1BDABB52" wp14:editId="16094030">
                <wp:simplePos x="0" y="0"/>
                <wp:positionH relativeFrom="column">
                  <wp:posOffset>-6350</wp:posOffset>
                </wp:positionH>
                <wp:positionV relativeFrom="paragraph">
                  <wp:posOffset>75565</wp:posOffset>
                </wp:positionV>
                <wp:extent cx="914400" cy="292100"/>
                <wp:effectExtent l="0" t="0" r="0" b="0"/>
                <wp:wrapNone/>
                <wp:docPr id="317" name="Text Box 317"/>
                <wp:cNvGraphicFramePr/>
                <a:graphic xmlns:a="http://schemas.openxmlformats.org/drawingml/2006/main">
                  <a:graphicData uri="http://schemas.microsoft.com/office/word/2010/wordprocessingShape">
                    <wps:wsp>
                      <wps:cNvSpPr txBox="1"/>
                      <wps:spPr>
                        <a:xfrm>
                          <a:off x="0" y="0"/>
                          <a:ext cx="914400" cy="292100"/>
                        </a:xfrm>
                        <a:prstGeom prst="rect">
                          <a:avLst/>
                        </a:prstGeom>
                        <a:solidFill>
                          <a:schemeClr val="lt1"/>
                        </a:solidFill>
                        <a:ln w="6350">
                          <a:noFill/>
                        </a:ln>
                      </wps:spPr>
                      <wps:txbx>
                        <w:txbxContent>
                          <w:p w14:paraId="59077CE5" w14:textId="77777777" w:rsidR="00EF286E" w:rsidRPr="00170FE9" w:rsidRDefault="00EF286E" w:rsidP="00EF286E">
                            <w:pPr>
                              <w:rPr>
                                <w:rFonts w:ascii="Arial" w:hAnsi="Arial" w:cs="Arial"/>
                                <w:sz w:val="18"/>
                                <w:szCs w:val="18"/>
                                <w:lang w:val="en-GB"/>
                              </w:rPr>
                            </w:pPr>
                            <w:r w:rsidRPr="00170FE9">
                              <w:rPr>
                                <w:rFonts w:ascii="Arial" w:hAnsi="Arial" w:cs="Arial"/>
                                <w:sz w:val="18"/>
                                <w:szCs w:val="18"/>
                                <w:lang w:val="en-GB"/>
                              </w:rPr>
                              <w:t>Brightness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BDABB52" id="Text Box 317" o:spid="_x0000_s1121" type="#_x0000_t202" style="position:absolute;left:0;text-align:left;margin-left:-.5pt;margin-top:5.95pt;width:1in;height:23pt;z-index:-251657997;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" fillcolor="white [3201]" stroked="f" strokeweight=".5pt">
                <v:textbox>
                  <w:txbxContent>
                    <w:p w14:paraId="59077CE5" w14:textId="77777777" w:rsidR="00EF286E" w:rsidRPr="00170FE9" w:rsidRDefault="00EF286E" w:rsidP="00EF286E">
                      <w:pPr>
                        <w:rPr>
                          <w:rFonts w:ascii="Arial" w:hAnsi="Arial" w:cs="Arial"/>
                          <w:sz w:val="18"/>
                          <w:szCs w:val="18"/>
                          <w:lang w:val="en-GB"/>
                        </w:rPr>
                      </w:pPr>
                      <w:r w:rsidRPr="00170FE9">
                        <w:rPr>
                          <w:rFonts w:ascii="Arial" w:hAnsi="Arial" w:cs="Arial"/>
                          <w:sz w:val="18"/>
                          <w:szCs w:val="18"/>
                          <w:lang w:val="en-GB"/>
                        </w:rPr>
                        <w:t>Brightness</w:t>
                      </w:r>
                    </w:p>
                  </w:txbxContent>
                </v:textbox>
              </v:shape>
            </w:pict>
          </mc:Fallback>
        </mc:AlternateContent>
      </w:r>
    </w:p>
    <w:p w14:paraId="68798539" w14:textId="75D5892A" w:rsidR="00EF286E" w:rsidRPr="00EF286E" w:rsidRDefault="004A13EF" w:rsidP="00EF286E">
      <w:pPr>
        <w:spacing w:line="276" w:lineRule="auto"/>
        <w:ind w:left="709" w:hanging="709"/>
        <w:rPr>
          <w:rFonts w:ascii="Arial" w:hAnsi="Arial" w:cs="Arial"/>
          <w:sz w:val="22"/>
          <w:szCs w:val="22"/>
          <w:lang w:val="en-GB"/>
        </w:rPr>
      </w:pPr>
      <w:r w:rsidRPr="00EF286E">
        <w:rPr>
          <w:rFonts w:ascii="Arial" w:hAnsi="Arial" w:cs="Arial"/>
          <w:noProof/>
          <w:sz w:val="22"/>
          <w:szCs w:val="22"/>
          <w:lang w:val="en-GB"/>
        </w:rPr>
        <mc:AlternateContent>
          <mc:Choice Requires="wps">
            <w:drawing>
              <wp:anchor distT="0" distB="0" distL="114300" distR="114300" simplePos="0" relativeHeight="251658490" behindDoc="0" locked="0" layoutInCell="1" allowOverlap="1" wp14:anchorId="29132808" wp14:editId="24425BEB">
                <wp:simplePos x="0" y="0"/>
                <wp:positionH relativeFrom="column">
                  <wp:posOffset>386715</wp:posOffset>
                </wp:positionH>
                <wp:positionV relativeFrom="paragraph">
                  <wp:posOffset>83185</wp:posOffset>
                </wp:positionV>
                <wp:extent cx="0" cy="3752850"/>
                <wp:effectExtent l="76200" t="38100" r="57150" b="19050"/>
                <wp:wrapNone/>
                <wp:docPr id="310" name="Straight Arrow Connector 310"/>
                <wp:cNvGraphicFramePr/>
                <a:graphic xmlns:a="http://schemas.openxmlformats.org/drawingml/2006/main">
                  <a:graphicData uri="http://schemas.microsoft.com/office/word/2010/wordprocessingShape">
                    <wps:wsp>
                      <wps:cNvCnPr/>
                      <wps:spPr>
                        <a:xfrm flipV="1">
                          <a:off x="0" y="0"/>
                          <a:ext cx="0" cy="375285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w:pict>
              <v:shape w14:anchorId="671F9B10" id="Straight Arrow Connector 310" o:spid="_x0000_s1026" type="#_x0000_t32" style="position:absolute;margin-left:30.45pt;margin-top:6.55pt;width:0;height:295.5pt;flip:y;z-index:252472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" strokecolor="black [3213]" strokeweight="1pt">
                <v:stroke endarrow="block" joinstyle="miter"/>
              </v:shape>
            </w:pict>
          </mc:Fallback>
        </mc:AlternateContent>
      </w:r>
    </w:p>
    <w:p w14:paraId="18F8C5E2" w14:textId="045C4B4B" w:rsidR="00EF286E" w:rsidRPr="00EF286E" w:rsidRDefault="00B6315C" w:rsidP="004A13EF">
      <w:pPr>
        <w:spacing w:line="276" w:lineRule="auto"/>
        <w:ind w:left="709" w:hanging="709"/>
        <w:jc w:val="center"/>
        <w:rPr>
          <w:rFonts w:ascii="Arial" w:hAnsi="Arial" w:cs="Arial"/>
          <w:sz w:val="22"/>
          <w:szCs w:val="22"/>
          <w:lang w:val="en-GB"/>
        </w:rPr>
      </w:pPr>
      <w:r>
        <w:rPr>
          <w:rFonts w:ascii="Arial" w:hAnsi="Arial" w:cs="Arial"/>
          <w:noProof/>
          <w:sz w:val="22"/>
          <w:szCs w:val="22"/>
          <w:lang w:val="en-GB"/>
        </w:rPr>
        <mc:AlternateContent>
          <mc:Choice Requires="wps">
            <w:drawing>
              <wp:anchor distT="0" distB="0" distL="114300" distR="114300" simplePos="0" relativeHeight="251658556" behindDoc="0" locked="0" layoutInCell="1" allowOverlap="1" wp14:anchorId="63C1265B" wp14:editId="6C0DA4AA">
                <wp:simplePos x="0" y="0"/>
                <wp:positionH relativeFrom="column">
                  <wp:posOffset>386080</wp:posOffset>
                </wp:positionH>
                <wp:positionV relativeFrom="paragraph">
                  <wp:posOffset>2236470</wp:posOffset>
                </wp:positionV>
                <wp:extent cx="5936615" cy="0"/>
                <wp:effectExtent l="0" t="0" r="0" b="0"/>
                <wp:wrapNone/>
                <wp:docPr id="341" name="Straight Connector 341"/>
                <wp:cNvGraphicFramePr/>
                <a:graphic xmlns:a="http://schemas.openxmlformats.org/drawingml/2006/main">
                  <a:graphicData uri="http://schemas.microsoft.com/office/word/2010/wordprocessingShape">
                    <wps:wsp>
                      <wps:cNvCnPr/>
                      <wps:spPr>
                        <a:xfrm>
                          <a:off x="0" y="0"/>
                          <a:ext cx="5936615" cy="0"/>
                        </a:xfrm>
                        <a:prstGeom prst="line">
                          <a:avLst/>
                        </a:prstGeom>
                        <a:ln w="19050">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w:pict>
              <v:line w14:anchorId="0DD9DC4C" id="Straight Connector 341" o:spid="_x0000_s1026" style="position:absolute;z-index:252556288;visibility:visible;mso-wrap-style:square;mso-wrap-distance-left:9pt;mso-wrap-distance-top:0;mso-wrap-distance-right:9pt;mso-wrap-distance-bottom:0;mso-position-horizontal:absolute;mso-position-horizontal-relative:text;mso-position-vertical:absolute;mso-position-vertical-relative:text" from="30.4pt,176.1pt" to="497.85pt,17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" strokecolor="black [3213]" strokeweight="1.5pt">
                <v:stroke dashstyle="dash" joinstyle="miter"/>
              </v:line>
            </w:pict>
          </mc:Fallback>
        </mc:AlternateContent>
      </w:r>
      <w:r w:rsidR="004A13EF" w:rsidRPr="00EF286E">
        <w:rPr>
          <w:rFonts w:ascii="Arial" w:hAnsi="Arial" w:cs="Arial"/>
          <w:noProof/>
          <w:sz w:val="22"/>
          <w:szCs w:val="22"/>
          <w:lang w:val="en-GB"/>
        </w:rPr>
        <mc:AlternateContent>
          <mc:Choice Requires="wps">
            <w:drawing>
              <wp:anchor distT="0" distB="0" distL="114300" distR="114300" simplePos="0" relativeHeight="251658482" behindDoc="0" locked="0" layoutInCell="1" allowOverlap="1" wp14:anchorId="40DABDDA" wp14:editId="7579AA65">
                <wp:simplePos x="0" y="0"/>
                <wp:positionH relativeFrom="column">
                  <wp:posOffset>386715</wp:posOffset>
                </wp:positionH>
                <wp:positionV relativeFrom="paragraph">
                  <wp:posOffset>3651250</wp:posOffset>
                </wp:positionV>
                <wp:extent cx="5791200" cy="0"/>
                <wp:effectExtent l="0" t="76200" r="19050" b="95250"/>
                <wp:wrapNone/>
                <wp:docPr id="311" name="Straight Arrow Connector 311"/>
                <wp:cNvGraphicFramePr/>
                <a:graphic xmlns:a="http://schemas.openxmlformats.org/drawingml/2006/main">
                  <a:graphicData uri="http://schemas.microsoft.com/office/word/2010/wordprocessingShape">
                    <wps:wsp>
                      <wps:cNvCnPr/>
                      <wps:spPr>
                        <a:xfrm>
                          <a:off x="0" y="0"/>
                          <a:ext cx="5791200" cy="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w:pict>
              <v:shape w14:anchorId="108AF651" id="Straight Arrow Connector 311" o:spid="_x0000_s1026" type="#_x0000_t32" style="position:absolute;margin-left:30.45pt;margin-top:287.5pt;width:456pt;height:0;z-index:252464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" strokecolor="black [3213]" strokeweight="1pt">
                <v:stroke endarrow="block" joinstyle="miter"/>
              </v:shape>
            </w:pict>
          </mc:Fallback>
        </mc:AlternateContent>
      </w:r>
      <w:r w:rsidR="00EF286E" w:rsidRPr="00EF286E">
        <w:rPr>
          <w:rFonts w:ascii="Arial" w:hAnsi="Arial" w:cs="Arial"/>
          <w:noProof/>
          <w:sz w:val="22"/>
          <w:szCs w:val="22"/>
          <w:lang w:val="en-GB"/>
        </w:rPr>
        <mc:AlternateContent>
          <mc:Choice Requires="wps">
            <w:drawing>
              <wp:anchor distT="0" distB="0" distL="114300" distR="114300" simplePos="0" relativeHeight="251658489" behindDoc="1" locked="0" layoutInCell="1" allowOverlap="1" wp14:anchorId="2A4C0D8B" wp14:editId="384C8E86">
                <wp:simplePos x="0" y="0"/>
                <wp:positionH relativeFrom="column">
                  <wp:posOffset>5448935</wp:posOffset>
                </wp:positionH>
                <wp:positionV relativeFrom="paragraph">
                  <wp:posOffset>3004820</wp:posOffset>
                </wp:positionV>
                <wp:extent cx="914400" cy="292100"/>
                <wp:effectExtent l="0" t="0" r="0" b="0"/>
                <wp:wrapNone/>
                <wp:docPr id="312" name="Text Box 312"/>
                <wp:cNvGraphicFramePr/>
                <a:graphic xmlns:a="http://schemas.openxmlformats.org/drawingml/2006/main">
                  <a:graphicData uri="http://schemas.microsoft.com/office/word/2010/wordprocessingShape">
                    <wps:wsp>
                      <wps:cNvSpPr txBox="1"/>
                      <wps:spPr>
                        <a:xfrm>
                          <a:off x="0" y="0"/>
                          <a:ext cx="914400" cy="292100"/>
                        </a:xfrm>
                        <a:prstGeom prst="rect">
                          <a:avLst/>
                        </a:prstGeom>
                        <a:solidFill>
                          <a:schemeClr val="lt1"/>
                        </a:solidFill>
                        <a:ln w="6350">
                          <a:noFill/>
                        </a:ln>
                      </wps:spPr>
                      <wps:txbx>
                        <w:txbxContent>
                          <w:p w14:paraId="6AC9C243" w14:textId="77777777" w:rsidR="00EF286E" w:rsidRPr="00170FE9" w:rsidRDefault="00EF286E" w:rsidP="00EF286E">
                            <w:pPr>
                              <w:rPr>
                                <w:rFonts w:ascii="Arial" w:hAnsi="Arial" w:cs="Arial"/>
                                <w:sz w:val="18"/>
                                <w:szCs w:val="18"/>
                                <w:lang w:val="en-GB"/>
                              </w:rPr>
                            </w:pPr>
                            <w:r>
                              <w:rPr>
                                <w:rFonts w:ascii="Arial" w:hAnsi="Arial" w:cs="Arial"/>
                                <w:sz w:val="18"/>
                                <w:szCs w:val="18"/>
                                <w:lang w:val="en-GB"/>
                              </w:rPr>
                              <w:t>1.00</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A4C0D8B" id="Text Box 312" o:spid="_x0000_s1122" type="#_x0000_t202" style="position:absolute;left:0;text-align:left;margin-left:429.05pt;margin-top:236.6pt;width:1in;height:23pt;z-index:-251657991;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" fillcolor="white [3201]" stroked="f" strokeweight=".5pt">
                <v:textbox>
                  <w:txbxContent>
                    <w:p w14:paraId="6AC9C243" w14:textId="77777777" w:rsidR="00EF286E" w:rsidRPr="00170FE9" w:rsidRDefault="00EF286E" w:rsidP="00EF286E">
                      <w:pPr>
                        <w:rPr>
                          <w:rFonts w:ascii="Arial" w:hAnsi="Arial" w:cs="Arial"/>
                          <w:sz w:val="18"/>
                          <w:szCs w:val="18"/>
                          <w:lang w:val="en-GB"/>
                        </w:rPr>
                      </w:pPr>
                      <w:r>
                        <w:rPr>
                          <w:rFonts w:ascii="Arial" w:hAnsi="Arial" w:cs="Arial"/>
                          <w:sz w:val="18"/>
                          <w:szCs w:val="18"/>
                          <w:lang w:val="en-GB"/>
                        </w:rPr>
                        <w:t>1.00</w:t>
                      </w:r>
                    </w:p>
                  </w:txbxContent>
                </v:textbox>
              </v:shape>
            </w:pict>
          </mc:Fallback>
        </mc:AlternateContent>
      </w:r>
      <w:r w:rsidR="00EF286E" w:rsidRPr="00EF286E">
        <w:rPr>
          <w:rFonts w:ascii="Arial" w:hAnsi="Arial" w:cs="Arial"/>
          <w:noProof/>
          <w:sz w:val="22"/>
          <w:szCs w:val="22"/>
          <w:lang w:val="en-GB"/>
        </w:rPr>
        <mc:AlternateContent>
          <mc:Choice Requires="wps">
            <w:drawing>
              <wp:anchor distT="0" distB="0" distL="114300" distR="114300" simplePos="0" relativeHeight="251658488" behindDoc="1" locked="0" layoutInCell="1" allowOverlap="1" wp14:anchorId="03C12832" wp14:editId="6C046BA4">
                <wp:simplePos x="0" y="0"/>
                <wp:positionH relativeFrom="column">
                  <wp:posOffset>4312285</wp:posOffset>
                </wp:positionH>
                <wp:positionV relativeFrom="paragraph">
                  <wp:posOffset>3011170</wp:posOffset>
                </wp:positionV>
                <wp:extent cx="914400" cy="292100"/>
                <wp:effectExtent l="0" t="0" r="0" b="0"/>
                <wp:wrapNone/>
                <wp:docPr id="313" name="Text Box 313"/>
                <wp:cNvGraphicFramePr/>
                <a:graphic xmlns:a="http://schemas.openxmlformats.org/drawingml/2006/main">
                  <a:graphicData uri="http://schemas.microsoft.com/office/word/2010/wordprocessingShape">
                    <wps:wsp>
                      <wps:cNvSpPr txBox="1"/>
                      <wps:spPr>
                        <a:xfrm>
                          <a:off x="0" y="0"/>
                          <a:ext cx="914400" cy="292100"/>
                        </a:xfrm>
                        <a:prstGeom prst="rect">
                          <a:avLst/>
                        </a:prstGeom>
                        <a:solidFill>
                          <a:schemeClr val="lt1"/>
                        </a:solidFill>
                        <a:ln w="6350">
                          <a:noFill/>
                        </a:ln>
                      </wps:spPr>
                      <wps:txbx>
                        <w:txbxContent>
                          <w:p w14:paraId="6521A263" w14:textId="77777777" w:rsidR="00EF286E" w:rsidRPr="00170FE9" w:rsidRDefault="00EF286E" w:rsidP="00EF286E">
                            <w:pPr>
                              <w:rPr>
                                <w:rFonts w:ascii="Arial" w:hAnsi="Arial" w:cs="Arial"/>
                                <w:sz w:val="18"/>
                                <w:szCs w:val="18"/>
                                <w:lang w:val="en-GB"/>
                              </w:rPr>
                            </w:pPr>
                            <w:r>
                              <w:rPr>
                                <w:rFonts w:ascii="Arial" w:hAnsi="Arial" w:cs="Arial"/>
                                <w:sz w:val="18"/>
                                <w:szCs w:val="18"/>
                                <w:lang w:val="en-GB"/>
                              </w:rPr>
                              <w:t>0.800</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3C12832" id="Text Box 313" o:spid="_x0000_s1123" type="#_x0000_t202" style="position:absolute;left:0;text-align:left;margin-left:339.55pt;margin-top:237.1pt;width:1in;height:23pt;z-index:-25165799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" fillcolor="white [3201]" stroked="f" strokeweight=".5pt">
                <v:textbox>
                  <w:txbxContent>
                    <w:p w14:paraId="6521A263" w14:textId="77777777" w:rsidR="00EF286E" w:rsidRPr="00170FE9" w:rsidRDefault="00EF286E" w:rsidP="00EF286E">
                      <w:pPr>
                        <w:rPr>
                          <w:rFonts w:ascii="Arial" w:hAnsi="Arial" w:cs="Arial"/>
                          <w:sz w:val="18"/>
                          <w:szCs w:val="18"/>
                          <w:lang w:val="en-GB"/>
                        </w:rPr>
                      </w:pPr>
                      <w:r>
                        <w:rPr>
                          <w:rFonts w:ascii="Arial" w:hAnsi="Arial" w:cs="Arial"/>
                          <w:sz w:val="18"/>
                          <w:szCs w:val="18"/>
                          <w:lang w:val="en-GB"/>
                        </w:rPr>
                        <w:t>0.800</w:t>
                      </w:r>
                    </w:p>
                  </w:txbxContent>
                </v:textbox>
              </v:shape>
            </w:pict>
          </mc:Fallback>
        </mc:AlternateContent>
      </w:r>
      <w:r w:rsidR="00EF286E" w:rsidRPr="00EF286E">
        <w:rPr>
          <w:rFonts w:ascii="Arial" w:hAnsi="Arial" w:cs="Arial"/>
          <w:noProof/>
          <w:sz w:val="22"/>
          <w:szCs w:val="22"/>
          <w:lang w:val="en-GB"/>
        </w:rPr>
        <mc:AlternateContent>
          <mc:Choice Requires="wps">
            <w:drawing>
              <wp:anchor distT="0" distB="0" distL="114300" distR="114300" simplePos="0" relativeHeight="251658487" behindDoc="1" locked="0" layoutInCell="1" allowOverlap="1" wp14:anchorId="5528634D" wp14:editId="00A25EEE">
                <wp:simplePos x="0" y="0"/>
                <wp:positionH relativeFrom="column">
                  <wp:posOffset>3181985</wp:posOffset>
                </wp:positionH>
                <wp:positionV relativeFrom="paragraph">
                  <wp:posOffset>3023870</wp:posOffset>
                </wp:positionV>
                <wp:extent cx="914400" cy="292100"/>
                <wp:effectExtent l="0" t="0" r="0" b="0"/>
                <wp:wrapNone/>
                <wp:docPr id="314" name="Text Box 314"/>
                <wp:cNvGraphicFramePr/>
                <a:graphic xmlns:a="http://schemas.openxmlformats.org/drawingml/2006/main">
                  <a:graphicData uri="http://schemas.microsoft.com/office/word/2010/wordprocessingShape">
                    <wps:wsp>
                      <wps:cNvSpPr txBox="1"/>
                      <wps:spPr>
                        <a:xfrm>
                          <a:off x="0" y="0"/>
                          <a:ext cx="914400" cy="292100"/>
                        </a:xfrm>
                        <a:prstGeom prst="rect">
                          <a:avLst/>
                        </a:prstGeom>
                        <a:solidFill>
                          <a:schemeClr val="lt1"/>
                        </a:solidFill>
                        <a:ln w="6350">
                          <a:noFill/>
                        </a:ln>
                      </wps:spPr>
                      <wps:txbx>
                        <w:txbxContent>
                          <w:p w14:paraId="2C7DFB42" w14:textId="77777777" w:rsidR="00EF286E" w:rsidRPr="00170FE9" w:rsidRDefault="00EF286E" w:rsidP="00EF286E">
                            <w:pPr>
                              <w:rPr>
                                <w:rFonts w:ascii="Arial" w:hAnsi="Arial" w:cs="Arial"/>
                                <w:sz w:val="18"/>
                                <w:szCs w:val="18"/>
                                <w:lang w:val="en-GB"/>
                              </w:rPr>
                            </w:pPr>
                            <w:r>
                              <w:rPr>
                                <w:rFonts w:ascii="Arial" w:hAnsi="Arial" w:cs="Arial"/>
                                <w:sz w:val="18"/>
                                <w:szCs w:val="18"/>
                                <w:lang w:val="en-GB"/>
                              </w:rPr>
                              <w:t>0.600</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528634D" id="Text Box 314" o:spid="_x0000_s1124" type="#_x0000_t202" style="position:absolute;left:0;text-align:left;margin-left:250.55pt;margin-top:238.1pt;width:1in;height:23pt;z-index:-251657993;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" fillcolor="white [3201]" stroked="f" strokeweight=".5pt">
                <v:textbox>
                  <w:txbxContent>
                    <w:p w14:paraId="2C7DFB42" w14:textId="77777777" w:rsidR="00EF286E" w:rsidRPr="00170FE9" w:rsidRDefault="00EF286E" w:rsidP="00EF286E">
                      <w:pPr>
                        <w:rPr>
                          <w:rFonts w:ascii="Arial" w:hAnsi="Arial" w:cs="Arial"/>
                          <w:sz w:val="18"/>
                          <w:szCs w:val="18"/>
                          <w:lang w:val="en-GB"/>
                        </w:rPr>
                      </w:pPr>
                      <w:r>
                        <w:rPr>
                          <w:rFonts w:ascii="Arial" w:hAnsi="Arial" w:cs="Arial"/>
                          <w:sz w:val="18"/>
                          <w:szCs w:val="18"/>
                          <w:lang w:val="en-GB"/>
                        </w:rPr>
                        <w:t>0.600</w:t>
                      </w:r>
                    </w:p>
                  </w:txbxContent>
                </v:textbox>
              </v:shape>
            </w:pict>
          </mc:Fallback>
        </mc:AlternateContent>
      </w:r>
      <w:r w:rsidR="00EF286E" w:rsidRPr="00EF286E">
        <w:rPr>
          <w:rFonts w:ascii="Arial" w:hAnsi="Arial" w:cs="Arial"/>
          <w:noProof/>
          <w:sz w:val="22"/>
          <w:szCs w:val="22"/>
          <w:lang w:val="en-GB"/>
        </w:rPr>
        <mc:AlternateContent>
          <mc:Choice Requires="wps">
            <w:drawing>
              <wp:anchor distT="0" distB="0" distL="114300" distR="114300" simplePos="0" relativeHeight="251658486" behindDoc="1" locked="0" layoutInCell="1" allowOverlap="1" wp14:anchorId="1F720D9D" wp14:editId="702076BF">
                <wp:simplePos x="0" y="0"/>
                <wp:positionH relativeFrom="column">
                  <wp:posOffset>2051685</wp:posOffset>
                </wp:positionH>
                <wp:positionV relativeFrom="paragraph">
                  <wp:posOffset>3004820</wp:posOffset>
                </wp:positionV>
                <wp:extent cx="914400" cy="292100"/>
                <wp:effectExtent l="0" t="0" r="0" b="0"/>
                <wp:wrapNone/>
                <wp:docPr id="315" name="Text Box 315"/>
                <wp:cNvGraphicFramePr/>
                <a:graphic xmlns:a="http://schemas.openxmlformats.org/drawingml/2006/main">
                  <a:graphicData uri="http://schemas.microsoft.com/office/word/2010/wordprocessingShape">
                    <wps:wsp>
                      <wps:cNvSpPr txBox="1"/>
                      <wps:spPr>
                        <a:xfrm>
                          <a:off x="0" y="0"/>
                          <a:ext cx="914400" cy="292100"/>
                        </a:xfrm>
                        <a:prstGeom prst="rect">
                          <a:avLst/>
                        </a:prstGeom>
                        <a:solidFill>
                          <a:schemeClr val="lt1"/>
                        </a:solidFill>
                        <a:ln w="6350">
                          <a:noFill/>
                        </a:ln>
                      </wps:spPr>
                      <wps:txbx>
                        <w:txbxContent>
                          <w:p w14:paraId="040175CA" w14:textId="77777777" w:rsidR="00EF286E" w:rsidRPr="00170FE9" w:rsidRDefault="00EF286E" w:rsidP="00EF286E">
                            <w:pPr>
                              <w:rPr>
                                <w:rFonts w:ascii="Arial" w:hAnsi="Arial" w:cs="Arial"/>
                                <w:sz w:val="18"/>
                                <w:szCs w:val="18"/>
                                <w:lang w:val="en-GB"/>
                              </w:rPr>
                            </w:pPr>
                            <w:r>
                              <w:rPr>
                                <w:rFonts w:ascii="Arial" w:hAnsi="Arial" w:cs="Arial"/>
                                <w:sz w:val="18"/>
                                <w:szCs w:val="18"/>
                                <w:lang w:val="en-GB"/>
                              </w:rPr>
                              <w:t>0.400</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F720D9D" id="Text Box 315" o:spid="_x0000_s1125" type="#_x0000_t202" style="position:absolute;left:0;text-align:left;margin-left:161.55pt;margin-top:236.6pt;width:1in;height:23pt;z-index:-25165799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" fillcolor="white [3201]" stroked="f" strokeweight=".5pt">
                <v:textbox>
                  <w:txbxContent>
                    <w:p w14:paraId="040175CA" w14:textId="77777777" w:rsidR="00EF286E" w:rsidRPr="00170FE9" w:rsidRDefault="00EF286E" w:rsidP="00EF286E">
                      <w:pPr>
                        <w:rPr>
                          <w:rFonts w:ascii="Arial" w:hAnsi="Arial" w:cs="Arial"/>
                          <w:sz w:val="18"/>
                          <w:szCs w:val="18"/>
                          <w:lang w:val="en-GB"/>
                        </w:rPr>
                      </w:pPr>
                      <w:r>
                        <w:rPr>
                          <w:rFonts w:ascii="Arial" w:hAnsi="Arial" w:cs="Arial"/>
                          <w:sz w:val="18"/>
                          <w:szCs w:val="18"/>
                          <w:lang w:val="en-GB"/>
                        </w:rPr>
                        <w:t>0.400</w:t>
                      </w:r>
                    </w:p>
                  </w:txbxContent>
                </v:textbox>
              </v:shape>
            </w:pict>
          </mc:Fallback>
        </mc:AlternateContent>
      </w:r>
      <w:r w:rsidR="00EF286E" w:rsidRPr="00EF286E">
        <w:rPr>
          <w:rFonts w:ascii="Arial" w:hAnsi="Arial" w:cs="Arial"/>
          <w:noProof/>
          <w:sz w:val="22"/>
          <w:szCs w:val="22"/>
          <w:lang w:val="en-GB"/>
        </w:rPr>
        <mc:AlternateContent>
          <mc:Choice Requires="wps">
            <w:drawing>
              <wp:anchor distT="0" distB="0" distL="114300" distR="114300" simplePos="0" relativeHeight="251658485" behindDoc="1" locked="0" layoutInCell="1" allowOverlap="1" wp14:anchorId="6F60F661" wp14:editId="55C56085">
                <wp:simplePos x="0" y="0"/>
                <wp:positionH relativeFrom="column">
                  <wp:posOffset>927735</wp:posOffset>
                </wp:positionH>
                <wp:positionV relativeFrom="paragraph">
                  <wp:posOffset>3006725</wp:posOffset>
                </wp:positionV>
                <wp:extent cx="914400" cy="292100"/>
                <wp:effectExtent l="0" t="0" r="0" b="0"/>
                <wp:wrapNone/>
                <wp:docPr id="316" name="Text Box 316"/>
                <wp:cNvGraphicFramePr/>
                <a:graphic xmlns:a="http://schemas.openxmlformats.org/drawingml/2006/main">
                  <a:graphicData uri="http://schemas.microsoft.com/office/word/2010/wordprocessingShape">
                    <wps:wsp>
                      <wps:cNvSpPr txBox="1"/>
                      <wps:spPr>
                        <a:xfrm>
                          <a:off x="0" y="0"/>
                          <a:ext cx="914400" cy="292100"/>
                        </a:xfrm>
                        <a:prstGeom prst="rect">
                          <a:avLst/>
                        </a:prstGeom>
                        <a:solidFill>
                          <a:schemeClr val="lt1"/>
                        </a:solidFill>
                        <a:ln w="6350">
                          <a:noFill/>
                        </a:ln>
                      </wps:spPr>
                      <wps:txbx>
                        <w:txbxContent>
                          <w:p w14:paraId="5E1FBE98" w14:textId="77777777" w:rsidR="00EF286E" w:rsidRPr="00170FE9" w:rsidRDefault="00EF286E" w:rsidP="00EF286E">
                            <w:pPr>
                              <w:rPr>
                                <w:rFonts w:ascii="Arial" w:hAnsi="Arial" w:cs="Arial"/>
                                <w:sz w:val="18"/>
                                <w:szCs w:val="18"/>
                                <w:lang w:val="en-GB"/>
                              </w:rPr>
                            </w:pPr>
                            <w:r>
                              <w:rPr>
                                <w:rFonts w:ascii="Arial" w:hAnsi="Arial" w:cs="Arial"/>
                                <w:sz w:val="18"/>
                                <w:szCs w:val="18"/>
                                <w:lang w:val="en-GB"/>
                              </w:rPr>
                              <w:t>0.200</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F60F661" id="Text Box 316" o:spid="_x0000_s1126" type="#_x0000_t202" style="position:absolute;left:0;text-align:left;margin-left:73.05pt;margin-top:236.75pt;width:1in;height:23pt;z-index:-251657995;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" fillcolor="white [3201]" stroked="f" strokeweight=".5pt">
                <v:textbox>
                  <w:txbxContent>
                    <w:p w14:paraId="5E1FBE98" w14:textId="77777777" w:rsidR="00EF286E" w:rsidRPr="00170FE9" w:rsidRDefault="00EF286E" w:rsidP="00EF286E">
                      <w:pPr>
                        <w:rPr>
                          <w:rFonts w:ascii="Arial" w:hAnsi="Arial" w:cs="Arial"/>
                          <w:sz w:val="18"/>
                          <w:szCs w:val="18"/>
                          <w:lang w:val="en-GB"/>
                        </w:rPr>
                      </w:pPr>
                      <w:r>
                        <w:rPr>
                          <w:rFonts w:ascii="Arial" w:hAnsi="Arial" w:cs="Arial"/>
                          <w:sz w:val="18"/>
                          <w:szCs w:val="18"/>
                          <w:lang w:val="en-GB"/>
                        </w:rPr>
                        <w:t>0.200</w:t>
                      </w:r>
                    </w:p>
                  </w:txbxContent>
                </v:textbox>
              </v:shape>
            </w:pict>
          </mc:Fallback>
        </mc:AlternateContent>
      </w:r>
      <w:r w:rsidR="00EF286E" w:rsidRPr="00EF286E">
        <w:rPr>
          <w:rFonts w:ascii="Arial" w:hAnsi="Arial" w:cs="Arial"/>
          <w:noProof/>
          <w:sz w:val="22"/>
          <w:szCs w:val="22"/>
          <w:lang w:val="en-GB"/>
        </w:rPr>
        <w:drawing>
          <wp:inline distT="0" distB="0" distL="0" distR="0" wp14:anchorId="08E0BA3D" wp14:editId="29F6D7B0">
            <wp:extent cx="5765800" cy="3735959"/>
            <wp:effectExtent l="0" t="0" r="635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9">
                      <a:extLst>
                        <a:ext uri="{28A0092B-C50C-407E-A947-70E740481C1C}">
                          <a14:useLocalDpi xmlns:a14="http://schemas.microsoft.com/office/drawing/2010/main" val="0"/>
                        </a:ext>
                      </a:extLst>
                    </a:blip>
                    <a:srcRect l="-1" t="34994" r="49182"/>
                    <a:stretch/>
                  </pic:blipFill>
                  <pic:spPr bwMode="auto">
                    <a:xfrm>
                      <a:off x="0" y="0"/>
                      <a:ext cx="5793852" cy="3754135"/>
                    </a:xfrm>
                    <a:prstGeom prst="rect">
                      <a:avLst/>
                    </a:prstGeom>
                    <a:noFill/>
                    <a:ln>
                      <a:noFill/>
                    </a:ln>
                    <a:extLst>
                      <a:ext uri="{53640926-AAD7-44D8-BBD7-CCE9431645EC}">
                        <a14:shadowObscured xmlns:a14="http://schemas.microsoft.com/office/drawing/2010/main"/>
                      </a:ext>
                    </a:extLst>
                  </pic:spPr>
                </pic:pic>
              </a:graphicData>
            </a:graphic>
          </wp:inline>
        </w:drawing>
      </w:r>
    </w:p>
    <w:p w14:paraId="1ACC3157" w14:textId="66391E4E" w:rsidR="00EF286E" w:rsidRPr="00EF286E" w:rsidRDefault="004A13EF" w:rsidP="00EF286E">
      <w:pPr>
        <w:spacing w:line="480" w:lineRule="auto"/>
        <w:rPr>
          <w:rFonts w:ascii="Arial" w:hAnsi="Arial" w:cs="Arial"/>
          <w:sz w:val="22"/>
          <w:szCs w:val="22"/>
          <w:lang w:val="en-GB"/>
        </w:rPr>
      </w:pPr>
      <w:r w:rsidRPr="00EF286E">
        <w:rPr>
          <w:rFonts w:ascii="Arial" w:hAnsi="Arial" w:cs="Arial"/>
          <w:noProof/>
          <w:sz w:val="22"/>
          <w:szCs w:val="22"/>
          <w:lang w:val="en-GB"/>
        </w:rPr>
        <mc:AlternateContent>
          <mc:Choice Requires="wps">
            <w:drawing>
              <wp:anchor distT="0" distB="0" distL="114300" distR="114300" simplePos="0" relativeHeight="251658491" behindDoc="1" locked="0" layoutInCell="1" allowOverlap="1" wp14:anchorId="1B21BBA1" wp14:editId="15340CCE">
                <wp:simplePos x="0" y="0"/>
                <wp:positionH relativeFrom="column">
                  <wp:posOffset>1581785</wp:posOffset>
                </wp:positionH>
                <wp:positionV relativeFrom="paragraph">
                  <wp:posOffset>31750</wp:posOffset>
                </wp:positionV>
                <wp:extent cx="914400" cy="292100"/>
                <wp:effectExtent l="0" t="0" r="0" b="0"/>
                <wp:wrapNone/>
                <wp:docPr id="309" name="Text Box 309"/>
                <wp:cNvGraphicFramePr/>
                <a:graphic xmlns:a="http://schemas.openxmlformats.org/drawingml/2006/main">
                  <a:graphicData uri="http://schemas.microsoft.com/office/word/2010/wordprocessingShape">
                    <wps:wsp>
                      <wps:cNvSpPr txBox="1"/>
                      <wps:spPr>
                        <a:xfrm>
                          <a:off x="0" y="0"/>
                          <a:ext cx="914400" cy="292100"/>
                        </a:xfrm>
                        <a:prstGeom prst="rect">
                          <a:avLst/>
                        </a:prstGeom>
                        <a:solidFill>
                          <a:schemeClr val="lt1"/>
                        </a:solidFill>
                        <a:ln w="6350">
                          <a:noFill/>
                        </a:ln>
                      </wps:spPr>
                      <wps:txbx>
                        <w:txbxContent>
                          <w:p w14:paraId="409C3837" w14:textId="626F6E0F" w:rsidR="00EF286E" w:rsidRPr="00170FE9" w:rsidRDefault="00EF286E" w:rsidP="00EF286E">
                            <w:pPr>
                              <w:rPr>
                                <w:rFonts w:ascii="Arial" w:hAnsi="Arial" w:cs="Arial"/>
                                <w:sz w:val="18"/>
                                <w:szCs w:val="18"/>
                                <w:lang w:val="en-GB"/>
                              </w:rPr>
                            </w:pPr>
                            <w:r>
                              <w:rPr>
                                <w:rFonts w:ascii="Arial" w:hAnsi="Arial" w:cs="Arial"/>
                                <w:sz w:val="18"/>
                                <w:szCs w:val="18"/>
                                <w:lang w:val="en-GB"/>
                              </w:rPr>
                              <w:t>0.</w:t>
                            </w:r>
                            <w:r w:rsidR="00E1346E">
                              <w:rPr>
                                <w:rFonts w:ascii="Arial" w:hAnsi="Arial" w:cs="Arial"/>
                                <w:sz w:val="18"/>
                                <w:szCs w:val="18"/>
                                <w:lang w:val="en-GB"/>
                              </w:rPr>
                              <w:t>0625</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B21BBA1" id="Text Box 309" o:spid="_x0000_s1127" type="#_x0000_t202" style="position:absolute;margin-left:124.55pt;margin-top:2.5pt;width:1in;height:23pt;z-index:-251657989;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" fillcolor="white [3201]" stroked="f" strokeweight=".5pt">
                <v:textbox>
                  <w:txbxContent>
                    <w:p w14:paraId="409C3837" w14:textId="626F6E0F" w:rsidR="00EF286E" w:rsidRPr="00170FE9" w:rsidRDefault="00EF286E" w:rsidP="00EF286E">
                      <w:pPr>
                        <w:rPr>
                          <w:rFonts w:ascii="Arial" w:hAnsi="Arial" w:cs="Arial"/>
                          <w:sz w:val="18"/>
                          <w:szCs w:val="18"/>
                          <w:lang w:val="en-GB"/>
                        </w:rPr>
                      </w:pPr>
                      <w:r>
                        <w:rPr>
                          <w:rFonts w:ascii="Arial" w:hAnsi="Arial" w:cs="Arial"/>
                          <w:sz w:val="18"/>
                          <w:szCs w:val="18"/>
                          <w:lang w:val="en-GB"/>
                        </w:rPr>
                        <w:t>0.</w:t>
                      </w:r>
                      <w:r w:rsidR="00E1346E">
                        <w:rPr>
                          <w:rFonts w:ascii="Arial" w:hAnsi="Arial" w:cs="Arial"/>
                          <w:sz w:val="18"/>
                          <w:szCs w:val="18"/>
                          <w:lang w:val="en-GB"/>
                        </w:rPr>
                        <w:t>0625</w:t>
                      </w:r>
                    </w:p>
                  </w:txbxContent>
                </v:textbox>
              </v:shape>
            </w:pict>
          </mc:Fallback>
        </mc:AlternateContent>
      </w:r>
      <w:r w:rsidRPr="00EF286E">
        <w:rPr>
          <w:rFonts w:ascii="Arial" w:hAnsi="Arial" w:cs="Arial"/>
          <w:noProof/>
          <w:sz w:val="22"/>
          <w:szCs w:val="22"/>
          <w:lang w:val="en-GB"/>
        </w:rPr>
        <mc:AlternateContent>
          <mc:Choice Requires="wps">
            <w:drawing>
              <wp:anchor distT="0" distB="0" distL="114300" distR="114300" simplePos="0" relativeHeight="251658492" behindDoc="1" locked="0" layoutInCell="1" allowOverlap="1" wp14:anchorId="1A853EAB" wp14:editId="6AE603FE">
                <wp:simplePos x="0" y="0"/>
                <wp:positionH relativeFrom="column">
                  <wp:posOffset>2972435</wp:posOffset>
                </wp:positionH>
                <wp:positionV relativeFrom="paragraph">
                  <wp:posOffset>44450</wp:posOffset>
                </wp:positionV>
                <wp:extent cx="914400" cy="292100"/>
                <wp:effectExtent l="0" t="0" r="0" b="0"/>
                <wp:wrapNone/>
                <wp:docPr id="308" name="Text Box 308"/>
                <wp:cNvGraphicFramePr/>
                <a:graphic xmlns:a="http://schemas.openxmlformats.org/drawingml/2006/main">
                  <a:graphicData uri="http://schemas.microsoft.com/office/word/2010/wordprocessingShape">
                    <wps:wsp>
                      <wps:cNvSpPr txBox="1"/>
                      <wps:spPr>
                        <a:xfrm>
                          <a:off x="0" y="0"/>
                          <a:ext cx="914400" cy="292100"/>
                        </a:xfrm>
                        <a:prstGeom prst="rect">
                          <a:avLst/>
                        </a:prstGeom>
                        <a:solidFill>
                          <a:schemeClr val="lt1"/>
                        </a:solidFill>
                        <a:ln w="6350">
                          <a:noFill/>
                        </a:ln>
                      </wps:spPr>
                      <wps:txbx>
                        <w:txbxContent>
                          <w:p w14:paraId="6E7F2EC5" w14:textId="3DB43CFC" w:rsidR="00EF286E" w:rsidRPr="00170FE9" w:rsidRDefault="00EF286E" w:rsidP="00EF286E">
                            <w:pPr>
                              <w:rPr>
                                <w:rFonts w:ascii="Arial" w:hAnsi="Arial" w:cs="Arial"/>
                                <w:sz w:val="18"/>
                                <w:szCs w:val="18"/>
                                <w:lang w:val="en-GB"/>
                              </w:rPr>
                            </w:pPr>
                            <w:r>
                              <w:rPr>
                                <w:rFonts w:ascii="Arial" w:hAnsi="Arial" w:cs="Arial"/>
                                <w:sz w:val="18"/>
                                <w:szCs w:val="18"/>
                                <w:lang w:val="en-GB"/>
                              </w:rPr>
                              <w:t>0.</w:t>
                            </w:r>
                            <w:r w:rsidR="00E1346E">
                              <w:rPr>
                                <w:rFonts w:ascii="Arial" w:hAnsi="Arial" w:cs="Arial"/>
                                <w:sz w:val="18"/>
                                <w:szCs w:val="18"/>
                                <w:lang w:val="en-GB"/>
                              </w:rPr>
                              <w:t>1250</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A853EAB" id="Text Box 308" o:spid="_x0000_s1128" type="#_x0000_t202" style="position:absolute;margin-left:234.05pt;margin-top:3.5pt;width:1in;height:23pt;z-index:-25165798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" fillcolor="white [3201]" stroked="f" strokeweight=".5pt">
                <v:textbox>
                  <w:txbxContent>
                    <w:p w14:paraId="6E7F2EC5" w14:textId="3DB43CFC" w:rsidR="00EF286E" w:rsidRPr="00170FE9" w:rsidRDefault="00EF286E" w:rsidP="00EF286E">
                      <w:pPr>
                        <w:rPr>
                          <w:rFonts w:ascii="Arial" w:hAnsi="Arial" w:cs="Arial"/>
                          <w:sz w:val="18"/>
                          <w:szCs w:val="18"/>
                          <w:lang w:val="en-GB"/>
                        </w:rPr>
                      </w:pPr>
                      <w:r>
                        <w:rPr>
                          <w:rFonts w:ascii="Arial" w:hAnsi="Arial" w:cs="Arial"/>
                          <w:sz w:val="18"/>
                          <w:szCs w:val="18"/>
                          <w:lang w:val="en-GB"/>
                        </w:rPr>
                        <w:t>0.</w:t>
                      </w:r>
                      <w:r w:rsidR="00E1346E">
                        <w:rPr>
                          <w:rFonts w:ascii="Arial" w:hAnsi="Arial" w:cs="Arial"/>
                          <w:sz w:val="18"/>
                          <w:szCs w:val="18"/>
                          <w:lang w:val="en-GB"/>
                        </w:rPr>
                        <w:t>1250</w:t>
                      </w:r>
                    </w:p>
                  </w:txbxContent>
                </v:textbox>
              </v:shape>
            </w:pict>
          </mc:Fallback>
        </mc:AlternateContent>
      </w:r>
      <w:r w:rsidRPr="00EF286E">
        <w:rPr>
          <w:rFonts w:ascii="Arial" w:hAnsi="Arial" w:cs="Arial"/>
          <w:noProof/>
          <w:sz w:val="22"/>
          <w:szCs w:val="22"/>
          <w:lang w:val="en-GB"/>
        </w:rPr>
        <mc:AlternateContent>
          <mc:Choice Requires="wps">
            <w:drawing>
              <wp:anchor distT="0" distB="0" distL="114300" distR="114300" simplePos="0" relativeHeight="251658493" behindDoc="1" locked="0" layoutInCell="1" allowOverlap="1" wp14:anchorId="460A67BD" wp14:editId="7BEA69B3">
                <wp:simplePos x="0" y="0"/>
                <wp:positionH relativeFrom="column">
                  <wp:posOffset>4394835</wp:posOffset>
                </wp:positionH>
                <wp:positionV relativeFrom="paragraph">
                  <wp:posOffset>19050</wp:posOffset>
                </wp:positionV>
                <wp:extent cx="914400" cy="292100"/>
                <wp:effectExtent l="0" t="0" r="0" b="0"/>
                <wp:wrapNone/>
                <wp:docPr id="64" name="Text Box 64"/>
                <wp:cNvGraphicFramePr/>
                <a:graphic xmlns:a="http://schemas.openxmlformats.org/drawingml/2006/main">
                  <a:graphicData uri="http://schemas.microsoft.com/office/word/2010/wordprocessingShape">
                    <wps:wsp>
                      <wps:cNvSpPr txBox="1"/>
                      <wps:spPr>
                        <a:xfrm>
                          <a:off x="0" y="0"/>
                          <a:ext cx="914400" cy="292100"/>
                        </a:xfrm>
                        <a:prstGeom prst="rect">
                          <a:avLst/>
                        </a:prstGeom>
                        <a:solidFill>
                          <a:schemeClr val="lt1"/>
                        </a:solidFill>
                        <a:ln w="6350">
                          <a:noFill/>
                        </a:ln>
                      </wps:spPr>
                      <wps:txbx>
                        <w:txbxContent>
                          <w:p w14:paraId="377B651A" w14:textId="3DAD923E" w:rsidR="00EF286E" w:rsidRPr="00170FE9" w:rsidRDefault="00EF286E" w:rsidP="00EF286E">
                            <w:pPr>
                              <w:rPr>
                                <w:rFonts w:ascii="Arial" w:hAnsi="Arial" w:cs="Arial"/>
                                <w:sz w:val="18"/>
                                <w:szCs w:val="18"/>
                                <w:lang w:val="en-GB"/>
                              </w:rPr>
                            </w:pPr>
                            <w:r>
                              <w:rPr>
                                <w:rFonts w:ascii="Arial" w:hAnsi="Arial" w:cs="Arial"/>
                                <w:sz w:val="18"/>
                                <w:szCs w:val="18"/>
                                <w:lang w:val="en-GB"/>
                              </w:rPr>
                              <w:t>0.</w:t>
                            </w:r>
                            <w:r w:rsidR="00E1346E">
                              <w:rPr>
                                <w:rFonts w:ascii="Arial" w:hAnsi="Arial" w:cs="Arial"/>
                                <w:sz w:val="18"/>
                                <w:szCs w:val="18"/>
                                <w:lang w:val="en-GB"/>
                              </w:rPr>
                              <w:t>18</w:t>
                            </w:r>
                            <w:r>
                              <w:rPr>
                                <w:rFonts w:ascii="Arial" w:hAnsi="Arial" w:cs="Arial"/>
                                <w:sz w:val="18"/>
                                <w:szCs w:val="18"/>
                                <w:lang w:val="en-GB"/>
                              </w:rPr>
                              <w:t>75</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60A67BD" id="Text Box 64" o:spid="_x0000_s1129" type="#_x0000_t202" style="position:absolute;margin-left:346.05pt;margin-top:1.5pt;width:1in;height:23pt;z-index:-251657987;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" fillcolor="white [3201]" stroked="f" strokeweight=".5pt">
                <v:textbox>
                  <w:txbxContent>
                    <w:p w14:paraId="377B651A" w14:textId="3DAD923E" w:rsidR="00EF286E" w:rsidRPr="00170FE9" w:rsidRDefault="00EF286E" w:rsidP="00EF286E">
                      <w:pPr>
                        <w:rPr>
                          <w:rFonts w:ascii="Arial" w:hAnsi="Arial" w:cs="Arial"/>
                          <w:sz w:val="18"/>
                          <w:szCs w:val="18"/>
                          <w:lang w:val="en-GB"/>
                        </w:rPr>
                      </w:pPr>
                      <w:r>
                        <w:rPr>
                          <w:rFonts w:ascii="Arial" w:hAnsi="Arial" w:cs="Arial"/>
                          <w:sz w:val="18"/>
                          <w:szCs w:val="18"/>
                          <w:lang w:val="en-GB"/>
                        </w:rPr>
                        <w:t>0.</w:t>
                      </w:r>
                      <w:r w:rsidR="00E1346E">
                        <w:rPr>
                          <w:rFonts w:ascii="Arial" w:hAnsi="Arial" w:cs="Arial"/>
                          <w:sz w:val="18"/>
                          <w:szCs w:val="18"/>
                          <w:lang w:val="en-GB"/>
                        </w:rPr>
                        <w:t>18</w:t>
                      </w:r>
                      <w:r>
                        <w:rPr>
                          <w:rFonts w:ascii="Arial" w:hAnsi="Arial" w:cs="Arial"/>
                          <w:sz w:val="18"/>
                          <w:szCs w:val="18"/>
                          <w:lang w:val="en-GB"/>
                        </w:rPr>
                        <w:t>75</w:t>
                      </w:r>
                    </w:p>
                  </w:txbxContent>
                </v:textbox>
              </v:shape>
            </w:pict>
          </mc:Fallback>
        </mc:AlternateContent>
      </w:r>
      <w:r w:rsidRPr="00EF286E">
        <w:rPr>
          <w:rFonts w:ascii="Arial" w:hAnsi="Arial" w:cs="Arial"/>
          <w:noProof/>
          <w:sz w:val="22"/>
          <w:szCs w:val="22"/>
          <w:lang w:val="en-GB"/>
        </w:rPr>
        <mc:AlternateContent>
          <mc:Choice Requires="wps">
            <w:drawing>
              <wp:anchor distT="0" distB="0" distL="114300" distR="114300" simplePos="0" relativeHeight="251658494" behindDoc="1" locked="0" layoutInCell="1" allowOverlap="1" wp14:anchorId="6670E993" wp14:editId="1B0DCFD2">
                <wp:simplePos x="0" y="0"/>
                <wp:positionH relativeFrom="column">
                  <wp:posOffset>5785485</wp:posOffset>
                </wp:positionH>
                <wp:positionV relativeFrom="paragraph">
                  <wp:posOffset>31750</wp:posOffset>
                </wp:positionV>
                <wp:extent cx="914400" cy="292100"/>
                <wp:effectExtent l="0" t="0" r="0" b="0"/>
                <wp:wrapNone/>
                <wp:docPr id="65" name="Text Box 65"/>
                <wp:cNvGraphicFramePr/>
                <a:graphic xmlns:a="http://schemas.openxmlformats.org/drawingml/2006/main">
                  <a:graphicData uri="http://schemas.microsoft.com/office/word/2010/wordprocessingShape">
                    <wps:wsp>
                      <wps:cNvSpPr txBox="1"/>
                      <wps:spPr>
                        <a:xfrm>
                          <a:off x="0" y="0"/>
                          <a:ext cx="914400" cy="292100"/>
                        </a:xfrm>
                        <a:prstGeom prst="rect">
                          <a:avLst/>
                        </a:prstGeom>
                        <a:solidFill>
                          <a:schemeClr val="lt1"/>
                        </a:solidFill>
                        <a:ln w="6350">
                          <a:noFill/>
                        </a:ln>
                      </wps:spPr>
                      <wps:txbx>
                        <w:txbxContent>
                          <w:p w14:paraId="73175110" w14:textId="055B7FA0" w:rsidR="00EF286E" w:rsidRPr="00170FE9" w:rsidRDefault="00E1346E" w:rsidP="00EF286E">
                            <w:pPr>
                              <w:rPr>
                                <w:rFonts w:ascii="Arial" w:hAnsi="Arial" w:cs="Arial"/>
                                <w:sz w:val="18"/>
                                <w:szCs w:val="18"/>
                                <w:lang w:val="en-GB"/>
                              </w:rPr>
                            </w:pPr>
                            <w:r>
                              <w:rPr>
                                <w:rFonts w:ascii="Arial" w:hAnsi="Arial" w:cs="Arial"/>
                                <w:sz w:val="18"/>
                                <w:szCs w:val="18"/>
                                <w:lang w:val="en-GB"/>
                              </w:rPr>
                              <w:t>0.2500</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670E993" id="Text Box 65" o:spid="_x0000_s1130" type="#_x0000_t202" style="position:absolute;margin-left:455.55pt;margin-top:2.5pt;width:1in;height:23pt;z-index:-25165798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" fillcolor="white [3201]" stroked="f" strokeweight=".5pt">
                <v:textbox>
                  <w:txbxContent>
                    <w:p w14:paraId="73175110" w14:textId="055B7FA0" w:rsidR="00EF286E" w:rsidRPr="00170FE9" w:rsidRDefault="00E1346E" w:rsidP="00EF286E">
                      <w:pPr>
                        <w:rPr>
                          <w:rFonts w:ascii="Arial" w:hAnsi="Arial" w:cs="Arial"/>
                          <w:sz w:val="18"/>
                          <w:szCs w:val="18"/>
                          <w:lang w:val="en-GB"/>
                        </w:rPr>
                      </w:pPr>
                      <w:r>
                        <w:rPr>
                          <w:rFonts w:ascii="Arial" w:hAnsi="Arial" w:cs="Arial"/>
                          <w:sz w:val="18"/>
                          <w:szCs w:val="18"/>
                          <w:lang w:val="en-GB"/>
                        </w:rPr>
                        <w:t>0.2500</w:t>
                      </w:r>
                    </w:p>
                  </w:txbxContent>
                </v:textbox>
              </v:shape>
            </w:pict>
          </mc:Fallback>
        </mc:AlternateContent>
      </w:r>
      <w:r w:rsidR="00EF286E" w:rsidRPr="00EF286E">
        <w:rPr>
          <w:rFonts w:ascii="Arial" w:hAnsi="Arial" w:cs="Arial"/>
          <w:noProof/>
          <w:sz w:val="22"/>
          <w:szCs w:val="22"/>
          <w:lang w:val="en-GB"/>
        </w:rPr>
        <mc:AlternateContent>
          <mc:Choice Requires="wps">
            <w:drawing>
              <wp:anchor distT="0" distB="0" distL="114300" distR="114300" simplePos="0" relativeHeight="251658484" behindDoc="1" locked="0" layoutInCell="1" allowOverlap="1" wp14:anchorId="5AECFF6A" wp14:editId="510F7A05">
                <wp:simplePos x="0" y="0"/>
                <wp:positionH relativeFrom="column">
                  <wp:posOffset>5067935</wp:posOffset>
                </wp:positionH>
                <wp:positionV relativeFrom="paragraph">
                  <wp:posOffset>158750</wp:posOffset>
                </wp:positionV>
                <wp:extent cx="914400" cy="292100"/>
                <wp:effectExtent l="0" t="0" r="0" b="0"/>
                <wp:wrapNone/>
                <wp:docPr id="318" name="Text Box 318"/>
                <wp:cNvGraphicFramePr/>
                <a:graphic xmlns:a="http://schemas.openxmlformats.org/drawingml/2006/main">
                  <a:graphicData uri="http://schemas.microsoft.com/office/word/2010/wordprocessingShape">
                    <wps:wsp>
                      <wps:cNvSpPr txBox="1"/>
                      <wps:spPr>
                        <a:xfrm>
                          <a:off x="0" y="0"/>
                          <a:ext cx="914400" cy="292100"/>
                        </a:xfrm>
                        <a:prstGeom prst="rect">
                          <a:avLst/>
                        </a:prstGeom>
                        <a:solidFill>
                          <a:schemeClr val="lt1"/>
                        </a:solidFill>
                        <a:ln w="6350">
                          <a:noFill/>
                        </a:ln>
                      </wps:spPr>
                      <wps:txbx>
                        <w:txbxContent>
                          <w:p w14:paraId="70A26CAD" w14:textId="77777777" w:rsidR="00EF286E" w:rsidRPr="00170FE9" w:rsidRDefault="00EF286E" w:rsidP="00EF286E">
                            <w:pPr>
                              <w:rPr>
                                <w:rFonts w:ascii="Arial" w:hAnsi="Arial" w:cs="Arial"/>
                                <w:sz w:val="18"/>
                                <w:szCs w:val="18"/>
                                <w:lang w:val="en-GB"/>
                              </w:rPr>
                            </w:pPr>
                            <w:r>
                              <w:rPr>
                                <w:rFonts w:ascii="Arial" w:hAnsi="Arial" w:cs="Arial"/>
                                <w:sz w:val="18"/>
                                <w:szCs w:val="18"/>
                                <w:lang w:val="en-GB"/>
                              </w:rPr>
                              <w:t>Time (s)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AECFF6A" id="Text Box 318" o:spid="_x0000_s1131" type="#_x0000_t202" style="position:absolute;margin-left:399.05pt;margin-top:12.5pt;width:1in;height:23pt;z-index:-25165799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" fillcolor="white [3201]" stroked="f" strokeweight=".5pt">
                <v:textbox>
                  <w:txbxContent>
                    <w:p w14:paraId="70A26CAD" w14:textId="77777777" w:rsidR="00EF286E" w:rsidRPr="00170FE9" w:rsidRDefault="00EF286E" w:rsidP="00EF286E">
                      <w:pPr>
                        <w:rPr>
                          <w:rFonts w:ascii="Arial" w:hAnsi="Arial" w:cs="Arial"/>
                          <w:sz w:val="18"/>
                          <w:szCs w:val="18"/>
                          <w:lang w:val="en-GB"/>
                        </w:rPr>
                      </w:pPr>
                      <w:r>
                        <w:rPr>
                          <w:rFonts w:ascii="Arial" w:hAnsi="Arial" w:cs="Arial"/>
                          <w:sz w:val="18"/>
                          <w:szCs w:val="18"/>
                          <w:lang w:val="en-GB"/>
                        </w:rPr>
                        <w:t>Time (s)</w:t>
                      </w:r>
                    </w:p>
                  </w:txbxContent>
                </v:textbox>
              </v:shape>
            </w:pict>
          </mc:Fallback>
        </mc:AlternateContent>
      </w:r>
    </w:p>
    <w:p w14:paraId="268D9FF6" w14:textId="77777777" w:rsidR="00EF286E" w:rsidRPr="00EF286E" w:rsidRDefault="00EF286E" w:rsidP="00EF286E">
      <w:pPr>
        <w:rPr>
          <w:rFonts w:ascii="Arial" w:hAnsi="Arial" w:cs="Arial"/>
          <w:sz w:val="22"/>
          <w:szCs w:val="22"/>
          <w:lang w:val="en-GB"/>
        </w:rPr>
      </w:pPr>
    </w:p>
    <w:p w14:paraId="5E6D0799" w14:textId="038BEE96" w:rsidR="00FD299F" w:rsidRDefault="00FD299F" w:rsidP="00FD299F">
      <w:pPr>
        <w:spacing w:after="160" w:line="259" w:lineRule="auto"/>
        <w:ind w:left="709"/>
        <w:rPr>
          <w:rFonts w:ascii="Arial" w:hAnsi="Arial" w:cs="Arial"/>
          <w:sz w:val="22"/>
          <w:szCs w:val="22"/>
          <w:lang w:val="en-GB"/>
        </w:rPr>
      </w:pPr>
      <w:r w:rsidRPr="002903D5">
        <w:rPr>
          <w:rFonts w:ascii="Arial" w:hAnsi="Arial" w:cs="Arial"/>
          <w:sz w:val="22"/>
          <w:szCs w:val="22"/>
          <w:lang w:val="en-GB"/>
        </w:rPr>
        <w:t xml:space="preserve">The students now double the frequency at which they rotate the coil. </w:t>
      </w:r>
    </w:p>
    <w:p w14:paraId="17C96CCC" w14:textId="1A98A698" w:rsidR="00FD299F" w:rsidRPr="002903D5" w:rsidRDefault="00FD299F" w:rsidP="00FD299F">
      <w:pPr>
        <w:spacing w:after="160" w:line="259" w:lineRule="auto"/>
        <w:ind w:left="709" w:hanging="709"/>
        <w:rPr>
          <w:rFonts w:ascii="Arial" w:hAnsi="Arial" w:cs="Arial"/>
          <w:sz w:val="22"/>
          <w:szCs w:val="22"/>
          <w:lang w:val="en-GB"/>
        </w:rPr>
      </w:pPr>
      <w:r>
        <w:rPr>
          <w:rFonts w:ascii="Arial" w:hAnsi="Arial" w:cs="Arial"/>
          <w:sz w:val="22"/>
          <w:szCs w:val="22"/>
          <w:lang w:val="en-GB"/>
        </w:rPr>
        <w:t xml:space="preserve">(ii) </w:t>
      </w:r>
      <w:r>
        <w:rPr>
          <w:rFonts w:ascii="Arial" w:hAnsi="Arial" w:cs="Arial"/>
          <w:sz w:val="22"/>
          <w:szCs w:val="22"/>
          <w:lang w:val="en-GB"/>
        </w:rPr>
        <w:tab/>
      </w:r>
      <w:r w:rsidRPr="002903D5">
        <w:rPr>
          <w:rFonts w:ascii="Arial" w:hAnsi="Arial" w:cs="Arial"/>
          <w:sz w:val="22"/>
          <w:szCs w:val="22"/>
          <w:lang w:val="en-GB"/>
        </w:rPr>
        <w:t xml:space="preserve">On the set of axes in part (i), sketch a graph showing how the brightness of the coil </w:t>
      </w:r>
      <w:r w:rsidR="0079397B">
        <w:rPr>
          <w:rFonts w:ascii="Arial" w:hAnsi="Arial" w:cs="Arial"/>
          <w:sz w:val="22"/>
          <w:szCs w:val="22"/>
          <w:lang w:val="en-GB"/>
        </w:rPr>
        <w:t xml:space="preserve">now </w:t>
      </w:r>
      <w:r w:rsidRPr="002903D5">
        <w:rPr>
          <w:rFonts w:ascii="Arial" w:hAnsi="Arial" w:cs="Arial"/>
          <w:sz w:val="22"/>
          <w:szCs w:val="22"/>
          <w:lang w:val="en-GB"/>
        </w:rPr>
        <w:t xml:space="preserve">varies over </w:t>
      </w:r>
      <w:r>
        <w:rPr>
          <w:rFonts w:ascii="Arial" w:hAnsi="Arial" w:cs="Arial"/>
          <w:sz w:val="22"/>
          <w:szCs w:val="22"/>
          <w:lang w:val="en-GB"/>
        </w:rPr>
        <w:t>the same time period of</w:t>
      </w:r>
      <w:r w:rsidRPr="002903D5">
        <w:rPr>
          <w:rFonts w:ascii="Arial" w:hAnsi="Arial" w:cs="Arial"/>
          <w:sz w:val="22"/>
          <w:szCs w:val="22"/>
          <w:lang w:val="en-GB"/>
        </w:rPr>
        <w:t xml:space="preserve"> </w:t>
      </w:r>
      <w:r>
        <w:rPr>
          <w:rFonts w:ascii="Arial" w:hAnsi="Arial" w:cs="Arial"/>
          <w:sz w:val="22"/>
          <w:szCs w:val="22"/>
          <w:lang w:val="en-GB"/>
        </w:rPr>
        <w:t>0.2500 s</w:t>
      </w:r>
      <w:r w:rsidRPr="002903D5">
        <w:rPr>
          <w:rFonts w:ascii="Arial" w:hAnsi="Arial" w:cs="Arial"/>
          <w:sz w:val="22"/>
          <w:szCs w:val="22"/>
          <w:lang w:val="en-GB"/>
        </w:rPr>
        <w:t xml:space="preserve">. Again, assume the coil starts parallel to the magnetic field. </w:t>
      </w:r>
    </w:p>
    <w:p w14:paraId="50E3406F" w14:textId="255F9D63" w:rsidR="00150A4E" w:rsidRDefault="00EF286E" w:rsidP="0079397B">
      <w:pPr>
        <w:ind w:left="709" w:hanging="709"/>
        <w:jc w:val="right"/>
        <w:rPr>
          <w:rFonts w:ascii="Arial" w:hAnsi="Arial" w:cs="Arial"/>
          <w:sz w:val="22"/>
          <w:szCs w:val="22"/>
          <w:lang w:val="en-GB"/>
        </w:rPr>
      </w:pPr>
      <w:r w:rsidRPr="00EF286E">
        <w:rPr>
          <w:rFonts w:ascii="Arial" w:hAnsi="Arial" w:cs="Arial"/>
          <w:sz w:val="22"/>
          <w:szCs w:val="22"/>
          <w:lang w:val="en-GB"/>
        </w:rPr>
        <w:t>(2)</w:t>
      </w:r>
    </w:p>
    <w:p w14:paraId="37AD02EA" w14:textId="77777777" w:rsidR="00150A4E" w:rsidRDefault="00150A4E">
      <w:pPr>
        <w:spacing w:after="160" w:line="259" w:lineRule="auto"/>
        <w:rPr>
          <w:rFonts w:ascii="Arial" w:hAnsi="Arial" w:cs="Arial"/>
          <w:sz w:val="22"/>
          <w:szCs w:val="22"/>
          <w:lang w:val="en-GB"/>
        </w:rPr>
      </w:pPr>
      <w:r>
        <w:rPr>
          <w:rFonts w:ascii="Arial" w:hAnsi="Arial" w:cs="Arial"/>
          <w:sz w:val="22"/>
          <w:szCs w:val="22"/>
          <w:lang w:val="en-GB"/>
        </w:rPr>
        <w:br w:type="page"/>
      </w:r>
    </w:p>
    <w:p w14:paraId="264993BF" w14:textId="6F6EB6CD" w:rsidR="00617588" w:rsidRDefault="00617588" w:rsidP="00617588">
      <w:pPr>
        <w:rPr>
          <w:rFonts w:ascii="Arial" w:hAnsi="Arial" w:cs="Arial"/>
          <w:b/>
          <w:sz w:val="22"/>
          <w:szCs w:val="22"/>
        </w:rPr>
      </w:pPr>
      <w:r w:rsidRPr="0079189C">
        <w:rPr>
          <w:rFonts w:ascii="Arial" w:hAnsi="Arial" w:cs="Arial"/>
          <w:b/>
          <w:sz w:val="22"/>
          <w:szCs w:val="22"/>
        </w:rPr>
        <w:lastRenderedPageBreak/>
        <w:t xml:space="preserve">Question </w:t>
      </w:r>
      <w:r>
        <w:rPr>
          <w:rFonts w:ascii="Arial" w:hAnsi="Arial" w:cs="Arial"/>
          <w:b/>
          <w:sz w:val="22"/>
          <w:szCs w:val="22"/>
        </w:rPr>
        <w:t>17</w:t>
      </w:r>
      <w:r>
        <w:rPr>
          <w:rFonts w:ascii="Arial" w:hAnsi="Arial" w:cs="Arial"/>
          <w:b/>
          <w:sz w:val="22"/>
          <w:szCs w:val="22"/>
        </w:rPr>
        <w:tab/>
      </w:r>
      <w:r>
        <w:rPr>
          <w:rFonts w:ascii="Arial" w:hAnsi="Arial" w:cs="Arial"/>
          <w:b/>
          <w:sz w:val="22"/>
          <w:szCs w:val="22"/>
        </w:rPr>
        <w:tab/>
      </w:r>
      <w:r>
        <w:rPr>
          <w:rFonts w:ascii="Arial" w:hAnsi="Arial" w:cs="Arial"/>
          <w:b/>
          <w:sz w:val="22"/>
          <w:szCs w:val="22"/>
        </w:rPr>
        <w:tab/>
      </w:r>
      <w:r>
        <w:rPr>
          <w:rFonts w:ascii="Arial" w:hAnsi="Arial" w:cs="Arial"/>
          <w:b/>
          <w:sz w:val="22"/>
          <w:szCs w:val="22"/>
        </w:rPr>
        <w:tab/>
      </w:r>
      <w:r>
        <w:rPr>
          <w:rFonts w:ascii="Arial" w:hAnsi="Arial" w:cs="Arial"/>
          <w:b/>
          <w:sz w:val="22"/>
          <w:szCs w:val="22"/>
        </w:rPr>
        <w:tab/>
      </w:r>
      <w:r>
        <w:rPr>
          <w:rFonts w:ascii="Arial" w:hAnsi="Arial" w:cs="Arial"/>
          <w:b/>
          <w:sz w:val="22"/>
          <w:szCs w:val="22"/>
        </w:rPr>
        <w:tab/>
      </w:r>
      <w:r>
        <w:rPr>
          <w:rFonts w:ascii="Arial" w:hAnsi="Arial" w:cs="Arial"/>
          <w:b/>
          <w:sz w:val="22"/>
          <w:szCs w:val="22"/>
        </w:rPr>
        <w:tab/>
      </w:r>
      <w:r>
        <w:rPr>
          <w:rFonts w:ascii="Arial" w:hAnsi="Arial" w:cs="Arial"/>
          <w:b/>
          <w:sz w:val="22"/>
          <w:szCs w:val="22"/>
        </w:rPr>
        <w:tab/>
      </w:r>
      <w:r>
        <w:rPr>
          <w:rFonts w:ascii="Arial" w:hAnsi="Arial" w:cs="Arial"/>
          <w:b/>
          <w:sz w:val="22"/>
          <w:szCs w:val="22"/>
        </w:rPr>
        <w:tab/>
      </w:r>
      <w:r>
        <w:rPr>
          <w:rFonts w:ascii="Arial" w:hAnsi="Arial" w:cs="Arial"/>
          <w:b/>
          <w:sz w:val="22"/>
          <w:szCs w:val="22"/>
        </w:rPr>
        <w:tab/>
      </w:r>
      <w:r>
        <w:rPr>
          <w:rFonts w:ascii="Arial" w:hAnsi="Arial" w:cs="Arial"/>
          <w:b/>
          <w:sz w:val="22"/>
          <w:szCs w:val="22"/>
        </w:rPr>
        <w:tab/>
        <w:t>(13 marks)</w:t>
      </w:r>
    </w:p>
    <w:p w14:paraId="0567D7F4" w14:textId="7BD45A51" w:rsidR="00617588" w:rsidRDefault="00617588" w:rsidP="00617588">
      <w:pPr>
        <w:rPr>
          <w:rFonts w:ascii="Arial" w:hAnsi="Arial" w:cs="Arial"/>
          <w:b/>
          <w:sz w:val="22"/>
          <w:szCs w:val="22"/>
        </w:rPr>
      </w:pPr>
    </w:p>
    <w:p w14:paraId="56E78346" w14:textId="615F2213" w:rsidR="00617588" w:rsidRPr="007E5769" w:rsidRDefault="00617588" w:rsidP="00617588">
      <w:pPr>
        <w:rPr>
          <w:rFonts w:ascii="Arial" w:hAnsi="Arial" w:cs="Arial"/>
          <w:sz w:val="22"/>
          <w:szCs w:val="22"/>
          <w:lang w:val="en-GB"/>
        </w:rPr>
      </w:pPr>
      <w:r w:rsidRPr="007E5769">
        <w:rPr>
          <w:rFonts w:ascii="Arial" w:hAnsi="Arial" w:cs="Arial"/>
          <w:sz w:val="22"/>
          <w:szCs w:val="22"/>
          <w:lang w:val="en-GB"/>
        </w:rPr>
        <w:t xml:space="preserve">A stunt man </w:t>
      </w:r>
      <w:r w:rsidR="00EA708E" w:rsidRPr="007E5769">
        <w:rPr>
          <w:rFonts w:ascii="Arial" w:hAnsi="Arial" w:cs="Arial"/>
          <w:sz w:val="22"/>
          <w:szCs w:val="22"/>
          <w:lang w:val="en-GB"/>
        </w:rPr>
        <w:t xml:space="preserve">on a bicycle </w:t>
      </w:r>
      <w:r w:rsidRPr="007E5769">
        <w:rPr>
          <w:rFonts w:ascii="Arial" w:hAnsi="Arial" w:cs="Arial"/>
          <w:sz w:val="22"/>
          <w:szCs w:val="22"/>
          <w:lang w:val="en-GB"/>
        </w:rPr>
        <w:t>is attempting to navigate a vertically circular loop-the-loop</w:t>
      </w:r>
      <w:r w:rsidR="00EA708E">
        <w:rPr>
          <w:rFonts w:ascii="Arial" w:hAnsi="Arial" w:cs="Arial"/>
          <w:sz w:val="22"/>
          <w:szCs w:val="22"/>
          <w:lang w:val="en-GB"/>
        </w:rPr>
        <w:t xml:space="preserve">. As </w:t>
      </w:r>
      <w:r w:rsidR="006C5D79">
        <w:rPr>
          <w:rFonts w:ascii="Arial" w:hAnsi="Arial" w:cs="Arial"/>
          <w:sz w:val="22"/>
          <w:szCs w:val="22"/>
          <w:lang w:val="en-GB"/>
        </w:rPr>
        <w:t>he does</w:t>
      </w:r>
      <w:r w:rsidR="00EA708E">
        <w:rPr>
          <w:rFonts w:ascii="Arial" w:hAnsi="Arial" w:cs="Arial"/>
          <w:sz w:val="22"/>
          <w:szCs w:val="22"/>
          <w:lang w:val="en-GB"/>
        </w:rPr>
        <w:t xml:space="preserve"> this, </w:t>
      </w:r>
      <w:r w:rsidR="006C5D79">
        <w:rPr>
          <w:rFonts w:ascii="Arial" w:hAnsi="Arial" w:cs="Arial"/>
          <w:sz w:val="22"/>
          <w:szCs w:val="22"/>
          <w:lang w:val="en-GB"/>
        </w:rPr>
        <w:t>his</w:t>
      </w:r>
      <w:r w:rsidR="00EA708E">
        <w:rPr>
          <w:rFonts w:ascii="Arial" w:hAnsi="Arial" w:cs="Arial"/>
          <w:sz w:val="22"/>
          <w:szCs w:val="22"/>
          <w:lang w:val="en-GB"/>
        </w:rPr>
        <w:t xml:space="preserve"> centre of mass moves in a circular path</w:t>
      </w:r>
      <w:r w:rsidRPr="007E5769">
        <w:rPr>
          <w:rFonts w:ascii="Arial" w:hAnsi="Arial" w:cs="Arial"/>
          <w:sz w:val="22"/>
          <w:szCs w:val="22"/>
          <w:lang w:val="en-GB"/>
        </w:rPr>
        <w:t xml:space="preserve"> with </w:t>
      </w:r>
      <w:r w:rsidR="00EA708E">
        <w:rPr>
          <w:rFonts w:ascii="Arial" w:hAnsi="Arial" w:cs="Arial"/>
          <w:sz w:val="22"/>
          <w:szCs w:val="22"/>
          <w:lang w:val="en-GB"/>
        </w:rPr>
        <w:t xml:space="preserve">a </w:t>
      </w:r>
      <w:r w:rsidRPr="007E5769">
        <w:rPr>
          <w:rFonts w:ascii="Arial" w:hAnsi="Arial" w:cs="Arial"/>
          <w:sz w:val="22"/>
          <w:szCs w:val="22"/>
          <w:lang w:val="en-GB"/>
        </w:rPr>
        <w:t xml:space="preserve">radius </w:t>
      </w:r>
      <w:r w:rsidR="00EA708E">
        <w:rPr>
          <w:rFonts w:ascii="Arial" w:hAnsi="Arial" w:cs="Arial"/>
          <w:sz w:val="22"/>
          <w:szCs w:val="22"/>
          <w:lang w:val="en-GB"/>
        </w:rPr>
        <w:t xml:space="preserve">of </w:t>
      </w:r>
      <w:r w:rsidRPr="007E5769">
        <w:rPr>
          <w:rFonts w:ascii="Arial" w:hAnsi="Arial" w:cs="Arial"/>
          <w:sz w:val="22"/>
          <w:szCs w:val="22"/>
          <w:lang w:val="en-GB"/>
        </w:rPr>
        <w:t xml:space="preserve">2.75 m. The combined mass of the man and </w:t>
      </w:r>
      <w:r w:rsidR="00FC3A7A">
        <w:rPr>
          <w:rFonts w:ascii="Arial" w:hAnsi="Arial" w:cs="Arial"/>
          <w:sz w:val="22"/>
          <w:szCs w:val="22"/>
          <w:lang w:val="en-GB"/>
        </w:rPr>
        <w:t xml:space="preserve">his </w:t>
      </w:r>
      <w:r w:rsidRPr="007E5769">
        <w:rPr>
          <w:rFonts w:ascii="Arial" w:hAnsi="Arial" w:cs="Arial"/>
          <w:sz w:val="22"/>
          <w:szCs w:val="22"/>
          <w:lang w:val="en-GB"/>
        </w:rPr>
        <w:t>bicycle is 150 kg; and as he enters the loop-the-loop, he is travelling at 10.0 ms</w:t>
      </w:r>
      <w:r w:rsidR="00926E33" w:rsidRPr="00926E33">
        <w:rPr>
          <w:rFonts w:ascii="Arial" w:hAnsi="Arial" w:cs="Arial"/>
          <w:color w:val="1D2228"/>
          <w:sz w:val="22"/>
          <w:szCs w:val="22"/>
          <w:vertAlign w:val="superscript"/>
        </w:rPr>
        <w:t>–</w:t>
      </w:r>
      <w:r w:rsidRPr="007E5769">
        <w:rPr>
          <w:rFonts w:ascii="Arial" w:hAnsi="Arial" w:cs="Arial"/>
          <w:sz w:val="22"/>
          <w:szCs w:val="22"/>
          <w:vertAlign w:val="superscript"/>
          <w:lang w:val="en-GB"/>
        </w:rPr>
        <w:t>1</w:t>
      </w:r>
      <w:r w:rsidRPr="007E5769">
        <w:rPr>
          <w:rFonts w:ascii="Arial" w:hAnsi="Arial" w:cs="Arial"/>
          <w:sz w:val="22"/>
          <w:szCs w:val="22"/>
          <w:lang w:val="en-GB"/>
        </w:rPr>
        <w:t xml:space="preserve">. This situation is illustrated in the diagram below. </w:t>
      </w:r>
      <w:r w:rsidR="00B863A5">
        <w:rPr>
          <w:rFonts w:ascii="Arial" w:hAnsi="Arial" w:cs="Arial"/>
          <w:sz w:val="22"/>
          <w:szCs w:val="22"/>
          <w:lang w:val="en-GB"/>
        </w:rPr>
        <w:t xml:space="preserve">Assume that frictional forces are negligible in this question. </w:t>
      </w:r>
    </w:p>
    <w:p w14:paraId="0AA40B58" w14:textId="6FBAAB61" w:rsidR="00617588" w:rsidRPr="007E5769" w:rsidRDefault="00617588" w:rsidP="00617588">
      <w:pPr>
        <w:rPr>
          <w:rFonts w:ascii="Arial" w:hAnsi="Arial" w:cs="Arial"/>
          <w:sz w:val="22"/>
          <w:szCs w:val="22"/>
          <w:lang w:val="en-GB"/>
        </w:rPr>
      </w:pPr>
      <w:r w:rsidRPr="007E5769">
        <w:rPr>
          <w:rFonts w:ascii="Arial" w:hAnsi="Arial" w:cs="Arial"/>
          <w:noProof/>
          <w:sz w:val="22"/>
          <w:szCs w:val="22"/>
          <w:lang w:val="en-GB"/>
        </w:rPr>
        <mc:AlternateContent>
          <mc:Choice Requires="wps">
            <w:drawing>
              <wp:anchor distT="0" distB="0" distL="114300" distR="114300" simplePos="0" relativeHeight="251658496" behindDoc="0" locked="0" layoutInCell="1" allowOverlap="1" wp14:anchorId="726A629A" wp14:editId="267D3E8B">
                <wp:simplePos x="0" y="0"/>
                <wp:positionH relativeFrom="column">
                  <wp:posOffset>800100</wp:posOffset>
                </wp:positionH>
                <wp:positionV relativeFrom="paragraph">
                  <wp:posOffset>2190750</wp:posOffset>
                </wp:positionV>
                <wp:extent cx="3543300" cy="0"/>
                <wp:effectExtent l="0" t="0" r="0" b="0"/>
                <wp:wrapNone/>
                <wp:docPr id="67" name="Straight Connector 67"/>
                <wp:cNvGraphicFramePr/>
                <a:graphic xmlns:a="http://schemas.openxmlformats.org/drawingml/2006/main">
                  <a:graphicData uri="http://schemas.microsoft.com/office/word/2010/wordprocessingShape">
                    <wps:wsp>
                      <wps:cNvCnPr/>
                      <wps:spPr>
                        <a:xfrm>
                          <a:off x="0" y="0"/>
                          <a:ext cx="3543300" cy="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du="http://schemas.microsoft.com/office/word/2023/wordml/word16du">
            <w:pict>
              <v:line w14:anchorId="5586A635" id="Straight Connector 67" o:spid="_x0000_s1026" style="position:absolute;z-index:252479488;visibility:visible;mso-wrap-style:square;mso-wrap-distance-left:9pt;mso-wrap-distance-top:0;mso-wrap-distance-right:9pt;mso-wrap-distance-bottom:0;mso-position-horizontal:absolute;mso-position-horizontal-relative:text;mso-position-vertical:absolute;mso-position-vertical-relative:text" from="63pt,172.5pt" to="342pt,1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" strokecolor="black [3200]" strokeweight="1.5pt">
                <v:stroke joinstyle="miter"/>
              </v:line>
            </w:pict>
          </mc:Fallback>
        </mc:AlternateContent>
      </w:r>
      <w:r w:rsidRPr="007E5769">
        <w:rPr>
          <w:rFonts w:ascii="Arial" w:hAnsi="Arial" w:cs="Arial"/>
          <w:noProof/>
          <w:sz w:val="22"/>
          <w:szCs w:val="22"/>
          <w:lang w:val="en-GB"/>
        </w:rPr>
        <mc:AlternateContent>
          <mc:Choice Requires="wps">
            <w:drawing>
              <wp:anchor distT="0" distB="0" distL="114300" distR="114300" simplePos="0" relativeHeight="251658495" behindDoc="0" locked="0" layoutInCell="1" allowOverlap="1" wp14:anchorId="4B832D8A" wp14:editId="0276EE9D">
                <wp:simplePos x="0" y="0"/>
                <wp:positionH relativeFrom="column">
                  <wp:posOffset>1600200</wp:posOffset>
                </wp:positionH>
                <wp:positionV relativeFrom="paragraph">
                  <wp:posOffset>133350</wp:posOffset>
                </wp:positionV>
                <wp:extent cx="2057400" cy="2057400"/>
                <wp:effectExtent l="0" t="0" r="19050" b="19050"/>
                <wp:wrapNone/>
                <wp:docPr id="82" name="Oval 82"/>
                <wp:cNvGraphicFramePr/>
                <a:graphic xmlns:a="http://schemas.openxmlformats.org/drawingml/2006/main">
                  <a:graphicData uri="http://schemas.microsoft.com/office/word/2010/wordprocessingShape">
                    <wps:wsp>
                      <wps:cNvSpPr/>
                      <wps:spPr>
                        <a:xfrm>
                          <a:off x="0" y="0"/>
                          <a:ext cx="2057400" cy="2057400"/>
                        </a:xfrm>
                        <a:prstGeom prst="ellipse">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oval w14:anchorId="236413B3" id="Oval 82" o:spid="_x0000_s1026" style="position:absolute;margin-left:126pt;margin-top:10.5pt;width:162pt;height:162pt;z-index:252478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" filled="f" strokecolor="black [3213]" strokeweight="1.5pt">
                <v:stroke joinstyle="miter"/>
              </v:oval>
            </w:pict>
          </mc:Fallback>
        </mc:AlternateContent>
      </w:r>
    </w:p>
    <w:p w14:paraId="5253EC8F" w14:textId="77777777" w:rsidR="00617588" w:rsidRPr="007E5769" w:rsidRDefault="00617588" w:rsidP="00617588">
      <w:pPr>
        <w:rPr>
          <w:rFonts w:ascii="Arial" w:hAnsi="Arial" w:cs="Arial"/>
          <w:sz w:val="22"/>
          <w:szCs w:val="22"/>
          <w:lang w:val="en-GB"/>
        </w:rPr>
      </w:pPr>
    </w:p>
    <w:p w14:paraId="78A70FA0" w14:textId="1CBA2EA4" w:rsidR="00617588" w:rsidRPr="007E5769" w:rsidRDefault="00617588" w:rsidP="00617588">
      <w:pPr>
        <w:rPr>
          <w:rFonts w:ascii="Arial" w:hAnsi="Arial" w:cs="Arial"/>
          <w:sz w:val="22"/>
          <w:szCs w:val="22"/>
          <w:lang w:val="en-GB"/>
        </w:rPr>
      </w:pPr>
    </w:p>
    <w:p w14:paraId="3C0F599F" w14:textId="7E642599" w:rsidR="00617588" w:rsidRPr="007E5769" w:rsidRDefault="00C505D5" w:rsidP="00617588">
      <w:pPr>
        <w:rPr>
          <w:rFonts w:ascii="Arial" w:hAnsi="Arial" w:cs="Arial"/>
          <w:sz w:val="22"/>
          <w:szCs w:val="22"/>
          <w:lang w:val="en-GB"/>
        </w:rPr>
      </w:pPr>
      <w:r>
        <w:rPr>
          <w:rFonts w:ascii="Arial" w:hAnsi="Arial" w:cs="Arial"/>
          <w:noProof/>
          <w:sz w:val="22"/>
          <w:szCs w:val="22"/>
          <w:lang w:val="en-GB"/>
        </w:rPr>
        <mc:AlternateContent>
          <mc:Choice Requires="wps">
            <w:drawing>
              <wp:anchor distT="0" distB="0" distL="114300" distR="114300" simplePos="0" relativeHeight="251658578" behindDoc="0" locked="0" layoutInCell="1" allowOverlap="1" wp14:anchorId="69431E91" wp14:editId="033BD3FB">
                <wp:simplePos x="0" y="0"/>
                <wp:positionH relativeFrom="column">
                  <wp:posOffset>2056765</wp:posOffset>
                </wp:positionH>
                <wp:positionV relativeFrom="paragraph">
                  <wp:posOffset>84455</wp:posOffset>
                </wp:positionV>
                <wp:extent cx="1143635" cy="1144270"/>
                <wp:effectExtent l="0" t="0" r="18415" b="17780"/>
                <wp:wrapNone/>
                <wp:docPr id="343" name="Oval 343"/>
                <wp:cNvGraphicFramePr/>
                <a:graphic xmlns:a="http://schemas.openxmlformats.org/drawingml/2006/main">
                  <a:graphicData uri="http://schemas.microsoft.com/office/word/2010/wordprocessingShape">
                    <wps:wsp>
                      <wps:cNvSpPr/>
                      <wps:spPr>
                        <a:xfrm>
                          <a:off x="0" y="0"/>
                          <a:ext cx="1143635" cy="1144270"/>
                        </a:xfrm>
                        <a:prstGeom prst="ellipse">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oval w14:anchorId="1C833585" id="Oval 343" o:spid="_x0000_s1026" style="position:absolute;margin-left:161.95pt;margin-top:6.65pt;width:90.05pt;height:90.1pt;z-index:25258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" filled="f" strokecolor="black [3213]" strokeweight="1pt">
                <v:stroke dashstyle="dash" joinstyle="miter"/>
              </v:oval>
            </w:pict>
          </mc:Fallback>
        </mc:AlternateContent>
      </w:r>
    </w:p>
    <w:p w14:paraId="33EE0334" w14:textId="62EBA583" w:rsidR="00617588" w:rsidRPr="007E5769" w:rsidRDefault="00617588" w:rsidP="00617588">
      <w:pPr>
        <w:rPr>
          <w:rFonts w:ascii="Arial" w:hAnsi="Arial" w:cs="Arial"/>
          <w:sz w:val="22"/>
          <w:szCs w:val="22"/>
          <w:lang w:val="en-GB"/>
        </w:rPr>
      </w:pPr>
    </w:p>
    <w:p w14:paraId="4CFD9E95" w14:textId="1B71119C" w:rsidR="00617588" w:rsidRPr="007E5769" w:rsidRDefault="00C505D5" w:rsidP="00617588">
      <w:pPr>
        <w:rPr>
          <w:rFonts w:ascii="Arial" w:hAnsi="Arial" w:cs="Arial"/>
          <w:sz w:val="22"/>
          <w:szCs w:val="22"/>
          <w:lang w:val="en-GB"/>
        </w:rPr>
      </w:pPr>
      <w:r w:rsidRPr="007E5769">
        <w:rPr>
          <w:rFonts w:ascii="Arial" w:hAnsi="Arial" w:cs="Arial"/>
          <w:noProof/>
          <w:sz w:val="22"/>
          <w:szCs w:val="22"/>
          <w:lang w:val="en-GB"/>
        </w:rPr>
        <mc:AlternateContent>
          <mc:Choice Requires="wps">
            <w:drawing>
              <wp:anchor distT="0" distB="0" distL="114300" distR="114300" simplePos="0" relativeHeight="251658580" behindDoc="0" locked="0" layoutInCell="1" allowOverlap="1" wp14:anchorId="03E98284" wp14:editId="2CE43E18">
                <wp:simplePos x="0" y="0"/>
                <wp:positionH relativeFrom="column">
                  <wp:posOffset>3689350</wp:posOffset>
                </wp:positionH>
                <wp:positionV relativeFrom="paragraph">
                  <wp:posOffset>67945</wp:posOffset>
                </wp:positionV>
                <wp:extent cx="685800" cy="318770"/>
                <wp:effectExtent l="0" t="0" r="0" b="5080"/>
                <wp:wrapNone/>
                <wp:docPr id="359" name="Text Box 359"/>
                <wp:cNvGraphicFramePr/>
                <a:graphic xmlns:a="http://schemas.openxmlformats.org/drawingml/2006/main">
                  <a:graphicData uri="http://schemas.microsoft.com/office/word/2010/wordprocessingShape">
                    <wps:wsp>
                      <wps:cNvSpPr txBox="1"/>
                      <wps:spPr>
                        <a:xfrm>
                          <a:off x="0" y="0"/>
                          <a:ext cx="685800" cy="318770"/>
                        </a:xfrm>
                        <a:prstGeom prst="rect">
                          <a:avLst/>
                        </a:prstGeom>
                        <a:solidFill>
                          <a:schemeClr val="lt1"/>
                        </a:solidFill>
                        <a:ln w="6350">
                          <a:noFill/>
                        </a:ln>
                      </wps:spPr>
                      <wps:txbx>
                        <w:txbxContent>
                          <w:p w14:paraId="2729B7FD" w14:textId="2D7F7DC4" w:rsidR="00C505D5" w:rsidRPr="00AE2F09" w:rsidRDefault="00C505D5" w:rsidP="00617588">
                            <w:pPr>
                              <w:rPr>
                                <w:rFonts w:ascii="Arial" w:hAnsi="Arial" w:cs="Arial"/>
                                <w:sz w:val="18"/>
                                <w:szCs w:val="18"/>
                                <w:lang w:val="en-GB"/>
                              </w:rPr>
                            </w:pPr>
                            <w:r>
                              <w:rPr>
                                <w:rFonts w:ascii="Arial" w:hAnsi="Arial" w:cs="Arial"/>
                                <w:sz w:val="18"/>
                                <w:szCs w:val="18"/>
                                <w:lang w:val="en-GB"/>
                              </w:rPr>
                              <w:t>TRACK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E98284" id="Text Box 359" o:spid="_x0000_s1132" type="#_x0000_t202" style="position:absolute;margin-left:290.5pt;margin-top:5.35pt;width:54pt;height:25.1pt;z-index:2516585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" fillcolor="white [3201]" stroked="f" strokeweight=".5pt">
                <v:textbox>
                  <w:txbxContent>
                    <w:p w14:paraId="2729B7FD" w14:textId="2D7F7DC4" w:rsidR="00C505D5" w:rsidRPr="00AE2F09" w:rsidRDefault="00C505D5" w:rsidP="00617588">
                      <w:pPr>
                        <w:rPr>
                          <w:rFonts w:ascii="Arial" w:hAnsi="Arial" w:cs="Arial"/>
                          <w:sz w:val="18"/>
                          <w:szCs w:val="18"/>
                          <w:lang w:val="en-GB"/>
                        </w:rPr>
                      </w:pPr>
                      <w:r>
                        <w:rPr>
                          <w:rFonts w:ascii="Arial" w:hAnsi="Arial" w:cs="Arial"/>
                          <w:sz w:val="18"/>
                          <w:szCs w:val="18"/>
                          <w:lang w:val="en-GB"/>
                        </w:rPr>
                        <w:t>TRACK</w:t>
                      </w:r>
                    </w:p>
                  </w:txbxContent>
                </v:textbox>
              </v:shape>
            </w:pict>
          </mc:Fallback>
        </mc:AlternateContent>
      </w:r>
      <w:r>
        <w:rPr>
          <w:rFonts w:ascii="Arial" w:hAnsi="Arial" w:cs="Arial"/>
          <w:noProof/>
          <w:sz w:val="22"/>
          <w:szCs w:val="22"/>
          <w:lang w:val="en-GB"/>
        </w:rPr>
        <mc:AlternateContent>
          <mc:Choice Requires="wps">
            <w:drawing>
              <wp:anchor distT="0" distB="0" distL="114300" distR="114300" simplePos="0" relativeHeight="251658579" behindDoc="0" locked="0" layoutInCell="1" allowOverlap="1" wp14:anchorId="4C3150CC" wp14:editId="3494B8BF">
                <wp:simplePos x="0" y="0"/>
                <wp:positionH relativeFrom="column">
                  <wp:posOffset>2628900</wp:posOffset>
                </wp:positionH>
                <wp:positionV relativeFrom="paragraph">
                  <wp:posOffset>17145</wp:posOffset>
                </wp:positionV>
                <wp:extent cx="457200" cy="342900"/>
                <wp:effectExtent l="0" t="38100" r="57150" b="19050"/>
                <wp:wrapNone/>
                <wp:docPr id="358" name="Straight Arrow Connector 358"/>
                <wp:cNvGraphicFramePr/>
                <a:graphic xmlns:a="http://schemas.openxmlformats.org/drawingml/2006/main">
                  <a:graphicData uri="http://schemas.microsoft.com/office/word/2010/wordprocessingShape">
                    <wps:wsp>
                      <wps:cNvCnPr/>
                      <wps:spPr>
                        <a:xfrm flipV="1">
                          <a:off x="0" y="0"/>
                          <a:ext cx="457200" cy="3429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w:pict>
              <v:shape w14:anchorId="322E9D81" id="Straight Arrow Connector 358" o:spid="_x0000_s1026" type="#_x0000_t32" style="position:absolute;margin-left:207pt;margin-top:1.35pt;width:36pt;height:27pt;flip:y;z-index:252589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" strokecolor="black [3213]" strokeweight=".5pt">
                <v:stroke endarrow="block" joinstyle="miter"/>
              </v:shape>
            </w:pict>
          </mc:Fallback>
        </mc:AlternateContent>
      </w:r>
    </w:p>
    <w:p w14:paraId="1BC750D2" w14:textId="05DE5D5F" w:rsidR="00617588" w:rsidRPr="007E5769" w:rsidRDefault="00617588" w:rsidP="00617588">
      <w:pPr>
        <w:rPr>
          <w:rFonts w:ascii="Arial" w:hAnsi="Arial" w:cs="Arial"/>
          <w:sz w:val="22"/>
          <w:szCs w:val="22"/>
          <w:lang w:val="en-GB"/>
        </w:rPr>
      </w:pPr>
    </w:p>
    <w:p w14:paraId="2E453E74" w14:textId="05369EA7" w:rsidR="00617588" w:rsidRPr="007E5769" w:rsidRDefault="00C505D5" w:rsidP="00617588">
      <w:pPr>
        <w:rPr>
          <w:rFonts w:ascii="Arial" w:hAnsi="Arial" w:cs="Arial"/>
          <w:sz w:val="22"/>
          <w:szCs w:val="22"/>
          <w:lang w:val="en-GB"/>
        </w:rPr>
      </w:pPr>
      <w:r w:rsidRPr="007E5769">
        <w:rPr>
          <w:rFonts w:ascii="Arial" w:hAnsi="Arial" w:cs="Arial"/>
          <w:noProof/>
          <w:sz w:val="22"/>
          <w:szCs w:val="22"/>
          <w:lang w:val="en-GB"/>
        </w:rPr>
        <mc:AlternateContent>
          <mc:Choice Requires="wps">
            <w:drawing>
              <wp:anchor distT="0" distB="0" distL="114300" distR="114300" simplePos="0" relativeHeight="251658497" behindDoc="0" locked="0" layoutInCell="1" allowOverlap="1" wp14:anchorId="2DCAEC4F" wp14:editId="67B9C76D">
                <wp:simplePos x="0" y="0"/>
                <wp:positionH relativeFrom="column">
                  <wp:posOffset>2332990</wp:posOffset>
                </wp:positionH>
                <wp:positionV relativeFrom="paragraph">
                  <wp:posOffset>67945</wp:posOffset>
                </wp:positionV>
                <wp:extent cx="914400" cy="318770"/>
                <wp:effectExtent l="0" t="0" r="0" b="5080"/>
                <wp:wrapThrough wrapText="bothSides">
                  <wp:wrapPolygon edited="0">
                    <wp:start x="0" y="0"/>
                    <wp:lineTo x="0" y="20653"/>
                    <wp:lineTo x="20941" y="20653"/>
                    <wp:lineTo x="20941" y="0"/>
                    <wp:lineTo x="0" y="0"/>
                  </wp:wrapPolygon>
                </wp:wrapThrough>
                <wp:docPr id="66" name="Text Box 66"/>
                <wp:cNvGraphicFramePr/>
                <a:graphic xmlns:a="http://schemas.openxmlformats.org/drawingml/2006/main">
                  <a:graphicData uri="http://schemas.microsoft.com/office/word/2010/wordprocessingShape">
                    <wps:wsp>
                      <wps:cNvSpPr txBox="1"/>
                      <wps:spPr>
                        <a:xfrm>
                          <a:off x="0" y="0"/>
                          <a:ext cx="914400" cy="318770"/>
                        </a:xfrm>
                        <a:prstGeom prst="rect">
                          <a:avLst/>
                        </a:prstGeom>
                        <a:solidFill>
                          <a:schemeClr val="lt1"/>
                        </a:solidFill>
                        <a:ln w="6350">
                          <a:noFill/>
                        </a:ln>
                      </wps:spPr>
                      <wps:txbx>
                        <w:txbxContent>
                          <w:p w14:paraId="7D9C47C9" w14:textId="77777777" w:rsidR="00617588" w:rsidRPr="00AE2F09" w:rsidRDefault="00617588" w:rsidP="00617588">
                            <w:pPr>
                              <w:rPr>
                                <w:rFonts w:ascii="Arial" w:hAnsi="Arial" w:cs="Arial"/>
                                <w:sz w:val="18"/>
                                <w:szCs w:val="18"/>
                                <w:lang w:val="en-GB"/>
                              </w:rPr>
                            </w:pPr>
                            <w:r w:rsidRPr="00AE2F09">
                              <w:rPr>
                                <w:rFonts w:ascii="Arial" w:hAnsi="Arial" w:cs="Arial"/>
                                <w:sz w:val="18"/>
                                <w:szCs w:val="18"/>
                                <w:lang w:val="en-GB"/>
                              </w:rPr>
                              <w:t>r = 2.75 m</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DCAEC4F" id="Text Box 66" o:spid="_x0000_s1133" type="#_x0000_t202" style="position:absolute;margin-left:183.7pt;margin-top:5.35pt;width:1in;height:25.1pt;z-index:251658497;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" fillcolor="white [3201]" stroked="f" strokeweight=".5pt">
                <v:textbox>
                  <w:txbxContent>
                    <w:p w14:paraId="7D9C47C9" w14:textId="77777777" w:rsidR="00617588" w:rsidRPr="00AE2F09" w:rsidRDefault="00617588" w:rsidP="00617588">
                      <w:pPr>
                        <w:rPr>
                          <w:rFonts w:ascii="Arial" w:hAnsi="Arial" w:cs="Arial"/>
                          <w:sz w:val="18"/>
                          <w:szCs w:val="18"/>
                          <w:lang w:val="en-GB"/>
                        </w:rPr>
                      </w:pPr>
                      <w:r w:rsidRPr="00AE2F09">
                        <w:rPr>
                          <w:rFonts w:ascii="Arial" w:hAnsi="Arial" w:cs="Arial"/>
                          <w:sz w:val="18"/>
                          <w:szCs w:val="18"/>
                          <w:lang w:val="en-GB"/>
                        </w:rPr>
                        <w:t>r = 2.75 m</w:t>
                      </w:r>
                    </w:p>
                  </w:txbxContent>
                </v:textbox>
                <w10:wrap type="through"/>
              </v:shape>
            </w:pict>
          </mc:Fallback>
        </mc:AlternateContent>
      </w:r>
    </w:p>
    <w:p w14:paraId="25F6F8A9" w14:textId="16C742B9" w:rsidR="00617588" w:rsidRPr="007E5769" w:rsidRDefault="00F21C14" w:rsidP="00617588">
      <w:pPr>
        <w:rPr>
          <w:rFonts w:ascii="Arial" w:hAnsi="Arial" w:cs="Arial"/>
          <w:sz w:val="22"/>
          <w:szCs w:val="22"/>
          <w:lang w:val="en-GB"/>
        </w:rPr>
      </w:pPr>
      <w:r w:rsidRPr="007E5769">
        <w:rPr>
          <w:rFonts w:ascii="Arial" w:hAnsi="Arial" w:cs="Arial"/>
          <w:noProof/>
          <w:sz w:val="22"/>
          <w:szCs w:val="22"/>
          <w:lang w:val="en-GB"/>
        </w:rPr>
        <mc:AlternateContent>
          <mc:Choice Requires="wps">
            <w:drawing>
              <wp:anchor distT="0" distB="0" distL="114300" distR="114300" simplePos="0" relativeHeight="251658498" behindDoc="0" locked="0" layoutInCell="1" allowOverlap="1" wp14:anchorId="4C03A4EE" wp14:editId="162E7B24">
                <wp:simplePos x="0" y="0"/>
                <wp:positionH relativeFrom="column">
                  <wp:posOffset>838200</wp:posOffset>
                </wp:positionH>
                <wp:positionV relativeFrom="paragraph">
                  <wp:posOffset>528955</wp:posOffset>
                </wp:positionV>
                <wp:extent cx="800100" cy="0"/>
                <wp:effectExtent l="0" t="76200" r="19050" b="95250"/>
                <wp:wrapNone/>
                <wp:docPr id="86" name="Straight Arrow Connector 86"/>
                <wp:cNvGraphicFramePr/>
                <a:graphic xmlns:a="http://schemas.openxmlformats.org/drawingml/2006/main">
                  <a:graphicData uri="http://schemas.microsoft.com/office/word/2010/wordprocessingShape">
                    <wps:wsp>
                      <wps:cNvCnPr/>
                      <wps:spPr>
                        <a:xfrm>
                          <a:off x="0" y="0"/>
                          <a:ext cx="800100" cy="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w:pict>
              <v:shape w14:anchorId="0BFE9074" id="Straight Arrow Connector 86" o:spid="_x0000_s1026" type="#_x0000_t32" style="position:absolute;margin-left:66pt;margin-top:41.65pt;width:63pt;height:0;z-index:252482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" strokecolor="black [3213]" strokeweight="1pt">
                <v:stroke endarrow="block" joinstyle="miter"/>
              </v:shape>
            </w:pict>
          </mc:Fallback>
        </mc:AlternateContent>
      </w:r>
      <w:r w:rsidRPr="007E5769">
        <w:rPr>
          <w:rFonts w:ascii="Arial" w:hAnsi="Arial" w:cs="Arial"/>
          <w:noProof/>
          <w:sz w:val="22"/>
          <w:szCs w:val="22"/>
          <w:lang w:val="en-GB"/>
        </w:rPr>
        <mc:AlternateContent>
          <mc:Choice Requires="wps">
            <w:drawing>
              <wp:anchor distT="0" distB="0" distL="114300" distR="114300" simplePos="0" relativeHeight="251658499" behindDoc="1" locked="0" layoutInCell="1" allowOverlap="1" wp14:anchorId="33BE445F" wp14:editId="0A49BC16">
                <wp:simplePos x="0" y="0"/>
                <wp:positionH relativeFrom="column">
                  <wp:posOffset>873760</wp:posOffset>
                </wp:positionH>
                <wp:positionV relativeFrom="paragraph">
                  <wp:posOffset>301625</wp:posOffset>
                </wp:positionV>
                <wp:extent cx="914400" cy="342900"/>
                <wp:effectExtent l="0" t="0" r="0" b="0"/>
                <wp:wrapNone/>
                <wp:docPr id="85" name="Text Box 85"/>
                <wp:cNvGraphicFramePr/>
                <a:graphic xmlns:a="http://schemas.openxmlformats.org/drawingml/2006/main">
                  <a:graphicData uri="http://schemas.microsoft.com/office/word/2010/wordprocessingShape">
                    <wps:wsp>
                      <wps:cNvSpPr txBox="1"/>
                      <wps:spPr>
                        <a:xfrm>
                          <a:off x="0" y="0"/>
                          <a:ext cx="914400" cy="342900"/>
                        </a:xfrm>
                        <a:prstGeom prst="rect">
                          <a:avLst/>
                        </a:prstGeom>
                        <a:solidFill>
                          <a:schemeClr val="lt1"/>
                        </a:solidFill>
                        <a:ln w="6350">
                          <a:noFill/>
                        </a:ln>
                      </wps:spPr>
                      <wps:txbx>
                        <w:txbxContent>
                          <w:p w14:paraId="57DA7113" w14:textId="03EAA511" w:rsidR="00617588" w:rsidRPr="00AE2F09" w:rsidRDefault="00617588" w:rsidP="00617588">
                            <w:pPr>
                              <w:rPr>
                                <w:rFonts w:ascii="Arial" w:hAnsi="Arial" w:cs="Arial"/>
                                <w:sz w:val="18"/>
                                <w:szCs w:val="18"/>
                                <w:lang w:val="en-GB"/>
                              </w:rPr>
                            </w:pPr>
                            <w:r>
                              <w:rPr>
                                <w:rFonts w:ascii="Arial" w:hAnsi="Arial" w:cs="Arial"/>
                                <w:sz w:val="18"/>
                                <w:szCs w:val="18"/>
                                <w:lang w:val="en-GB"/>
                              </w:rPr>
                              <w:t>10.0 ms</w:t>
                            </w:r>
                            <w:r w:rsidR="00926E33" w:rsidRPr="00926E33">
                              <w:rPr>
                                <w:rFonts w:ascii="Arial" w:hAnsi="Arial" w:cs="Arial"/>
                                <w:color w:val="1D2228"/>
                                <w:sz w:val="22"/>
                                <w:szCs w:val="22"/>
                                <w:vertAlign w:val="superscript"/>
                              </w:rPr>
                              <w:t>–</w:t>
                            </w:r>
                            <w:r w:rsidRPr="005C2FCE">
                              <w:rPr>
                                <w:rFonts w:ascii="Arial" w:hAnsi="Arial" w:cs="Arial"/>
                                <w:sz w:val="18"/>
                                <w:szCs w:val="18"/>
                                <w:vertAlign w:val="superscript"/>
                                <w:lang w:val="en-GB"/>
                              </w:rPr>
                              <w:t>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3BE445F" id="Text Box 85" o:spid="_x0000_s1134" type="#_x0000_t202" style="position:absolute;margin-left:68.8pt;margin-top:23.75pt;width:1in;height:27pt;z-index:-251657981;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" fillcolor="white [3201]" stroked="f" strokeweight=".5pt">
                <v:textbox>
                  <w:txbxContent>
                    <w:p w14:paraId="57DA7113" w14:textId="03EAA511" w:rsidR="00617588" w:rsidRPr="00AE2F09" w:rsidRDefault="00617588" w:rsidP="00617588">
                      <w:pPr>
                        <w:rPr>
                          <w:rFonts w:ascii="Arial" w:hAnsi="Arial" w:cs="Arial"/>
                          <w:sz w:val="18"/>
                          <w:szCs w:val="18"/>
                          <w:lang w:val="en-GB"/>
                        </w:rPr>
                      </w:pPr>
                      <w:r>
                        <w:rPr>
                          <w:rFonts w:ascii="Arial" w:hAnsi="Arial" w:cs="Arial"/>
                          <w:sz w:val="18"/>
                          <w:szCs w:val="18"/>
                          <w:lang w:val="en-GB"/>
                        </w:rPr>
                        <w:t>10.0 ms</w:t>
                      </w:r>
                      <w:r w:rsidR="00926E33" w:rsidRPr="00926E33">
                        <w:rPr>
                          <w:rFonts w:ascii="Arial" w:hAnsi="Arial" w:cs="Arial"/>
                          <w:color w:val="1D2228"/>
                          <w:sz w:val="22"/>
                          <w:szCs w:val="22"/>
                          <w:vertAlign w:val="superscript"/>
                        </w:rPr>
                        <w:t>–</w:t>
                      </w:r>
                      <w:r w:rsidRPr="005C2FCE">
                        <w:rPr>
                          <w:rFonts w:ascii="Arial" w:hAnsi="Arial" w:cs="Arial"/>
                          <w:sz w:val="18"/>
                          <w:szCs w:val="18"/>
                          <w:vertAlign w:val="superscript"/>
                          <w:lang w:val="en-GB"/>
                        </w:rPr>
                        <w:t>1</w:t>
                      </w:r>
                    </w:p>
                  </w:txbxContent>
                </v:textbox>
              </v:shape>
            </w:pict>
          </mc:Fallback>
        </mc:AlternateContent>
      </w:r>
      <w:r w:rsidRPr="007E5769">
        <w:rPr>
          <w:rFonts w:ascii="Arial" w:hAnsi="Arial" w:cs="Arial"/>
          <w:noProof/>
          <w:sz w:val="22"/>
          <w:szCs w:val="22"/>
          <w:lang w:val="en-GB"/>
        </w:rPr>
        <w:drawing>
          <wp:inline distT="0" distB="0" distL="0" distR="0" wp14:anchorId="28488EF9" wp14:editId="7DAE5596">
            <wp:extent cx="914400" cy="914400"/>
            <wp:effectExtent l="0" t="0" r="0" b="0"/>
            <wp:docPr id="87" name="Graphic 87" descr="Cycling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phic 5" descr="Cycling with solid fill"/>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0" y="0"/>
                      <a:ext cx="914400" cy="914400"/>
                    </a:xfrm>
                    <a:prstGeom prst="rect">
                      <a:avLst/>
                    </a:prstGeom>
                  </pic:spPr>
                </pic:pic>
              </a:graphicData>
            </a:graphic>
          </wp:inline>
        </w:drawing>
      </w:r>
    </w:p>
    <w:p w14:paraId="4C78196E" w14:textId="5BEA2CF0" w:rsidR="00617588" w:rsidRPr="007E5769" w:rsidRDefault="00617588" w:rsidP="00617588">
      <w:pPr>
        <w:rPr>
          <w:rFonts w:ascii="Arial" w:hAnsi="Arial" w:cs="Arial"/>
          <w:sz w:val="22"/>
          <w:szCs w:val="22"/>
          <w:lang w:val="en-GB"/>
        </w:rPr>
      </w:pPr>
    </w:p>
    <w:p w14:paraId="2996FEA4" w14:textId="690A8319" w:rsidR="00617588" w:rsidRPr="007E5769" w:rsidRDefault="00617588" w:rsidP="00617588">
      <w:pPr>
        <w:rPr>
          <w:rFonts w:ascii="Arial" w:hAnsi="Arial" w:cs="Arial"/>
          <w:sz w:val="22"/>
          <w:szCs w:val="22"/>
          <w:lang w:val="en-GB"/>
        </w:rPr>
      </w:pPr>
    </w:p>
    <w:p w14:paraId="38B998EA" w14:textId="3FBC4B2C" w:rsidR="00617588" w:rsidRPr="007E5769" w:rsidRDefault="00617588" w:rsidP="00617588">
      <w:pPr>
        <w:rPr>
          <w:rFonts w:ascii="Arial" w:hAnsi="Arial" w:cs="Arial"/>
          <w:sz w:val="22"/>
          <w:szCs w:val="22"/>
          <w:lang w:val="en-GB"/>
        </w:rPr>
      </w:pPr>
    </w:p>
    <w:p w14:paraId="432C1A3B" w14:textId="40FB9DF1" w:rsidR="00617588" w:rsidRPr="007E5769" w:rsidRDefault="008835B8" w:rsidP="00617588">
      <w:pPr>
        <w:pStyle w:val="ListParagraph"/>
        <w:numPr>
          <w:ilvl w:val="0"/>
          <w:numId w:val="42"/>
        </w:numPr>
        <w:spacing w:after="160" w:line="259" w:lineRule="auto"/>
        <w:ind w:hanging="720"/>
        <w:rPr>
          <w:rFonts w:ascii="Arial" w:hAnsi="Arial" w:cs="Arial"/>
          <w:sz w:val="22"/>
          <w:szCs w:val="22"/>
          <w:lang w:val="en-GB"/>
        </w:rPr>
      </w:pPr>
      <w:r>
        <w:rPr>
          <w:rFonts w:ascii="Arial" w:hAnsi="Arial" w:cs="Arial"/>
          <w:sz w:val="22"/>
          <w:szCs w:val="22"/>
          <w:lang w:val="en-GB"/>
        </w:rPr>
        <w:t>When</w:t>
      </w:r>
      <w:r w:rsidR="00617588" w:rsidRPr="007E5769">
        <w:rPr>
          <w:rFonts w:ascii="Arial" w:hAnsi="Arial" w:cs="Arial"/>
          <w:sz w:val="22"/>
          <w:szCs w:val="22"/>
          <w:lang w:val="en-GB"/>
        </w:rPr>
        <w:t xml:space="preserve"> the cyclist enters the bottom of the loop-the-loop</w:t>
      </w:r>
      <w:r>
        <w:rPr>
          <w:rFonts w:ascii="Arial" w:hAnsi="Arial" w:cs="Arial"/>
          <w:sz w:val="22"/>
          <w:szCs w:val="22"/>
          <w:lang w:val="en-GB"/>
        </w:rPr>
        <w:t xml:space="preserve"> after a full circuit</w:t>
      </w:r>
      <w:r w:rsidR="00617588" w:rsidRPr="007E5769">
        <w:rPr>
          <w:rFonts w:ascii="Arial" w:hAnsi="Arial" w:cs="Arial"/>
          <w:sz w:val="22"/>
          <w:szCs w:val="22"/>
          <w:lang w:val="en-GB"/>
        </w:rPr>
        <w:t>, they observe that they ‘feel heavier’ than they usually do. Explain.</w:t>
      </w:r>
    </w:p>
    <w:p w14:paraId="0DF71F61" w14:textId="77777777" w:rsidR="00617588" w:rsidRPr="007E5769" w:rsidRDefault="00617588" w:rsidP="00617588">
      <w:pPr>
        <w:pStyle w:val="ListParagraph"/>
        <w:jc w:val="right"/>
        <w:rPr>
          <w:rFonts w:ascii="Arial" w:hAnsi="Arial" w:cs="Arial"/>
          <w:sz w:val="22"/>
          <w:szCs w:val="22"/>
          <w:lang w:val="en-GB"/>
        </w:rPr>
      </w:pPr>
      <w:r w:rsidRPr="007E5769">
        <w:rPr>
          <w:rFonts w:ascii="Arial" w:hAnsi="Arial" w:cs="Arial"/>
          <w:sz w:val="22"/>
          <w:szCs w:val="22"/>
          <w:lang w:val="en-GB"/>
        </w:rPr>
        <w:t>(4)</w:t>
      </w:r>
    </w:p>
    <w:p w14:paraId="5C7B8CD3" w14:textId="77777777" w:rsidR="00617588" w:rsidRPr="007E5769" w:rsidRDefault="00617588" w:rsidP="00617588">
      <w:pPr>
        <w:pStyle w:val="ListParagraph"/>
        <w:jc w:val="right"/>
        <w:rPr>
          <w:rFonts w:ascii="Arial" w:hAnsi="Arial" w:cs="Arial"/>
          <w:sz w:val="22"/>
          <w:szCs w:val="22"/>
          <w:lang w:val="en-GB"/>
        </w:rPr>
      </w:pPr>
    </w:p>
    <w:p w14:paraId="0AD66A86" w14:textId="3F8F5AF2" w:rsidR="00617588" w:rsidRPr="007E5769" w:rsidRDefault="00617588" w:rsidP="0063700D">
      <w:pPr>
        <w:spacing w:line="480" w:lineRule="auto"/>
        <w:ind w:left="720"/>
        <w:rPr>
          <w:rFonts w:ascii="Arial" w:hAnsi="Arial" w:cs="Arial"/>
          <w:sz w:val="22"/>
          <w:szCs w:val="22"/>
          <w:lang w:val="en-GB"/>
        </w:rPr>
      </w:pPr>
      <w:r w:rsidRPr="007E5769">
        <w:rPr>
          <w:rFonts w:ascii="Arial" w:hAnsi="Arial" w:cs="Arial"/>
          <w:sz w:val="22"/>
          <w:szCs w:val="22"/>
          <w:lang w:val="en-GB"/>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r w:rsidR="007E5769">
        <w:rPr>
          <w:rFonts w:ascii="Arial" w:hAnsi="Arial" w:cs="Arial"/>
          <w:sz w:val="22"/>
          <w:szCs w:val="22"/>
          <w:lang w:val="en-GB"/>
        </w:rPr>
        <w:t>____________________________________________________________</w:t>
      </w:r>
      <w:r w:rsidR="0063700D">
        <w:rPr>
          <w:rFonts w:ascii="Arial" w:hAnsi="Arial" w:cs="Arial"/>
          <w:sz w:val="22"/>
          <w:szCs w:val="22"/>
          <w:lang w:val="en-GB"/>
        </w:rPr>
        <w:t>_________________________________________</w:t>
      </w:r>
    </w:p>
    <w:p w14:paraId="5EC1516C" w14:textId="77777777" w:rsidR="00617588" w:rsidRPr="007E5769" w:rsidRDefault="00617588" w:rsidP="00617588">
      <w:pPr>
        <w:pStyle w:val="ListParagraph"/>
        <w:numPr>
          <w:ilvl w:val="0"/>
          <w:numId w:val="42"/>
        </w:numPr>
        <w:spacing w:after="160" w:line="276" w:lineRule="auto"/>
        <w:ind w:hanging="720"/>
        <w:rPr>
          <w:rFonts w:ascii="Arial" w:hAnsi="Arial" w:cs="Arial"/>
          <w:sz w:val="22"/>
          <w:szCs w:val="22"/>
          <w:lang w:val="en-GB"/>
        </w:rPr>
      </w:pPr>
      <w:r w:rsidRPr="007E5769">
        <w:rPr>
          <w:rFonts w:ascii="Arial" w:hAnsi="Arial" w:cs="Arial"/>
          <w:sz w:val="22"/>
          <w:szCs w:val="22"/>
          <w:lang w:val="en-GB"/>
        </w:rPr>
        <w:t xml:space="preserve">Calculate the minimum speed the cyclist must attain to navigate the top of the loop-the-loop safely. </w:t>
      </w:r>
    </w:p>
    <w:p w14:paraId="395D85A9" w14:textId="77777777" w:rsidR="00617588" w:rsidRPr="007E5769" w:rsidRDefault="00617588" w:rsidP="00617588">
      <w:pPr>
        <w:pStyle w:val="ListParagraph"/>
        <w:spacing w:line="276" w:lineRule="auto"/>
        <w:jc w:val="right"/>
        <w:rPr>
          <w:rFonts w:ascii="Arial" w:hAnsi="Arial" w:cs="Arial"/>
          <w:sz w:val="22"/>
          <w:szCs w:val="22"/>
          <w:lang w:val="en-GB"/>
        </w:rPr>
      </w:pPr>
      <w:r w:rsidRPr="007E5769">
        <w:rPr>
          <w:rFonts w:ascii="Arial" w:hAnsi="Arial" w:cs="Arial"/>
          <w:sz w:val="22"/>
          <w:szCs w:val="22"/>
          <w:lang w:val="en-GB"/>
        </w:rPr>
        <w:t>(3)</w:t>
      </w:r>
    </w:p>
    <w:p w14:paraId="53DD6DAC" w14:textId="77777777" w:rsidR="00617588" w:rsidRPr="007E5769" w:rsidRDefault="00617588" w:rsidP="00617588">
      <w:pPr>
        <w:pStyle w:val="ListParagraph"/>
        <w:spacing w:line="276" w:lineRule="auto"/>
        <w:jc w:val="right"/>
        <w:rPr>
          <w:rFonts w:ascii="Arial" w:hAnsi="Arial" w:cs="Arial"/>
          <w:sz w:val="22"/>
          <w:szCs w:val="22"/>
          <w:lang w:val="en-GB"/>
        </w:rPr>
      </w:pPr>
    </w:p>
    <w:p w14:paraId="70C5520C" w14:textId="77777777" w:rsidR="00617588" w:rsidRPr="007E5769" w:rsidRDefault="00617588" w:rsidP="00617588">
      <w:pPr>
        <w:pStyle w:val="ListParagraph"/>
        <w:spacing w:line="276" w:lineRule="auto"/>
        <w:jc w:val="right"/>
        <w:rPr>
          <w:rFonts w:ascii="Arial" w:hAnsi="Arial" w:cs="Arial"/>
          <w:sz w:val="22"/>
          <w:szCs w:val="22"/>
          <w:lang w:val="en-GB"/>
        </w:rPr>
      </w:pPr>
    </w:p>
    <w:p w14:paraId="5CE98C25" w14:textId="77777777" w:rsidR="00617588" w:rsidRPr="007E5769" w:rsidRDefault="00617588" w:rsidP="00617588">
      <w:pPr>
        <w:pStyle w:val="ListParagraph"/>
        <w:spacing w:line="276" w:lineRule="auto"/>
        <w:jc w:val="right"/>
        <w:rPr>
          <w:rFonts w:ascii="Arial" w:hAnsi="Arial" w:cs="Arial"/>
          <w:sz w:val="22"/>
          <w:szCs w:val="22"/>
          <w:lang w:val="en-GB"/>
        </w:rPr>
      </w:pPr>
    </w:p>
    <w:p w14:paraId="06B255F7" w14:textId="77777777" w:rsidR="00617588" w:rsidRPr="007E5769" w:rsidRDefault="00617588" w:rsidP="00617588">
      <w:pPr>
        <w:pStyle w:val="ListParagraph"/>
        <w:spacing w:line="276" w:lineRule="auto"/>
        <w:jc w:val="right"/>
        <w:rPr>
          <w:rFonts w:ascii="Arial" w:hAnsi="Arial" w:cs="Arial"/>
          <w:sz w:val="22"/>
          <w:szCs w:val="22"/>
          <w:lang w:val="en-GB"/>
        </w:rPr>
      </w:pPr>
    </w:p>
    <w:p w14:paraId="02989523" w14:textId="77777777" w:rsidR="00617588" w:rsidRPr="007E5769" w:rsidRDefault="00617588" w:rsidP="00617588">
      <w:pPr>
        <w:pStyle w:val="ListParagraph"/>
        <w:spacing w:line="276" w:lineRule="auto"/>
        <w:jc w:val="right"/>
        <w:rPr>
          <w:rFonts w:ascii="Arial" w:hAnsi="Arial" w:cs="Arial"/>
          <w:sz w:val="22"/>
          <w:szCs w:val="22"/>
          <w:lang w:val="en-GB"/>
        </w:rPr>
      </w:pPr>
    </w:p>
    <w:p w14:paraId="329E203B" w14:textId="77777777" w:rsidR="00617588" w:rsidRPr="007E5769" w:rsidRDefault="00617588" w:rsidP="00617588">
      <w:pPr>
        <w:pStyle w:val="ListParagraph"/>
        <w:spacing w:line="276" w:lineRule="auto"/>
        <w:jc w:val="right"/>
        <w:rPr>
          <w:rFonts w:ascii="Arial" w:hAnsi="Arial" w:cs="Arial"/>
          <w:sz w:val="22"/>
          <w:szCs w:val="22"/>
          <w:lang w:val="en-GB"/>
        </w:rPr>
      </w:pPr>
    </w:p>
    <w:p w14:paraId="774739F8" w14:textId="77777777" w:rsidR="00617588" w:rsidRPr="007E5769" w:rsidRDefault="00617588" w:rsidP="00617588">
      <w:pPr>
        <w:pStyle w:val="ListParagraph"/>
        <w:spacing w:line="276" w:lineRule="auto"/>
        <w:jc w:val="right"/>
        <w:rPr>
          <w:rFonts w:ascii="Arial" w:hAnsi="Arial" w:cs="Arial"/>
          <w:sz w:val="22"/>
          <w:szCs w:val="22"/>
          <w:lang w:val="en-GB"/>
        </w:rPr>
      </w:pPr>
    </w:p>
    <w:p w14:paraId="0287DB54" w14:textId="77777777" w:rsidR="00617588" w:rsidRPr="007E5769" w:rsidRDefault="00617588" w:rsidP="00617588">
      <w:pPr>
        <w:pStyle w:val="ListParagraph"/>
        <w:spacing w:line="276" w:lineRule="auto"/>
        <w:jc w:val="right"/>
        <w:rPr>
          <w:rFonts w:ascii="Arial" w:hAnsi="Arial" w:cs="Arial"/>
          <w:sz w:val="22"/>
          <w:szCs w:val="22"/>
          <w:lang w:val="en-GB"/>
        </w:rPr>
      </w:pPr>
    </w:p>
    <w:p w14:paraId="30F5DF49" w14:textId="77777777" w:rsidR="00617588" w:rsidRPr="007E5769" w:rsidRDefault="00617588" w:rsidP="00617588">
      <w:pPr>
        <w:pStyle w:val="ListParagraph"/>
        <w:spacing w:line="276" w:lineRule="auto"/>
        <w:jc w:val="right"/>
        <w:rPr>
          <w:rFonts w:ascii="Arial" w:hAnsi="Arial" w:cs="Arial"/>
          <w:sz w:val="22"/>
          <w:szCs w:val="22"/>
          <w:lang w:val="en-GB"/>
        </w:rPr>
      </w:pPr>
    </w:p>
    <w:p w14:paraId="6383CF15" w14:textId="77777777" w:rsidR="00617588" w:rsidRPr="007E5769" w:rsidRDefault="00617588" w:rsidP="00617588">
      <w:pPr>
        <w:pStyle w:val="ListParagraph"/>
        <w:spacing w:line="276" w:lineRule="auto"/>
        <w:jc w:val="right"/>
        <w:rPr>
          <w:rFonts w:ascii="Arial" w:hAnsi="Arial" w:cs="Arial"/>
          <w:sz w:val="22"/>
          <w:szCs w:val="22"/>
          <w:lang w:val="en-GB"/>
        </w:rPr>
      </w:pPr>
    </w:p>
    <w:p w14:paraId="3657B1E4" w14:textId="076B4740" w:rsidR="00617588" w:rsidRPr="00F509DE" w:rsidRDefault="00617588" w:rsidP="00F509DE">
      <w:pPr>
        <w:pStyle w:val="ListParagraph"/>
        <w:spacing w:line="276" w:lineRule="auto"/>
        <w:jc w:val="right"/>
        <w:rPr>
          <w:rFonts w:ascii="Arial" w:hAnsi="Arial" w:cs="Arial"/>
          <w:sz w:val="22"/>
          <w:szCs w:val="22"/>
          <w:lang w:val="en-GB"/>
        </w:rPr>
      </w:pPr>
      <w:r w:rsidRPr="007E5769">
        <w:rPr>
          <w:rFonts w:ascii="Arial" w:hAnsi="Arial" w:cs="Arial"/>
          <w:sz w:val="22"/>
          <w:szCs w:val="22"/>
          <w:lang w:val="en-GB"/>
        </w:rPr>
        <w:t>Answer: _____________ ms</w:t>
      </w:r>
      <w:r w:rsidR="00F509DE" w:rsidRPr="00926E33">
        <w:rPr>
          <w:rFonts w:ascii="Arial" w:hAnsi="Arial" w:cs="Arial"/>
          <w:color w:val="1D2228"/>
          <w:sz w:val="22"/>
          <w:szCs w:val="22"/>
          <w:vertAlign w:val="superscript"/>
        </w:rPr>
        <w:t>–</w:t>
      </w:r>
      <w:r w:rsidRPr="007E5769">
        <w:rPr>
          <w:rFonts w:ascii="Arial" w:hAnsi="Arial" w:cs="Arial"/>
          <w:sz w:val="22"/>
          <w:szCs w:val="22"/>
          <w:vertAlign w:val="superscript"/>
          <w:lang w:val="en-GB"/>
        </w:rPr>
        <w:t>1</w:t>
      </w:r>
    </w:p>
    <w:p w14:paraId="7D419F1B" w14:textId="1B04D6F7" w:rsidR="0017413A" w:rsidRPr="007067AF" w:rsidRDefault="0017413A" w:rsidP="00212661">
      <w:pPr>
        <w:pStyle w:val="ListParagraph"/>
        <w:numPr>
          <w:ilvl w:val="0"/>
          <w:numId w:val="42"/>
        </w:numPr>
        <w:spacing w:after="160" w:line="276" w:lineRule="auto"/>
        <w:ind w:hanging="720"/>
        <w:rPr>
          <w:rFonts w:ascii="Arial" w:hAnsi="Arial" w:cs="Arial"/>
          <w:sz w:val="22"/>
          <w:szCs w:val="22"/>
          <w:lang w:val="en-GB"/>
        </w:rPr>
      </w:pPr>
      <w:r w:rsidRPr="007067AF">
        <w:rPr>
          <w:rFonts w:ascii="Arial" w:hAnsi="Arial" w:cs="Arial"/>
          <w:sz w:val="22"/>
          <w:szCs w:val="22"/>
          <w:lang w:val="en-GB"/>
        </w:rPr>
        <w:lastRenderedPageBreak/>
        <w:t xml:space="preserve">Does the cyclist make it all the way around the top of the loop-the-loop? Answer this question </w:t>
      </w:r>
      <w:r>
        <w:rPr>
          <w:rFonts w:ascii="Arial" w:hAnsi="Arial" w:cs="Arial"/>
          <w:sz w:val="22"/>
          <w:szCs w:val="22"/>
          <w:lang w:val="en-GB"/>
        </w:rPr>
        <w:t>by calculating the minimum speed required at the bottom of the loop for the cyclist to make it all the way around.  [If you were unable to calculate an answer for part b), use a value of 5 ms</w:t>
      </w:r>
      <w:r w:rsidR="00FE0B76" w:rsidRPr="00926E33">
        <w:rPr>
          <w:rFonts w:ascii="Arial" w:hAnsi="Arial" w:cs="Arial"/>
          <w:color w:val="1D2228"/>
          <w:sz w:val="22"/>
          <w:szCs w:val="22"/>
          <w:vertAlign w:val="superscript"/>
        </w:rPr>
        <w:t>–</w:t>
      </w:r>
      <w:r w:rsidRPr="00032172">
        <w:rPr>
          <w:rFonts w:ascii="Arial" w:hAnsi="Arial" w:cs="Arial"/>
          <w:sz w:val="22"/>
          <w:szCs w:val="22"/>
          <w:vertAlign w:val="superscript"/>
          <w:lang w:val="en-GB"/>
        </w:rPr>
        <w:t>1</w:t>
      </w:r>
      <w:r>
        <w:rPr>
          <w:rFonts w:ascii="Arial" w:hAnsi="Arial" w:cs="Arial"/>
          <w:sz w:val="22"/>
          <w:szCs w:val="22"/>
          <w:lang w:val="en-GB"/>
        </w:rPr>
        <w:t>]</w:t>
      </w:r>
    </w:p>
    <w:p w14:paraId="6D06828A" w14:textId="0AF5B4B0" w:rsidR="00617588" w:rsidRDefault="00617588" w:rsidP="00617588">
      <w:pPr>
        <w:pStyle w:val="ListParagraph"/>
        <w:spacing w:line="276" w:lineRule="auto"/>
        <w:jc w:val="right"/>
        <w:rPr>
          <w:rFonts w:ascii="Arial" w:hAnsi="Arial" w:cs="Arial"/>
          <w:sz w:val="22"/>
          <w:szCs w:val="22"/>
          <w:lang w:val="en-GB"/>
        </w:rPr>
      </w:pPr>
      <w:r w:rsidRPr="007E5769">
        <w:rPr>
          <w:rFonts w:ascii="Arial" w:hAnsi="Arial" w:cs="Arial"/>
          <w:sz w:val="22"/>
          <w:szCs w:val="22"/>
          <w:lang w:val="en-GB"/>
        </w:rPr>
        <w:t>(6)</w:t>
      </w:r>
    </w:p>
    <w:p w14:paraId="0F217B8A" w14:textId="128D0812" w:rsidR="007E5769" w:rsidRDefault="007E5769" w:rsidP="00617588">
      <w:pPr>
        <w:pStyle w:val="ListParagraph"/>
        <w:spacing w:line="276" w:lineRule="auto"/>
        <w:jc w:val="right"/>
        <w:rPr>
          <w:rFonts w:ascii="Arial" w:hAnsi="Arial" w:cs="Arial"/>
          <w:sz w:val="22"/>
          <w:szCs w:val="22"/>
          <w:lang w:val="en-GB"/>
        </w:rPr>
      </w:pPr>
    </w:p>
    <w:p w14:paraId="477B5116" w14:textId="60E29BD2" w:rsidR="007E5769" w:rsidRDefault="007E5769" w:rsidP="00617588">
      <w:pPr>
        <w:pStyle w:val="ListParagraph"/>
        <w:spacing w:line="276" w:lineRule="auto"/>
        <w:jc w:val="right"/>
        <w:rPr>
          <w:rFonts w:ascii="Arial" w:hAnsi="Arial" w:cs="Arial"/>
          <w:sz w:val="22"/>
          <w:szCs w:val="22"/>
          <w:lang w:val="en-GB"/>
        </w:rPr>
      </w:pPr>
    </w:p>
    <w:p w14:paraId="7080B787" w14:textId="150DB9FF" w:rsidR="007E5769" w:rsidRDefault="007E5769" w:rsidP="00617588">
      <w:pPr>
        <w:pStyle w:val="ListParagraph"/>
        <w:spacing w:line="276" w:lineRule="auto"/>
        <w:jc w:val="right"/>
        <w:rPr>
          <w:rFonts w:ascii="Arial" w:hAnsi="Arial" w:cs="Arial"/>
          <w:sz w:val="22"/>
          <w:szCs w:val="22"/>
          <w:lang w:val="en-GB"/>
        </w:rPr>
      </w:pPr>
    </w:p>
    <w:p w14:paraId="4AA51A2B" w14:textId="3AE9B5BE" w:rsidR="007E5769" w:rsidRDefault="007E5769" w:rsidP="00617588">
      <w:pPr>
        <w:pStyle w:val="ListParagraph"/>
        <w:spacing w:line="276" w:lineRule="auto"/>
        <w:jc w:val="right"/>
        <w:rPr>
          <w:rFonts w:ascii="Arial" w:hAnsi="Arial" w:cs="Arial"/>
          <w:sz w:val="22"/>
          <w:szCs w:val="22"/>
          <w:lang w:val="en-GB"/>
        </w:rPr>
      </w:pPr>
    </w:p>
    <w:p w14:paraId="32EE16DC" w14:textId="72EFD1C8" w:rsidR="007E5769" w:rsidRDefault="007E5769" w:rsidP="00617588">
      <w:pPr>
        <w:pStyle w:val="ListParagraph"/>
        <w:spacing w:line="276" w:lineRule="auto"/>
        <w:jc w:val="right"/>
        <w:rPr>
          <w:rFonts w:ascii="Arial" w:hAnsi="Arial" w:cs="Arial"/>
          <w:sz w:val="22"/>
          <w:szCs w:val="22"/>
          <w:lang w:val="en-GB"/>
        </w:rPr>
      </w:pPr>
    </w:p>
    <w:p w14:paraId="754FDA04" w14:textId="136BCF1B" w:rsidR="007E5769" w:rsidRDefault="007E5769" w:rsidP="00617588">
      <w:pPr>
        <w:pStyle w:val="ListParagraph"/>
        <w:spacing w:line="276" w:lineRule="auto"/>
        <w:jc w:val="right"/>
        <w:rPr>
          <w:rFonts w:ascii="Arial" w:hAnsi="Arial" w:cs="Arial"/>
          <w:sz w:val="22"/>
          <w:szCs w:val="22"/>
          <w:lang w:val="en-GB"/>
        </w:rPr>
      </w:pPr>
    </w:p>
    <w:p w14:paraId="29F4F7D5" w14:textId="35D4629F" w:rsidR="007E5769" w:rsidRDefault="007E5769" w:rsidP="00617588">
      <w:pPr>
        <w:pStyle w:val="ListParagraph"/>
        <w:spacing w:line="276" w:lineRule="auto"/>
        <w:jc w:val="right"/>
        <w:rPr>
          <w:rFonts w:ascii="Arial" w:hAnsi="Arial" w:cs="Arial"/>
          <w:sz w:val="22"/>
          <w:szCs w:val="22"/>
          <w:lang w:val="en-GB"/>
        </w:rPr>
      </w:pPr>
    </w:p>
    <w:p w14:paraId="2FD8491A" w14:textId="17792E09" w:rsidR="007E5769" w:rsidRDefault="007E5769" w:rsidP="00617588">
      <w:pPr>
        <w:pStyle w:val="ListParagraph"/>
        <w:spacing w:line="276" w:lineRule="auto"/>
        <w:jc w:val="right"/>
        <w:rPr>
          <w:rFonts w:ascii="Arial" w:hAnsi="Arial" w:cs="Arial"/>
          <w:sz w:val="22"/>
          <w:szCs w:val="22"/>
          <w:lang w:val="en-GB"/>
        </w:rPr>
      </w:pPr>
    </w:p>
    <w:p w14:paraId="1EE7BC9A" w14:textId="3B3B35AA" w:rsidR="007E5769" w:rsidRDefault="007E5769" w:rsidP="00617588">
      <w:pPr>
        <w:pStyle w:val="ListParagraph"/>
        <w:spacing w:line="276" w:lineRule="auto"/>
        <w:jc w:val="right"/>
        <w:rPr>
          <w:rFonts w:ascii="Arial" w:hAnsi="Arial" w:cs="Arial"/>
          <w:sz w:val="22"/>
          <w:szCs w:val="22"/>
          <w:lang w:val="en-GB"/>
        </w:rPr>
      </w:pPr>
    </w:p>
    <w:p w14:paraId="6D47F24A" w14:textId="77777777" w:rsidR="00015B9F" w:rsidRDefault="00015B9F" w:rsidP="00617588">
      <w:pPr>
        <w:pStyle w:val="ListParagraph"/>
        <w:spacing w:line="276" w:lineRule="auto"/>
        <w:jc w:val="right"/>
        <w:rPr>
          <w:rFonts w:ascii="Arial" w:hAnsi="Arial" w:cs="Arial"/>
          <w:sz w:val="22"/>
          <w:szCs w:val="22"/>
          <w:lang w:val="en-GB"/>
        </w:rPr>
      </w:pPr>
    </w:p>
    <w:p w14:paraId="7AC13005" w14:textId="77777777" w:rsidR="00015B9F" w:rsidRDefault="00015B9F" w:rsidP="00617588">
      <w:pPr>
        <w:pStyle w:val="ListParagraph"/>
        <w:spacing w:line="276" w:lineRule="auto"/>
        <w:jc w:val="right"/>
        <w:rPr>
          <w:rFonts w:ascii="Arial" w:hAnsi="Arial" w:cs="Arial"/>
          <w:sz w:val="22"/>
          <w:szCs w:val="22"/>
          <w:lang w:val="en-GB"/>
        </w:rPr>
      </w:pPr>
    </w:p>
    <w:p w14:paraId="4863A753" w14:textId="77777777" w:rsidR="00015B9F" w:rsidRDefault="00015B9F" w:rsidP="00617588">
      <w:pPr>
        <w:pStyle w:val="ListParagraph"/>
        <w:spacing w:line="276" w:lineRule="auto"/>
        <w:jc w:val="right"/>
        <w:rPr>
          <w:rFonts w:ascii="Arial" w:hAnsi="Arial" w:cs="Arial"/>
          <w:sz w:val="22"/>
          <w:szCs w:val="22"/>
          <w:lang w:val="en-GB"/>
        </w:rPr>
      </w:pPr>
    </w:p>
    <w:p w14:paraId="38D80262" w14:textId="77777777" w:rsidR="00015B9F" w:rsidRDefault="00015B9F" w:rsidP="00617588">
      <w:pPr>
        <w:pStyle w:val="ListParagraph"/>
        <w:spacing w:line="276" w:lineRule="auto"/>
        <w:jc w:val="right"/>
        <w:rPr>
          <w:rFonts w:ascii="Arial" w:hAnsi="Arial" w:cs="Arial"/>
          <w:sz w:val="22"/>
          <w:szCs w:val="22"/>
          <w:lang w:val="en-GB"/>
        </w:rPr>
      </w:pPr>
    </w:p>
    <w:p w14:paraId="205A9C53" w14:textId="77777777" w:rsidR="00015B9F" w:rsidRDefault="00015B9F" w:rsidP="00617588">
      <w:pPr>
        <w:pStyle w:val="ListParagraph"/>
        <w:spacing w:line="276" w:lineRule="auto"/>
        <w:jc w:val="right"/>
        <w:rPr>
          <w:rFonts w:ascii="Arial" w:hAnsi="Arial" w:cs="Arial"/>
          <w:sz w:val="22"/>
          <w:szCs w:val="22"/>
          <w:lang w:val="en-GB"/>
        </w:rPr>
      </w:pPr>
    </w:p>
    <w:p w14:paraId="61052B6C" w14:textId="77777777" w:rsidR="00015B9F" w:rsidRDefault="00015B9F" w:rsidP="00617588">
      <w:pPr>
        <w:pStyle w:val="ListParagraph"/>
        <w:spacing w:line="276" w:lineRule="auto"/>
        <w:jc w:val="right"/>
        <w:rPr>
          <w:rFonts w:ascii="Arial" w:hAnsi="Arial" w:cs="Arial"/>
          <w:sz w:val="22"/>
          <w:szCs w:val="22"/>
          <w:lang w:val="en-GB"/>
        </w:rPr>
      </w:pPr>
    </w:p>
    <w:p w14:paraId="5A436A18" w14:textId="77777777" w:rsidR="00015B9F" w:rsidRDefault="00015B9F" w:rsidP="00617588">
      <w:pPr>
        <w:pStyle w:val="ListParagraph"/>
        <w:spacing w:line="276" w:lineRule="auto"/>
        <w:jc w:val="right"/>
        <w:rPr>
          <w:rFonts w:ascii="Arial" w:hAnsi="Arial" w:cs="Arial"/>
          <w:sz w:val="22"/>
          <w:szCs w:val="22"/>
          <w:lang w:val="en-GB"/>
        </w:rPr>
      </w:pPr>
    </w:p>
    <w:p w14:paraId="1D516B71" w14:textId="77777777" w:rsidR="00015B9F" w:rsidRDefault="00015B9F" w:rsidP="00617588">
      <w:pPr>
        <w:pStyle w:val="ListParagraph"/>
        <w:spacing w:line="276" w:lineRule="auto"/>
        <w:jc w:val="right"/>
        <w:rPr>
          <w:rFonts w:ascii="Arial" w:hAnsi="Arial" w:cs="Arial"/>
          <w:sz w:val="22"/>
          <w:szCs w:val="22"/>
          <w:lang w:val="en-GB"/>
        </w:rPr>
      </w:pPr>
    </w:p>
    <w:p w14:paraId="504A504F" w14:textId="77777777" w:rsidR="00015B9F" w:rsidRDefault="00015B9F" w:rsidP="00617588">
      <w:pPr>
        <w:pStyle w:val="ListParagraph"/>
        <w:spacing w:line="276" w:lineRule="auto"/>
        <w:jc w:val="right"/>
        <w:rPr>
          <w:rFonts w:ascii="Arial" w:hAnsi="Arial" w:cs="Arial"/>
          <w:sz w:val="22"/>
          <w:szCs w:val="22"/>
          <w:lang w:val="en-GB"/>
        </w:rPr>
      </w:pPr>
    </w:p>
    <w:p w14:paraId="375140E6" w14:textId="77777777" w:rsidR="00015B9F" w:rsidRDefault="00015B9F" w:rsidP="00617588">
      <w:pPr>
        <w:pStyle w:val="ListParagraph"/>
        <w:spacing w:line="276" w:lineRule="auto"/>
        <w:jc w:val="right"/>
        <w:rPr>
          <w:rFonts w:ascii="Arial" w:hAnsi="Arial" w:cs="Arial"/>
          <w:sz w:val="22"/>
          <w:szCs w:val="22"/>
          <w:lang w:val="en-GB"/>
        </w:rPr>
      </w:pPr>
    </w:p>
    <w:p w14:paraId="286CAEC2" w14:textId="77777777" w:rsidR="00015B9F" w:rsidRDefault="00015B9F" w:rsidP="00617588">
      <w:pPr>
        <w:pStyle w:val="ListParagraph"/>
        <w:spacing w:line="276" w:lineRule="auto"/>
        <w:jc w:val="right"/>
        <w:rPr>
          <w:rFonts w:ascii="Arial" w:hAnsi="Arial" w:cs="Arial"/>
          <w:sz w:val="22"/>
          <w:szCs w:val="22"/>
          <w:lang w:val="en-GB"/>
        </w:rPr>
      </w:pPr>
    </w:p>
    <w:p w14:paraId="7C630366" w14:textId="77777777" w:rsidR="00015B9F" w:rsidRDefault="00015B9F" w:rsidP="00617588">
      <w:pPr>
        <w:pStyle w:val="ListParagraph"/>
        <w:spacing w:line="276" w:lineRule="auto"/>
        <w:jc w:val="right"/>
        <w:rPr>
          <w:rFonts w:ascii="Arial" w:hAnsi="Arial" w:cs="Arial"/>
          <w:sz w:val="22"/>
          <w:szCs w:val="22"/>
          <w:lang w:val="en-GB"/>
        </w:rPr>
      </w:pPr>
    </w:p>
    <w:p w14:paraId="2652DF4C" w14:textId="77777777" w:rsidR="00015B9F" w:rsidRDefault="00015B9F" w:rsidP="00617588">
      <w:pPr>
        <w:pStyle w:val="ListParagraph"/>
        <w:spacing w:line="276" w:lineRule="auto"/>
        <w:jc w:val="right"/>
        <w:rPr>
          <w:rFonts w:ascii="Arial" w:hAnsi="Arial" w:cs="Arial"/>
          <w:sz w:val="22"/>
          <w:szCs w:val="22"/>
          <w:lang w:val="en-GB"/>
        </w:rPr>
      </w:pPr>
    </w:p>
    <w:p w14:paraId="2DA0C7A6" w14:textId="77777777" w:rsidR="00015B9F" w:rsidRDefault="00015B9F" w:rsidP="00617588">
      <w:pPr>
        <w:pStyle w:val="ListParagraph"/>
        <w:spacing w:line="276" w:lineRule="auto"/>
        <w:jc w:val="right"/>
        <w:rPr>
          <w:rFonts w:ascii="Arial" w:hAnsi="Arial" w:cs="Arial"/>
          <w:sz w:val="22"/>
          <w:szCs w:val="22"/>
          <w:lang w:val="en-GB"/>
        </w:rPr>
      </w:pPr>
    </w:p>
    <w:p w14:paraId="0CAD5A9B" w14:textId="77777777" w:rsidR="00015B9F" w:rsidRDefault="00015B9F" w:rsidP="00617588">
      <w:pPr>
        <w:pStyle w:val="ListParagraph"/>
        <w:spacing w:line="276" w:lineRule="auto"/>
        <w:jc w:val="right"/>
        <w:rPr>
          <w:rFonts w:ascii="Arial" w:hAnsi="Arial" w:cs="Arial"/>
          <w:sz w:val="22"/>
          <w:szCs w:val="22"/>
          <w:lang w:val="en-GB"/>
        </w:rPr>
      </w:pPr>
    </w:p>
    <w:p w14:paraId="619D7792" w14:textId="77777777" w:rsidR="00015B9F" w:rsidRDefault="00015B9F" w:rsidP="00617588">
      <w:pPr>
        <w:pStyle w:val="ListParagraph"/>
        <w:spacing w:line="276" w:lineRule="auto"/>
        <w:jc w:val="right"/>
        <w:rPr>
          <w:rFonts w:ascii="Arial" w:hAnsi="Arial" w:cs="Arial"/>
          <w:sz w:val="22"/>
          <w:szCs w:val="22"/>
          <w:lang w:val="en-GB"/>
        </w:rPr>
      </w:pPr>
    </w:p>
    <w:p w14:paraId="4E1BFC71" w14:textId="77777777" w:rsidR="00015B9F" w:rsidRDefault="00015B9F" w:rsidP="00617588">
      <w:pPr>
        <w:pStyle w:val="ListParagraph"/>
        <w:spacing w:line="276" w:lineRule="auto"/>
        <w:jc w:val="right"/>
        <w:rPr>
          <w:rFonts w:ascii="Arial" w:hAnsi="Arial" w:cs="Arial"/>
          <w:sz w:val="22"/>
          <w:szCs w:val="22"/>
          <w:lang w:val="en-GB"/>
        </w:rPr>
      </w:pPr>
    </w:p>
    <w:p w14:paraId="63F466A2" w14:textId="77777777" w:rsidR="00015B9F" w:rsidRDefault="00015B9F" w:rsidP="00617588">
      <w:pPr>
        <w:pStyle w:val="ListParagraph"/>
        <w:spacing w:line="276" w:lineRule="auto"/>
        <w:jc w:val="right"/>
        <w:rPr>
          <w:rFonts w:ascii="Arial" w:hAnsi="Arial" w:cs="Arial"/>
          <w:sz w:val="22"/>
          <w:szCs w:val="22"/>
          <w:lang w:val="en-GB"/>
        </w:rPr>
      </w:pPr>
    </w:p>
    <w:p w14:paraId="017BAC9C" w14:textId="77777777" w:rsidR="00015B9F" w:rsidRDefault="00015B9F" w:rsidP="00617588">
      <w:pPr>
        <w:pStyle w:val="ListParagraph"/>
        <w:spacing w:line="276" w:lineRule="auto"/>
        <w:jc w:val="right"/>
        <w:rPr>
          <w:rFonts w:ascii="Arial" w:hAnsi="Arial" w:cs="Arial"/>
          <w:sz w:val="22"/>
          <w:szCs w:val="22"/>
          <w:lang w:val="en-GB"/>
        </w:rPr>
      </w:pPr>
    </w:p>
    <w:p w14:paraId="69868CCD" w14:textId="69D490B4" w:rsidR="007E5769" w:rsidRDefault="007E5769" w:rsidP="00617588">
      <w:pPr>
        <w:pStyle w:val="ListParagraph"/>
        <w:spacing w:line="276" w:lineRule="auto"/>
        <w:jc w:val="right"/>
        <w:rPr>
          <w:rFonts w:ascii="Arial" w:hAnsi="Arial" w:cs="Arial"/>
          <w:sz w:val="22"/>
          <w:szCs w:val="22"/>
          <w:lang w:val="en-GB"/>
        </w:rPr>
      </w:pPr>
    </w:p>
    <w:p w14:paraId="1AC02960" w14:textId="59001580" w:rsidR="007E5769" w:rsidRDefault="007E5769" w:rsidP="00617588">
      <w:pPr>
        <w:pStyle w:val="ListParagraph"/>
        <w:spacing w:line="276" w:lineRule="auto"/>
        <w:jc w:val="right"/>
        <w:rPr>
          <w:rFonts w:ascii="Arial" w:hAnsi="Arial" w:cs="Arial"/>
          <w:sz w:val="22"/>
          <w:szCs w:val="22"/>
          <w:lang w:val="en-GB"/>
        </w:rPr>
      </w:pPr>
    </w:p>
    <w:p w14:paraId="7345B03B" w14:textId="5386B461" w:rsidR="007E5769" w:rsidRDefault="007E5769" w:rsidP="00617588">
      <w:pPr>
        <w:pStyle w:val="ListParagraph"/>
        <w:spacing w:line="276" w:lineRule="auto"/>
        <w:jc w:val="right"/>
        <w:rPr>
          <w:rFonts w:ascii="Arial" w:hAnsi="Arial" w:cs="Arial"/>
          <w:sz w:val="22"/>
          <w:szCs w:val="22"/>
          <w:lang w:val="en-GB"/>
        </w:rPr>
      </w:pPr>
    </w:p>
    <w:p w14:paraId="71C2CB45" w14:textId="442F74F4" w:rsidR="007E5769" w:rsidRDefault="00015B9F" w:rsidP="00617588">
      <w:pPr>
        <w:pStyle w:val="ListParagraph"/>
        <w:spacing w:line="276" w:lineRule="auto"/>
        <w:jc w:val="right"/>
        <w:rPr>
          <w:rFonts w:ascii="Arial" w:hAnsi="Arial" w:cs="Arial"/>
          <w:sz w:val="22"/>
          <w:szCs w:val="22"/>
          <w:lang w:val="en-GB"/>
        </w:rPr>
      </w:pPr>
      <w:r>
        <w:rPr>
          <w:rFonts w:ascii="Arial" w:hAnsi="Arial" w:cs="Arial"/>
          <w:sz w:val="22"/>
          <w:szCs w:val="22"/>
          <w:lang w:val="en-GB"/>
        </w:rPr>
        <w:t xml:space="preserve">Answer: </w:t>
      </w:r>
      <w:r w:rsidR="00B41C7A">
        <w:rPr>
          <w:rFonts w:ascii="Arial" w:hAnsi="Arial" w:cs="Arial"/>
          <w:sz w:val="22"/>
          <w:szCs w:val="22"/>
          <w:lang w:val="en-GB"/>
        </w:rPr>
        <w:t>______________ ms</w:t>
      </w:r>
      <w:r w:rsidR="00FE0B76" w:rsidRPr="00926E33">
        <w:rPr>
          <w:rFonts w:ascii="Arial" w:hAnsi="Arial" w:cs="Arial"/>
          <w:color w:val="1D2228"/>
          <w:sz w:val="22"/>
          <w:szCs w:val="22"/>
          <w:vertAlign w:val="superscript"/>
        </w:rPr>
        <w:t>–</w:t>
      </w:r>
      <w:r w:rsidR="00B41C7A" w:rsidRPr="00B41C7A">
        <w:rPr>
          <w:rFonts w:ascii="Arial" w:hAnsi="Arial" w:cs="Arial"/>
          <w:sz w:val="22"/>
          <w:szCs w:val="22"/>
          <w:vertAlign w:val="superscript"/>
          <w:lang w:val="en-GB"/>
        </w:rPr>
        <w:t>1</w:t>
      </w:r>
    </w:p>
    <w:p w14:paraId="000FC99C" w14:textId="78B60A15" w:rsidR="007E5769" w:rsidRDefault="007E5769" w:rsidP="00617588">
      <w:pPr>
        <w:pStyle w:val="ListParagraph"/>
        <w:spacing w:line="276" w:lineRule="auto"/>
        <w:jc w:val="right"/>
        <w:rPr>
          <w:rFonts w:ascii="Arial" w:hAnsi="Arial" w:cs="Arial"/>
          <w:sz w:val="22"/>
          <w:szCs w:val="22"/>
          <w:lang w:val="en-GB"/>
        </w:rPr>
      </w:pPr>
    </w:p>
    <w:p w14:paraId="60A0DA69" w14:textId="77777777" w:rsidR="007E681C" w:rsidRDefault="007E681C" w:rsidP="00617588">
      <w:pPr>
        <w:pStyle w:val="ListParagraph"/>
        <w:spacing w:line="276" w:lineRule="auto"/>
        <w:jc w:val="right"/>
        <w:rPr>
          <w:rFonts w:ascii="Arial" w:hAnsi="Arial" w:cs="Arial"/>
          <w:sz w:val="22"/>
          <w:szCs w:val="22"/>
          <w:lang w:val="en-GB"/>
        </w:rPr>
      </w:pPr>
    </w:p>
    <w:p w14:paraId="1C99DBDA" w14:textId="77777777" w:rsidR="00617588" w:rsidRDefault="00617588" w:rsidP="007E5769">
      <w:pPr>
        <w:spacing w:line="480" w:lineRule="auto"/>
        <w:rPr>
          <w:rFonts w:ascii="Arial" w:hAnsi="Arial" w:cs="Arial"/>
          <w:b/>
          <w:sz w:val="22"/>
          <w:szCs w:val="22"/>
        </w:rPr>
      </w:pPr>
    </w:p>
    <w:p w14:paraId="1BC14C35" w14:textId="77777777" w:rsidR="00EF286E" w:rsidRPr="00EF286E" w:rsidRDefault="00EF286E" w:rsidP="00150A4E">
      <w:pPr>
        <w:ind w:left="709" w:hanging="709"/>
        <w:rPr>
          <w:rFonts w:ascii="Arial" w:hAnsi="Arial" w:cs="Arial"/>
          <w:sz w:val="22"/>
          <w:szCs w:val="22"/>
          <w:lang w:val="en-GB"/>
        </w:rPr>
      </w:pPr>
    </w:p>
    <w:p w14:paraId="34EDFA98" w14:textId="77777777" w:rsidR="00EF286E" w:rsidRPr="00EF286E" w:rsidRDefault="00EF286E" w:rsidP="00EF286E">
      <w:pPr>
        <w:rPr>
          <w:rFonts w:ascii="Arial" w:hAnsi="Arial" w:cs="Arial"/>
          <w:b/>
          <w:sz w:val="22"/>
          <w:szCs w:val="22"/>
        </w:rPr>
      </w:pPr>
    </w:p>
    <w:p w14:paraId="339ECD4D" w14:textId="77777777" w:rsidR="003F3A8B" w:rsidRDefault="003F3A8B" w:rsidP="000E3C13">
      <w:pPr>
        <w:spacing w:line="480" w:lineRule="auto"/>
        <w:rPr>
          <w:rFonts w:ascii="Arial" w:hAnsi="Arial" w:cs="Arial"/>
          <w:b/>
          <w:sz w:val="22"/>
          <w:szCs w:val="22"/>
        </w:rPr>
      </w:pPr>
    </w:p>
    <w:p w14:paraId="4E02E8C5" w14:textId="77777777" w:rsidR="0078096D" w:rsidRDefault="0078096D" w:rsidP="001D7A7C">
      <w:pPr>
        <w:spacing w:after="160" w:line="259" w:lineRule="auto"/>
        <w:rPr>
          <w:rFonts w:ascii="Arial" w:hAnsi="Arial" w:cs="Arial"/>
          <w:b/>
          <w:sz w:val="22"/>
          <w:szCs w:val="22"/>
        </w:rPr>
      </w:pPr>
    </w:p>
    <w:p w14:paraId="2659A76E" w14:textId="4BEAECAA" w:rsidR="00607048" w:rsidRPr="0061109B" w:rsidRDefault="00607048" w:rsidP="00F619D6">
      <w:pPr>
        <w:spacing w:after="160" w:line="259" w:lineRule="auto"/>
        <w:jc w:val="center"/>
        <w:rPr>
          <w:rFonts w:ascii="Arial" w:hAnsi="Arial" w:cs="Arial"/>
          <w:b/>
          <w:sz w:val="22"/>
          <w:szCs w:val="22"/>
        </w:rPr>
      </w:pPr>
      <w:r w:rsidRPr="0061109B">
        <w:rPr>
          <w:rFonts w:ascii="Arial" w:hAnsi="Arial" w:cs="Arial"/>
          <w:b/>
          <w:sz w:val="22"/>
          <w:szCs w:val="22"/>
        </w:rPr>
        <w:t>END OF SECTION TWO</w:t>
      </w:r>
    </w:p>
    <w:p w14:paraId="1929C7B1" w14:textId="77777777" w:rsidR="00D74F2E" w:rsidRDefault="00D74F2E">
      <w:pPr>
        <w:spacing w:after="160" w:line="259" w:lineRule="auto"/>
        <w:rPr>
          <w:rFonts w:ascii="Arial" w:hAnsi="Arial" w:cs="Arial"/>
          <w:b/>
          <w:sz w:val="22"/>
          <w:szCs w:val="22"/>
        </w:rPr>
      </w:pPr>
      <w:r>
        <w:rPr>
          <w:rFonts w:ascii="Arial" w:hAnsi="Arial" w:cs="Arial"/>
          <w:b/>
          <w:sz w:val="22"/>
          <w:szCs w:val="22"/>
        </w:rPr>
        <w:br w:type="page"/>
      </w:r>
    </w:p>
    <w:p w14:paraId="5878EA2C" w14:textId="54FD6C1F" w:rsidR="00607048" w:rsidRPr="00891DEB" w:rsidRDefault="00607048" w:rsidP="006F40E9">
      <w:pPr>
        <w:spacing w:after="160" w:line="259" w:lineRule="auto"/>
        <w:rPr>
          <w:rFonts w:ascii="Arial" w:hAnsi="Arial" w:cs="Arial"/>
          <w:b/>
          <w:sz w:val="22"/>
          <w:szCs w:val="22"/>
        </w:rPr>
      </w:pPr>
      <w:r>
        <w:rPr>
          <w:rFonts w:ascii="Arial" w:hAnsi="Arial" w:cs="Arial"/>
          <w:b/>
          <w:sz w:val="22"/>
          <w:szCs w:val="22"/>
        </w:rPr>
        <w:lastRenderedPageBreak/>
        <w:t>Section Three: Comprehension</w:t>
      </w:r>
      <w:r>
        <w:rPr>
          <w:rFonts w:ascii="Arial" w:hAnsi="Arial" w:cs="Arial"/>
          <w:b/>
          <w:sz w:val="22"/>
          <w:szCs w:val="22"/>
        </w:rPr>
        <w:tab/>
      </w:r>
      <w:r w:rsidR="006F40E9">
        <w:rPr>
          <w:rFonts w:ascii="Arial" w:hAnsi="Arial" w:cs="Arial"/>
          <w:b/>
          <w:sz w:val="22"/>
          <w:szCs w:val="22"/>
        </w:rPr>
        <w:tab/>
      </w:r>
      <w:r w:rsidR="006F40E9">
        <w:rPr>
          <w:rFonts w:ascii="Arial" w:hAnsi="Arial" w:cs="Arial"/>
          <w:b/>
          <w:sz w:val="22"/>
          <w:szCs w:val="22"/>
        </w:rPr>
        <w:tab/>
      </w:r>
      <w:r w:rsidR="006F40E9">
        <w:rPr>
          <w:rFonts w:ascii="Arial" w:hAnsi="Arial" w:cs="Arial"/>
          <w:b/>
          <w:sz w:val="22"/>
          <w:szCs w:val="22"/>
        </w:rPr>
        <w:tab/>
      </w:r>
      <w:r w:rsidR="006F40E9">
        <w:rPr>
          <w:rFonts w:ascii="Arial" w:hAnsi="Arial" w:cs="Arial"/>
          <w:b/>
          <w:sz w:val="22"/>
          <w:szCs w:val="22"/>
        </w:rPr>
        <w:tab/>
      </w:r>
      <w:r w:rsidR="006F40E9">
        <w:rPr>
          <w:rFonts w:ascii="Arial" w:hAnsi="Arial" w:cs="Arial"/>
          <w:b/>
          <w:sz w:val="22"/>
          <w:szCs w:val="22"/>
        </w:rPr>
        <w:tab/>
      </w:r>
      <w:r w:rsidR="006F40E9">
        <w:rPr>
          <w:rFonts w:ascii="Arial" w:hAnsi="Arial" w:cs="Arial"/>
          <w:b/>
          <w:sz w:val="22"/>
          <w:szCs w:val="22"/>
        </w:rPr>
        <w:tab/>
      </w:r>
      <w:r>
        <w:rPr>
          <w:rFonts w:ascii="Arial" w:hAnsi="Arial" w:cs="Arial"/>
          <w:b/>
          <w:sz w:val="22"/>
          <w:szCs w:val="22"/>
        </w:rPr>
        <w:t>20% (36</w:t>
      </w:r>
      <w:r w:rsidRPr="00891DEB">
        <w:rPr>
          <w:rFonts w:ascii="Arial" w:hAnsi="Arial" w:cs="Arial"/>
          <w:b/>
          <w:sz w:val="22"/>
          <w:szCs w:val="22"/>
        </w:rPr>
        <w:t xml:space="preserve"> marks)</w:t>
      </w:r>
    </w:p>
    <w:p w14:paraId="31BC7134" w14:textId="77777777" w:rsidR="00607048" w:rsidRPr="00891DEB" w:rsidRDefault="00607048" w:rsidP="00607048">
      <w:pPr>
        <w:tabs>
          <w:tab w:val="left" w:pos="567"/>
          <w:tab w:val="left" w:pos="990"/>
        </w:tabs>
        <w:rPr>
          <w:rFonts w:ascii="Arial" w:hAnsi="Arial" w:cs="Arial"/>
          <w:sz w:val="22"/>
          <w:szCs w:val="22"/>
        </w:rPr>
      </w:pPr>
    </w:p>
    <w:p w14:paraId="254F9BDA" w14:textId="77777777" w:rsidR="00607048" w:rsidRPr="003D5860" w:rsidRDefault="00607048" w:rsidP="00607048">
      <w:pPr>
        <w:tabs>
          <w:tab w:val="left" w:pos="567"/>
          <w:tab w:val="left" w:pos="990"/>
        </w:tabs>
        <w:rPr>
          <w:rFonts w:ascii="Arial" w:hAnsi="Arial" w:cs="Arial"/>
          <w:sz w:val="22"/>
          <w:szCs w:val="22"/>
        </w:rPr>
      </w:pPr>
      <w:r w:rsidRPr="003D5860">
        <w:rPr>
          <w:rFonts w:ascii="Arial" w:hAnsi="Arial" w:cs="Arial"/>
          <w:sz w:val="22"/>
          <w:szCs w:val="22"/>
        </w:rPr>
        <w:t xml:space="preserve">This section has two (2) questions. Answer </w:t>
      </w:r>
      <w:r w:rsidRPr="003D5860">
        <w:rPr>
          <w:rFonts w:ascii="Arial" w:hAnsi="Arial" w:cs="Arial"/>
          <w:b/>
          <w:sz w:val="22"/>
          <w:szCs w:val="22"/>
        </w:rPr>
        <w:t>both</w:t>
      </w:r>
      <w:r w:rsidRPr="003D5860">
        <w:rPr>
          <w:rFonts w:ascii="Arial" w:hAnsi="Arial" w:cs="Arial"/>
          <w:sz w:val="22"/>
          <w:szCs w:val="22"/>
        </w:rPr>
        <w:t xml:space="preserve"> questions. Answer the questions in the spaces provided.</w:t>
      </w:r>
    </w:p>
    <w:p w14:paraId="7A1ACA5E" w14:textId="77777777" w:rsidR="00607048" w:rsidRPr="00891DEB" w:rsidRDefault="00607048" w:rsidP="00607048">
      <w:pPr>
        <w:tabs>
          <w:tab w:val="left" w:pos="567"/>
          <w:tab w:val="left" w:pos="990"/>
        </w:tabs>
        <w:rPr>
          <w:rFonts w:ascii="Arial" w:hAnsi="Arial" w:cs="Arial"/>
          <w:sz w:val="22"/>
          <w:szCs w:val="22"/>
        </w:rPr>
      </w:pPr>
    </w:p>
    <w:p w14:paraId="70D25F9F" w14:textId="77777777" w:rsidR="00607048" w:rsidRDefault="00607048" w:rsidP="00607048">
      <w:pPr>
        <w:pBdr>
          <w:bottom w:val="single" w:sz="4" w:space="1" w:color="auto"/>
        </w:pBdr>
        <w:tabs>
          <w:tab w:val="left" w:pos="567"/>
          <w:tab w:val="left" w:pos="990"/>
        </w:tabs>
        <w:rPr>
          <w:rFonts w:ascii="Arial" w:hAnsi="Arial" w:cs="Arial"/>
          <w:sz w:val="22"/>
          <w:szCs w:val="22"/>
        </w:rPr>
      </w:pPr>
      <w:r w:rsidRPr="00891DEB">
        <w:rPr>
          <w:rFonts w:ascii="Arial" w:hAnsi="Arial" w:cs="Arial"/>
          <w:sz w:val="22"/>
          <w:szCs w:val="22"/>
        </w:rPr>
        <w:t>Suggested working time: 40 minutes.</w:t>
      </w:r>
    </w:p>
    <w:p w14:paraId="51AB511E" w14:textId="77777777" w:rsidR="00607048" w:rsidRDefault="00607048" w:rsidP="00607048">
      <w:pPr>
        <w:pBdr>
          <w:bottom w:val="single" w:sz="4" w:space="1" w:color="auto"/>
        </w:pBdr>
        <w:tabs>
          <w:tab w:val="left" w:pos="567"/>
          <w:tab w:val="left" w:pos="990"/>
        </w:tabs>
        <w:rPr>
          <w:rFonts w:ascii="Arial" w:hAnsi="Arial" w:cs="Arial"/>
          <w:sz w:val="22"/>
          <w:szCs w:val="22"/>
        </w:rPr>
      </w:pPr>
    </w:p>
    <w:p w14:paraId="3453DD91" w14:textId="77777777" w:rsidR="00607048" w:rsidRPr="00891DEB" w:rsidRDefault="00607048" w:rsidP="00607048">
      <w:pPr>
        <w:tabs>
          <w:tab w:val="left" w:pos="567"/>
          <w:tab w:val="left" w:pos="990"/>
        </w:tabs>
        <w:rPr>
          <w:rFonts w:ascii="Arial" w:hAnsi="Arial" w:cs="Arial"/>
          <w:sz w:val="22"/>
          <w:szCs w:val="22"/>
        </w:rPr>
      </w:pPr>
    </w:p>
    <w:p w14:paraId="1067CC36" w14:textId="15C4DEF3" w:rsidR="00FA0B53" w:rsidRDefault="009051EC" w:rsidP="00FA0B53">
      <w:pPr>
        <w:rPr>
          <w:rFonts w:ascii="Arial" w:hAnsi="Arial" w:cs="Arial"/>
          <w:b/>
          <w:sz w:val="22"/>
          <w:szCs w:val="22"/>
        </w:rPr>
      </w:pPr>
      <w:bookmarkStart w:id="11" w:name="_Hlk55389066"/>
      <w:r w:rsidRPr="00AD0DB7">
        <w:rPr>
          <w:rFonts w:ascii="Arial" w:hAnsi="Arial" w:cs="Arial"/>
          <w:b/>
          <w:sz w:val="22"/>
          <w:szCs w:val="22"/>
        </w:rPr>
        <w:t xml:space="preserve">Question </w:t>
      </w:r>
      <w:r w:rsidR="007715BE" w:rsidRPr="00AD0DB7">
        <w:rPr>
          <w:rFonts w:ascii="Arial" w:hAnsi="Arial" w:cs="Arial"/>
          <w:b/>
          <w:sz w:val="22"/>
          <w:szCs w:val="22"/>
        </w:rPr>
        <w:t>1</w:t>
      </w:r>
      <w:r w:rsidR="00F97666">
        <w:rPr>
          <w:rFonts w:ascii="Arial" w:hAnsi="Arial" w:cs="Arial"/>
          <w:b/>
          <w:sz w:val="22"/>
          <w:szCs w:val="22"/>
        </w:rPr>
        <w:t>8</w:t>
      </w:r>
      <w:r w:rsidR="00FA0B53" w:rsidRPr="00AD0DB7">
        <w:rPr>
          <w:rFonts w:ascii="Arial" w:hAnsi="Arial" w:cs="Arial"/>
          <w:b/>
          <w:sz w:val="22"/>
          <w:szCs w:val="22"/>
        </w:rPr>
        <w:tab/>
      </w:r>
      <w:r w:rsidR="00FA0B53" w:rsidRPr="00AD0DB7">
        <w:rPr>
          <w:rFonts w:ascii="Arial" w:hAnsi="Arial" w:cs="Arial"/>
          <w:b/>
          <w:sz w:val="22"/>
          <w:szCs w:val="22"/>
        </w:rPr>
        <w:tab/>
      </w:r>
      <w:r w:rsidR="00FA0B53" w:rsidRPr="00AD0DB7">
        <w:rPr>
          <w:rFonts w:ascii="Arial" w:hAnsi="Arial" w:cs="Arial"/>
          <w:b/>
          <w:sz w:val="22"/>
          <w:szCs w:val="22"/>
        </w:rPr>
        <w:tab/>
      </w:r>
      <w:r w:rsidR="00FA0B53" w:rsidRPr="00AD0DB7">
        <w:rPr>
          <w:rFonts w:ascii="Arial" w:hAnsi="Arial" w:cs="Arial"/>
          <w:b/>
          <w:sz w:val="22"/>
          <w:szCs w:val="22"/>
        </w:rPr>
        <w:tab/>
      </w:r>
      <w:r w:rsidR="00FA0B53" w:rsidRPr="00AD0DB7">
        <w:rPr>
          <w:rFonts w:ascii="Arial" w:hAnsi="Arial" w:cs="Arial"/>
          <w:b/>
          <w:sz w:val="22"/>
          <w:szCs w:val="22"/>
        </w:rPr>
        <w:tab/>
      </w:r>
      <w:r w:rsidR="00FA0B53" w:rsidRPr="00AD0DB7">
        <w:rPr>
          <w:rFonts w:ascii="Arial" w:hAnsi="Arial" w:cs="Arial"/>
          <w:b/>
          <w:sz w:val="22"/>
          <w:szCs w:val="22"/>
        </w:rPr>
        <w:tab/>
      </w:r>
      <w:r w:rsidR="00FA0B53" w:rsidRPr="00AD0DB7">
        <w:rPr>
          <w:rFonts w:ascii="Arial" w:hAnsi="Arial" w:cs="Arial"/>
          <w:b/>
          <w:sz w:val="22"/>
          <w:szCs w:val="22"/>
        </w:rPr>
        <w:tab/>
      </w:r>
      <w:r w:rsidR="00FA0B53" w:rsidRPr="00AD0DB7">
        <w:rPr>
          <w:rFonts w:ascii="Arial" w:hAnsi="Arial" w:cs="Arial"/>
          <w:b/>
          <w:sz w:val="22"/>
          <w:szCs w:val="22"/>
        </w:rPr>
        <w:tab/>
      </w:r>
      <w:r w:rsidR="00FA0B53" w:rsidRPr="00AD0DB7">
        <w:rPr>
          <w:rFonts w:ascii="Arial" w:hAnsi="Arial" w:cs="Arial"/>
          <w:b/>
          <w:sz w:val="22"/>
          <w:szCs w:val="22"/>
        </w:rPr>
        <w:tab/>
      </w:r>
      <w:r w:rsidR="00FA0B53" w:rsidRPr="00AD0DB7">
        <w:rPr>
          <w:rFonts w:ascii="Arial" w:hAnsi="Arial" w:cs="Arial"/>
          <w:b/>
          <w:sz w:val="22"/>
          <w:szCs w:val="22"/>
        </w:rPr>
        <w:tab/>
      </w:r>
      <w:r w:rsidR="007715BE" w:rsidRPr="00AD0DB7">
        <w:rPr>
          <w:rFonts w:ascii="Arial" w:hAnsi="Arial" w:cs="Arial"/>
          <w:b/>
          <w:sz w:val="22"/>
          <w:szCs w:val="22"/>
        </w:rPr>
        <w:tab/>
      </w:r>
      <w:r w:rsidR="00FA0B53" w:rsidRPr="00AD0DB7">
        <w:rPr>
          <w:rFonts w:ascii="Arial" w:hAnsi="Arial" w:cs="Arial"/>
          <w:b/>
          <w:sz w:val="22"/>
          <w:szCs w:val="22"/>
        </w:rPr>
        <w:t>(18 marks)</w:t>
      </w:r>
    </w:p>
    <w:p w14:paraId="0626AF1A" w14:textId="15181EF6" w:rsidR="00EA7141" w:rsidRDefault="00EA7141" w:rsidP="00FA0B53">
      <w:pPr>
        <w:rPr>
          <w:rFonts w:ascii="Arial" w:hAnsi="Arial" w:cs="Arial"/>
          <w:b/>
          <w:sz w:val="22"/>
          <w:szCs w:val="22"/>
        </w:rPr>
      </w:pPr>
    </w:p>
    <w:p w14:paraId="19BAB617" w14:textId="75E35179" w:rsidR="00EA7141" w:rsidRDefault="00EA7141" w:rsidP="00EA7141">
      <w:pPr>
        <w:jc w:val="center"/>
        <w:rPr>
          <w:rFonts w:ascii="Arial" w:hAnsi="Arial" w:cs="Arial"/>
          <w:b/>
          <w:bCs/>
          <w:sz w:val="22"/>
          <w:szCs w:val="22"/>
          <w:lang w:val="en-GB"/>
        </w:rPr>
      </w:pPr>
      <w:r w:rsidRPr="004756C3">
        <w:rPr>
          <w:rFonts w:ascii="Arial" w:hAnsi="Arial" w:cs="Arial"/>
          <w:b/>
          <w:bCs/>
          <w:sz w:val="22"/>
          <w:szCs w:val="22"/>
          <w:lang w:val="en-GB"/>
        </w:rPr>
        <w:t xml:space="preserve">Mystery Object Orbiting the Massive Black Hole </w:t>
      </w:r>
      <w:r w:rsidR="00DE79D7">
        <w:rPr>
          <w:rFonts w:ascii="Arial" w:hAnsi="Arial" w:cs="Arial"/>
          <w:b/>
          <w:bCs/>
          <w:sz w:val="22"/>
          <w:szCs w:val="22"/>
          <w:lang w:val="en-GB"/>
        </w:rPr>
        <w:t>at</w:t>
      </w:r>
      <w:r w:rsidRPr="004756C3">
        <w:rPr>
          <w:rFonts w:ascii="Arial" w:hAnsi="Arial" w:cs="Arial"/>
          <w:b/>
          <w:bCs/>
          <w:sz w:val="22"/>
          <w:szCs w:val="22"/>
          <w:lang w:val="en-GB"/>
        </w:rPr>
        <w:t xml:space="preserve"> the Centre of the Milky Way</w:t>
      </w:r>
    </w:p>
    <w:p w14:paraId="596884C7" w14:textId="77777777" w:rsidR="00EA7141" w:rsidRDefault="00EA7141" w:rsidP="00FA0B53">
      <w:pPr>
        <w:rPr>
          <w:rFonts w:ascii="Arial" w:hAnsi="Arial" w:cs="Arial"/>
          <w:b/>
          <w:sz w:val="22"/>
          <w:szCs w:val="22"/>
        </w:rPr>
      </w:pPr>
    </w:p>
    <w:p w14:paraId="10C14770" w14:textId="77777777" w:rsidR="00EA7141" w:rsidRDefault="00EA7141" w:rsidP="00EA7141">
      <w:pPr>
        <w:rPr>
          <w:rFonts w:ascii="Arial" w:hAnsi="Arial" w:cs="Arial"/>
          <w:sz w:val="22"/>
          <w:szCs w:val="22"/>
          <w:lang w:val="en-GB"/>
        </w:rPr>
      </w:pPr>
      <w:r w:rsidRPr="00EA7141">
        <w:rPr>
          <w:rFonts w:ascii="Arial" w:hAnsi="Arial" w:cs="Arial"/>
          <w:sz w:val="22"/>
          <w:szCs w:val="22"/>
          <w:lang w:val="en-GB"/>
        </w:rPr>
        <w:t>On 12</w:t>
      </w:r>
      <w:r w:rsidRPr="00EA7141">
        <w:rPr>
          <w:rFonts w:ascii="Arial" w:hAnsi="Arial" w:cs="Arial"/>
          <w:sz w:val="22"/>
          <w:szCs w:val="22"/>
          <w:vertAlign w:val="superscript"/>
          <w:lang w:val="en-GB"/>
        </w:rPr>
        <w:t>th</w:t>
      </w:r>
      <w:r w:rsidRPr="00EA7141">
        <w:rPr>
          <w:rFonts w:ascii="Arial" w:hAnsi="Arial" w:cs="Arial"/>
          <w:sz w:val="22"/>
          <w:szCs w:val="22"/>
          <w:lang w:val="en-GB"/>
        </w:rPr>
        <w:t xml:space="preserve"> May 2022, an image of the black hole called Sagittarius A* - which lurks near the centre of our Milky Way Galaxy - was released by the Event Horizon Telescope collaboration (see image below).</w:t>
      </w:r>
    </w:p>
    <w:p w14:paraId="54C4BD8C" w14:textId="0F2B7201" w:rsidR="00EA7141" w:rsidRPr="00EA7141" w:rsidRDefault="00EA7141" w:rsidP="00EA7141">
      <w:pPr>
        <w:rPr>
          <w:rFonts w:ascii="Arial" w:hAnsi="Arial" w:cs="Arial"/>
          <w:sz w:val="22"/>
          <w:szCs w:val="22"/>
          <w:lang w:val="en-GB"/>
        </w:rPr>
      </w:pPr>
      <w:r w:rsidRPr="00EA7141">
        <w:rPr>
          <w:rFonts w:ascii="Arial" w:hAnsi="Arial" w:cs="Arial"/>
          <w:sz w:val="22"/>
          <w:szCs w:val="22"/>
          <w:lang w:val="en-GB"/>
        </w:rPr>
        <w:t xml:space="preserve"> </w:t>
      </w:r>
    </w:p>
    <w:p w14:paraId="1AA8941B" w14:textId="77777777" w:rsidR="00EA7141" w:rsidRPr="00EA7141" w:rsidRDefault="00EA7141" w:rsidP="00EA7141">
      <w:pPr>
        <w:jc w:val="center"/>
        <w:rPr>
          <w:rFonts w:ascii="Arial" w:hAnsi="Arial" w:cs="Arial"/>
          <w:sz w:val="22"/>
          <w:szCs w:val="22"/>
          <w:lang w:val="en-GB"/>
        </w:rPr>
      </w:pPr>
      <w:r w:rsidRPr="00EA7141">
        <w:rPr>
          <w:rFonts w:ascii="Arial" w:hAnsi="Arial" w:cs="Arial"/>
          <w:noProof/>
          <w:sz w:val="22"/>
          <w:szCs w:val="22"/>
        </w:rPr>
        <w:drawing>
          <wp:inline distT="0" distB="0" distL="0" distR="0" wp14:anchorId="5ABE08F8" wp14:editId="476AEB2F">
            <wp:extent cx="1504950" cy="1441450"/>
            <wp:effectExtent l="0" t="0" r="0" b="6350"/>
            <wp:docPr id="88" name="Picture 88" descr="The First Milky Way Black Hole Image Lets Scientists Test Physics -  Scientific Americ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First Milky Way Black Hole Image Lets Scientists Test Physics -  Scientific American"/>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7931" t="9311" r="10345" b="12413"/>
                    <a:stretch/>
                  </pic:blipFill>
                  <pic:spPr bwMode="auto">
                    <a:xfrm>
                      <a:off x="0" y="0"/>
                      <a:ext cx="1504950" cy="1441450"/>
                    </a:xfrm>
                    <a:prstGeom prst="rect">
                      <a:avLst/>
                    </a:prstGeom>
                    <a:noFill/>
                    <a:ln>
                      <a:noFill/>
                    </a:ln>
                    <a:extLst>
                      <a:ext uri="{53640926-AAD7-44D8-BBD7-CCE9431645EC}">
                        <a14:shadowObscured xmlns:a14="http://schemas.microsoft.com/office/drawing/2010/main"/>
                      </a:ext>
                    </a:extLst>
                  </pic:spPr>
                </pic:pic>
              </a:graphicData>
            </a:graphic>
          </wp:inline>
        </w:drawing>
      </w:r>
    </w:p>
    <w:p w14:paraId="50468708" w14:textId="36D64AC7" w:rsidR="00EA7141" w:rsidRPr="00EA7141" w:rsidRDefault="00EA7141" w:rsidP="00EA7141">
      <w:pPr>
        <w:jc w:val="center"/>
        <w:rPr>
          <w:rFonts w:ascii="Arial" w:hAnsi="Arial" w:cs="Arial"/>
          <w:sz w:val="18"/>
          <w:szCs w:val="18"/>
          <w:lang w:val="en-GB"/>
        </w:rPr>
      </w:pPr>
    </w:p>
    <w:p w14:paraId="2A456670" w14:textId="77777777" w:rsidR="00EA7141" w:rsidRPr="00EA7141" w:rsidRDefault="00EA7141" w:rsidP="00EA7141">
      <w:pPr>
        <w:jc w:val="center"/>
        <w:rPr>
          <w:rFonts w:ascii="Arial" w:hAnsi="Arial" w:cs="Arial"/>
          <w:sz w:val="22"/>
          <w:szCs w:val="22"/>
          <w:lang w:val="en-GB"/>
        </w:rPr>
      </w:pPr>
    </w:p>
    <w:p w14:paraId="3CB712BA" w14:textId="77777777" w:rsidR="00EA7141" w:rsidRPr="00EA7141" w:rsidRDefault="00EA7141" w:rsidP="00EA7141">
      <w:pPr>
        <w:rPr>
          <w:rFonts w:ascii="Arial" w:hAnsi="Arial" w:cs="Arial"/>
          <w:sz w:val="22"/>
          <w:szCs w:val="22"/>
          <w:lang w:val="en-GB"/>
        </w:rPr>
      </w:pPr>
      <w:r w:rsidRPr="00EA7141">
        <w:rPr>
          <w:rFonts w:ascii="Arial" w:hAnsi="Arial" w:cs="Arial"/>
          <w:sz w:val="22"/>
          <w:szCs w:val="22"/>
          <w:lang w:val="en-GB"/>
        </w:rPr>
        <w:t>Whilst black holes are not visible to the naked eye, their gravitational influence on other bodies nearby can be observed. The motion and behaviour of these bodies allows astronomers and physicists to determine many black hole properties, such as their mass.</w:t>
      </w:r>
    </w:p>
    <w:p w14:paraId="540ECEB9" w14:textId="77777777" w:rsidR="00EA7141" w:rsidRDefault="00EA7141" w:rsidP="00EA7141">
      <w:pPr>
        <w:rPr>
          <w:rFonts w:ascii="Arial" w:hAnsi="Arial" w:cs="Arial"/>
          <w:sz w:val="22"/>
          <w:szCs w:val="22"/>
          <w:lang w:val="en-GB"/>
        </w:rPr>
      </w:pPr>
    </w:p>
    <w:p w14:paraId="565634B9" w14:textId="480A73F1" w:rsidR="00EA7141" w:rsidRPr="00EA7141" w:rsidRDefault="00EA7141" w:rsidP="00EA7141">
      <w:pPr>
        <w:rPr>
          <w:rFonts w:ascii="Arial" w:hAnsi="Arial" w:cs="Arial"/>
          <w:sz w:val="22"/>
          <w:szCs w:val="22"/>
          <w:lang w:val="en-GB"/>
        </w:rPr>
      </w:pPr>
      <w:r w:rsidRPr="00EA7141">
        <w:rPr>
          <w:rFonts w:ascii="Arial" w:hAnsi="Arial" w:cs="Arial"/>
          <w:sz w:val="22"/>
          <w:szCs w:val="22"/>
          <w:lang w:val="en-GB"/>
        </w:rPr>
        <w:t xml:space="preserve">Recently, astronomers have begun to research the area around Sagittarius A* called the ‘accretion disk’. This lies just beyond the black hole’s ‘event horizon’, which is the distance at which the escape velocity for any object near the back hole surpasses the speed of light. Any objects (including light) that fall within the ‘event horizon’ will, therefore, be unable to escape the black hole’s extreme gravitational pull and will fall into it. </w:t>
      </w:r>
    </w:p>
    <w:p w14:paraId="4629AE24" w14:textId="77777777" w:rsidR="00EA7141" w:rsidRDefault="00EA7141" w:rsidP="00EA7141">
      <w:pPr>
        <w:rPr>
          <w:rFonts w:ascii="Arial" w:hAnsi="Arial" w:cs="Arial"/>
          <w:sz w:val="22"/>
          <w:szCs w:val="22"/>
          <w:lang w:val="en-GB"/>
        </w:rPr>
      </w:pPr>
    </w:p>
    <w:p w14:paraId="44317E2A" w14:textId="6445004E" w:rsidR="00EA7141" w:rsidRPr="00EA7141" w:rsidRDefault="00EA7141" w:rsidP="00EA7141">
      <w:pPr>
        <w:rPr>
          <w:rFonts w:ascii="Arial" w:hAnsi="Arial" w:cs="Arial"/>
          <w:sz w:val="22"/>
          <w:szCs w:val="22"/>
          <w:lang w:val="en-GB"/>
        </w:rPr>
      </w:pPr>
      <w:r w:rsidRPr="00EA7141">
        <w:rPr>
          <w:rFonts w:ascii="Arial" w:hAnsi="Arial" w:cs="Arial"/>
          <w:sz w:val="22"/>
          <w:szCs w:val="22"/>
          <w:lang w:val="en-GB"/>
        </w:rPr>
        <w:t xml:space="preserve">The accretion disk consists of plasma, dust and particles that orbit in the black hole’s extreme gravitational field just outside the event horizon. This area is of great interest to astronomers who are researching the effect that extreme gravity has on space and the magnetic fields predicted to be very close to a black hole. </w:t>
      </w:r>
    </w:p>
    <w:p w14:paraId="208A098E" w14:textId="77777777" w:rsidR="00EA7141" w:rsidRDefault="00EA7141" w:rsidP="00EA7141">
      <w:pPr>
        <w:rPr>
          <w:rFonts w:ascii="Arial" w:hAnsi="Arial" w:cs="Arial"/>
          <w:sz w:val="22"/>
          <w:szCs w:val="22"/>
          <w:lang w:val="en-GB"/>
        </w:rPr>
      </w:pPr>
    </w:p>
    <w:p w14:paraId="39C1ECBF" w14:textId="571D77CE" w:rsidR="00EA7141" w:rsidRPr="00EA7141" w:rsidRDefault="00EA7141" w:rsidP="00EA7141">
      <w:pPr>
        <w:rPr>
          <w:rFonts w:ascii="Arial" w:hAnsi="Arial" w:cs="Arial"/>
          <w:sz w:val="22"/>
          <w:szCs w:val="22"/>
          <w:lang w:val="en-GB"/>
        </w:rPr>
      </w:pPr>
      <w:r w:rsidRPr="00EA7141">
        <w:rPr>
          <w:rFonts w:ascii="Arial" w:hAnsi="Arial" w:cs="Arial"/>
          <w:sz w:val="22"/>
          <w:szCs w:val="22"/>
          <w:lang w:val="en-GB"/>
        </w:rPr>
        <w:t xml:space="preserve">It has been theorised that hot bubbles of gas should form in the accretion disk and should be detectable as they orbit the black hole. These bubbles could provide evidence for the behaviour of space and magnetic fields near the event horizon. </w:t>
      </w:r>
    </w:p>
    <w:p w14:paraId="326F60C8" w14:textId="77777777" w:rsidR="00EA7141" w:rsidRDefault="00EA7141" w:rsidP="00EA7141">
      <w:pPr>
        <w:rPr>
          <w:rFonts w:ascii="Arial" w:hAnsi="Arial" w:cs="Arial"/>
          <w:sz w:val="22"/>
          <w:szCs w:val="22"/>
          <w:lang w:val="en-GB"/>
        </w:rPr>
      </w:pPr>
    </w:p>
    <w:p w14:paraId="5FA42CE8" w14:textId="6A9D5FC1" w:rsidR="00EA7141" w:rsidRPr="00EA7141" w:rsidRDefault="00EA7141" w:rsidP="00EA7141">
      <w:pPr>
        <w:rPr>
          <w:rFonts w:ascii="Arial" w:hAnsi="Arial" w:cs="Arial"/>
          <w:sz w:val="22"/>
          <w:szCs w:val="22"/>
          <w:lang w:val="en-GB"/>
        </w:rPr>
      </w:pPr>
      <w:r w:rsidRPr="00EA7141">
        <w:rPr>
          <w:rFonts w:ascii="Arial" w:hAnsi="Arial" w:cs="Arial"/>
          <w:sz w:val="22"/>
          <w:szCs w:val="22"/>
          <w:lang w:val="en-GB"/>
        </w:rPr>
        <w:t xml:space="preserve">Until recently, this accretion disk around Sagittarius A* had remained a mystery and the theorised hot bubbles of orbiting gas had not been detected. However, in April 2017, that changed.   </w:t>
      </w:r>
    </w:p>
    <w:p w14:paraId="385BB219" w14:textId="77777777" w:rsidR="00EA7141" w:rsidRPr="00EA7141" w:rsidRDefault="00EA7141" w:rsidP="00EA7141">
      <w:pPr>
        <w:rPr>
          <w:rFonts w:ascii="Arial" w:hAnsi="Arial" w:cs="Arial"/>
          <w:sz w:val="22"/>
          <w:szCs w:val="22"/>
          <w:lang w:val="en-GB"/>
        </w:rPr>
      </w:pPr>
      <w:r w:rsidRPr="00EA7141">
        <w:rPr>
          <w:rFonts w:ascii="Arial" w:hAnsi="Arial" w:cs="Arial"/>
          <w:sz w:val="22"/>
          <w:szCs w:val="22"/>
          <w:lang w:val="en-GB"/>
        </w:rPr>
        <w:t xml:space="preserve">At this time, the Chandra X-Ray Observatory (a space-based telescope sensitive to high-energy electromagnetic radiation) made a very important observation: a huge X-ray flare that appeared to emanate from the region close to Sagittarius A*. </w:t>
      </w:r>
    </w:p>
    <w:p w14:paraId="459481AF" w14:textId="77777777" w:rsidR="00EA7141" w:rsidRDefault="00EA7141" w:rsidP="00EA7141">
      <w:pPr>
        <w:rPr>
          <w:rFonts w:ascii="Arial" w:hAnsi="Arial" w:cs="Arial"/>
          <w:sz w:val="22"/>
          <w:szCs w:val="22"/>
          <w:lang w:val="en-GB"/>
        </w:rPr>
      </w:pPr>
    </w:p>
    <w:p w14:paraId="30CC3F8D" w14:textId="75E0A12F" w:rsidR="00EA7141" w:rsidRPr="00EA7141" w:rsidRDefault="00EA7141" w:rsidP="00EA7141">
      <w:pPr>
        <w:rPr>
          <w:rFonts w:ascii="Arial" w:hAnsi="Arial" w:cs="Arial"/>
          <w:sz w:val="22"/>
          <w:szCs w:val="22"/>
          <w:lang w:val="en-GB"/>
        </w:rPr>
      </w:pPr>
      <w:r w:rsidRPr="00EA7141">
        <w:rPr>
          <w:rFonts w:ascii="Arial" w:hAnsi="Arial" w:cs="Arial"/>
          <w:sz w:val="22"/>
          <w:szCs w:val="22"/>
          <w:lang w:val="en-GB"/>
        </w:rPr>
        <w:t xml:space="preserve">It had long been theorised by researchers such as astronomers Avery Broderick (University of Waterloo, Ontario Canada) and Avi Loeb (Harvard-Smithsonian Centre for Astrophysics) that these flares should be produced by hot bubbles of gas orbiting in the accretion disk of a black hole such as Sagittarius A*.  </w:t>
      </w:r>
    </w:p>
    <w:p w14:paraId="26AECF3A" w14:textId="77777777" w:rsidR="00EA7141" w:rsidRPr="00EA7141" w:rsidRDefault="00EA7141" w:rsidP="00EA7141">
      <w:pPr>
        <w:rPr>
          <w:rFonts w:ascii="Arial" w:hAnsi="Arial" w:cs="Arial"/>
          <w:sz w:val="22"/>
          <w:szCs w:val="22"/>
          <w:lang w:val="en-GB"/>
        </w:rPr>
      </w:pPr>
      <w:r w:rsidRPr="00EA7141">
        <w:rPr>
          <w:rFonts w:ascii="Arial" w:hAnsi="Arial" w:cs="Arial"/>
          <w:sz w:val="22"/>
          <w:szCs w:val="22"/>
          <w:lang w:val="en-GB"/>
        </w:rPr>
        <w:lastRenderedPageBreak/>
        <w:t xml:space="preserve">In addition to Chandra’s images, researchers were able to gather extra data from other telescopes sensitive to radiation in other regions of the electromagnetic spectrum. Images of the flare were now produced in the infrared and radio waves regions along with the X-ray emissions. This extra data indicated that the flares were cooling down over time – another prediction of the behaviour of these hot bubbles of gas near the accretion disk. </w:t>
      </w:r>
    </w:p>
    <w:p w14:paraId="47D7711D" w14:textId="77777777" w:rsidR="00EA7141" w:rsidRDefault="00EA7141" w:rsidP="00EA7141">
      <w:pPr>
        <w:rPr>
          <w:rFonts w:ascii="Arial" w:hAnsi="Arial" w:cs="Arial"/>
          <w:sz w:val="22"/>
          <w:szCs w:val="22"/>
          <w:lang w:val="en-GB"/>
        </w:rPr>
      </w:pPr>
    </w:p>
    <w:p w14:paraId="1B50B718" w14:textId="6D3FE8EB" w:rsidR="00EA7141" w:rsidRPr="00EA7141" w:rsidRDefault="00EA7141" w:rsidP="00EA7141">
      <w:pPr>
        <w:rPr>
          <w:rFonts w:ascii="Arial" w:hAnsi="Arial" w:cs="Arial"/>
          <w:sz w:val="22"/>
          <w:szCs w:val="22"/>
          <w:lang w:val="en-GB"/>
        </w:rPr>
      </w:pPr>
      <w:r w:rsidRPr="00EA7141">
        <w:rPr>
          <w:rFonts w:ascii="Arial" w:hAnsi="Arial" w:cs="Arial"/>
          <w:sz w:val="22"/>
          <w:szCs w:val="22"/>
          <w:lang w:val="en-GB"/>
        </w:rPr>
        <w:t xml:space="preserve">In addition, the X-ray emissions were strongly polarised which indicated the presence of a very strong magnetic field in the accretion disk. This is also predicted by theory and is due to the rotation of charged particles (ie – plasma) in the accretion disk. </w:t>
      </w:r>
    </w:p>
    <w:p w14:paraId="41D42923" w14:textId="77777777" w:rsidR="00EA7141" w:rsidRDefault="00EA7141" w:rsidP="00EA7141">
      <w:pPr>
        <w:rPr>
          <w:rFonts w:ascii="Arial" w:hAnsi="Arial" w:cs="Arial"/>
          <w:sz w:val="22"/>
          <w:szCs w:val="22"/>
          <w:lang w:val="en-GB"/>
        </w:rPr>
      </w:pPr>
    </w:p>
    <w:p w14:paraId="028CD117" w14:textId="2F1B352F" w:rsidR="00EA7141" w:rsidRPr="00EA7141" w:rsidRDefault="00EA7141" w:rsidP="00EA7141">
      <w:pPr>
        <w:rPr>
          <w:rFonts w:ascii="Arial" w:hAnsi="Arial" w:cs="Arial"/>
          <w:sz w:val="22"/>
          <w:szCs w:val="22"/>
          <w:lang w:val="en-GB"/>
        </w:rPr>
      </w:pPr>
      <w:r w:rsidRPr="00EA7141">
        <w:rPr>
          <w:rFonts w:ascii="Arial" w:hAnsi="Arial" w:cs="Arial"/>
          <w:sz w:val="22"/>
          <w:szCs w:val="22"/>
          <w:lang w:val="en-GB"/>
        </w:rPr>
        <w:t>Based on these observations, astronomers were able to model many properties of the black hole and the region surrounding it. For example, they observed a giant hot bubble of gas orbiting Sagittarius A* in an orbit comparable to that of Mercury (~0.4 AU) in a period of about 70 minutes. To achieve this orbit, the bubble moves at a mind-boggling orbital speed of about 30% of the speed of light!</w:t>
      </w:r>
    </w:p>
    <w:p w14:paraId="06CDDCE7" w14:textId="77777777" w:rsidR="00EA7141" w:rsidRDefault="00EA7141" w:rsidP="00EA7141">
      <w:pPr>
        <w:rPr>
          <w:rFonts w:ascii="Arial" w:hAnsi="Arial" w:cs="Arial"/>
          <w:sz w:val="22"/>
          <w:szCs w:val="22"/>
          <w:lang w:val="en-GB"/>
        </w:rPr>
      </w:pPr>
    </w:p>
    <w:p w14:paraId="6F3E09C3" w14:textId="22A041E5" w:rsidR="00EA7141" w:rsidRDefault="00EA7141" w:rsidP="00EA7141">
      <w:pPr>
        <w:rPr>
          <w:rFonts w:ascii="Arial" w:hAnsi="Arial" w:cs="Arial"/>
          <w:sz w:val="22"/>
          <w:szCs w:val="22"/>
          <w:lang w:val="en-GB"/>
        </w:rPr>
      </w:pPr>
      <w:r w:rsidRPr="00EA7141">
        <w:rPr>
          <w:rFonts w:ascii="Arial" w:hAnsi="Arial" w:cs="Arial"/>
          <w:sz w:val="22"/>
          <w:szCs w:val="22"/>
          <w:lang w:val="en-GB"/>
        </w:rPr>
        <w:t xml:space="preserve">The discovery of this orbiting hot bubble of gas not only confirms many theories about the region surrounding a black hole, but also provides insight into the effect that extreme gravity has on the geometry of space itself, as well as the magnetic fields surrounding it. </w:t>
      </w:r>
    </w:p>
    <w:p w14:paraId="790CAC98" w14:textId="77777777" w:rsidR="00EA7141" w:rsidRPr="00EA7141" w:rsidRDefault="00EA7141" w:rsidP="00EA7141">
      <w:pPr>
        <w:rPr>
          <w:rFonts w:ascii="Arial" w:hAnsi="Arial" w:cs="Arial"/>
          <w:sz w:val="22"/>
          <w:szCs w:val="22"/>
          <w:lang w:val="en-GB"/>
        </w:rPr>
      </w:pPr>
    </w:p>
    <w:p w14:paraId="77099185" w14:textId="20BE89C5" w:rsidR="00EA7141" w:rsidRPr="00756860" w:rsidRDefault="00756860" w:rsidP="00756860">
      <w:pPr>
        <w:pStyle w:val="ListParagraph"/>
        <w:numPr>
          <w:ilvl w:val="0"/>
          <w:numId w:val="43"/>
        </w:numPr>
        <w:spacing w:after="160" w:line="259" w:lineRule="auto"/>
        <w:ind w:hanging="720"/>
        <w:rPr>
          <w:rFonts w:ascii="Arial" w:hAnsi="Arial" w:cs="Arial"/>
          <w:sz w:val="22"/>
          <w:szCs w:val="22"/>
          <w:lang w:val="en-GB"/>
        </w:rPr>
      </w:pPr>
      <w:r>
        <w:rPr>
          <w:rFonts w:ascii="Arial" w:hAnsi="Arial" w:cs="Arial"/>
          <w:sz w:val="22"/>
          <w:szCs w:val="22"/>
          <w:lang w:val="en-GB"/>
        </w:rPr>
        <w:t xml:space="preserve">Chandra’s images and </w:t>
      </w:r>
      <w:r w:rsidR="00EA7141" w:rsidRPr="00EA7141">
        <w:rPr>
          <w:rFonts w:ascii="Arial" w:hAnsi="Arial" w:cs="Arial"/>
          <w:sz w:val="22"/>
          <w:szCs w:val="22"/>
          <w:lang w:val="en-GB"/>
        </w:rPr>
        <w:t xml:space="preserve">extra data </w:t>
      </w:r>
      <w:r>
        <w:rPr>
          <w:rFonts w:ascii="Arial" w:hAnsi="Arial" w:cs="Arial"/>
          <w:sz w:val="22"/>
          <w:szCs w:val="22"/>
          <w:lang w:val="en-GB"/>
        </w:rPr>
        <w:t xml:space="preserve">gathered from other telescopes </w:t>
      </w:r>
      <w:r w:rsidR="00EA7141" w:rsidRPr="00EA7141">
        <w:rPr>
          <w:rFonts w:ascii="Arial" w:hAnsi="Arial" w:cs="Arial"/>
          <w:sz w:val="22"/>
          <w:szCs w:val="22"/>
          <w:lang w:val="en-GB"/>
        </w:rPr>
        <w:t>indicated that the</w:t>
      </w:r>
      <w:r>
        <w:rPr>
          <w:rFonts w:ascii="Arial" w:hAnsi="Arial" w:cs="Arial"/>
          <w:sz w:val="22"/>
          <w:szCs w:val="22"/>
          <w:lang w:val="en-GB"/>
        </w:rPr>
        <w:t>se</w:t>
      </w:r>
      <w:r w:rsidR="00EA7141" w:rsidRPr="00EA7141">
        <w:rPr>
          <w:rFonts w:ascii="Arial" w:hAnsi="Arial" w:cs="Arial"/>
          <w:sz w:val="22"/>
          <w:szCs w:val="22"/>
          <w:lang w:val="en-GB"/>
        </w:rPr>
        <w:t xml:space="preserve"> flares were cooling down over time.</w:t>
      </w:r>
      <w:r>
        <w:rPr>
          <w:rFonts w:ascii="Arial" w:hAnsi="Arial" w:cs="Arial"/>
          <w:sz w:val="22"/>
          <w:szCs w:val="22"/>
          <w:lang w:val="en-GB"/>
        </w:rPr>
        <w:t xml:space="preserve"> </w:t>
      </w:r>
      <w:r w:rsidR="00EA7141" w:rsidRPr="00756860">
        <w:rPr>
          <w:rFonts w:ascii="Arial" w:hAnsi="Arial" w:cs="Arial"/>
          <w:sz w:val="22"/>
          <w:szCs w:val="22"/>
          <w:lang w:val="en-GB"/>
        </w:rPr>
        <w:t xml:space="preserve">In terms of black body radiation, explain how the data illustrates evidence of cooling. </w:t>
      </w:r>
    </w:p>
    <w:p w14:paraId="45209261" w14:textId="77777777" w:rsidR="00EA7141" w:rsidRPr="00EA7141" w:rsidRDefault="00EA7141" w:rsidP="00EA7141">
      <w:pPr>
        <w:pStyle w:val="ListParagraph"/>
        <w:ind w:left="709"/>
        <w:jc w:val="right"/>
        <w:rPr>
          <w:rFonts w:ascii="Arial" w:hAnsi="Arial" w:cs="Arial"/>
          <w:sz w:val="22"/>
          <w:szCs w:val="22"/>
          <w:lang w:val="en-GB"/>
        </w:rPr>
      </w:pPr>
      <w:r w:rsidRPr="00EA7141">
        <w:rPr>
          <w:rFonts w:ascii="Arial" w:hAnsi="Arial" w:cs="Arial"/>
          <w:sz w:val="22"/>
          <w:szCs w:val="22"/>
          <w:lang w:val="en-GB"/>
        </w:rPr>
        <w:t>(3)</w:t>
      </w:r>
    </w:p>
    <w:p w14:paraId="0D9C5ED8" w14:textId="77777777" w:rsidR="00EA7141" w:rsidRPr="00EA7141" w:rsidRDefault="00EA7141" w:rsidP="00EA7141">
      <w:pPr>
        <w:pStyle w:val="ListParagraph"/>
        <w:ind w:left="709"/>
        <w:jc w:val="right"/>
        <w:rPr>
          <w:rFonts w:ascii="Arial" w:hAnsi="Arial" w:cs="Arial"/>
          <w:sz w:val="22"/>
          <w:szCs w:val="22"/>
          <w:lang w:val="en-GB"/>
        </w:rPr>
      </w:pPr>
    </w:p>
    <w:p w14:paraId="42EF4282" w14:textId="0D863349" w:rsidR="00EA7141" w:rsidRPr="00EA7141" w:rsidRDefault="00EA7141" w:rsidP="006E3B24">
      <w:pPr>
        <w:spacing w:line="480" w:lineRule="auto"/>
        <w:ind w:left="709"/>
        <w:rPr>
          <w:rFonts w:ascii="Arial" w:hAnsi="Arial" w:cs="Arial"/>
          <w:sz w:val="22"/>
          <w:szCs w:val="22"/>
          <w:lang w:val="en-GB"/>
        </w:rPr>
      </w:pPr>
      <w:r w:rsidRPr="00EA7141">
        <w:rPr>
          <w:rFonts w:ascii="Arial" w:hAnsi="Arial" w:cs="Arial"/>
          <w:sz w:val="22"/>
          <w:szCs w:val="22"/>
          <w:lang w:val="en-GB"/>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r>
        <w:rPr>
          <w:rFonts w:ascii="Arial" w:hAnsi="Arial" w:cs="Arial"/>
          <w:sz w:val="22"/>
          <w:szCs w:val="22"/>
          <w:lang w:val="en-GB"/>
        </w:rPr>
        <w:t>________________________</w:t>
      </w:r>
    </w:p>
    <w:p w14:paraId="6FD75E59" w14:textId="77777777" w:rsidR="00EA7141" w:rsidRPr="00EA7141" w:rsidRDefault="00EA7141" w:rsidP="00EA7141">
      <w:pPr>
        <w:pStyle w:val="ListParagraph"/>
        <w:numPr>
          <w:ilvl w:val="0"/>
          <w:numId w:val="43"/>
        </w:numPr>
        <w:spacing w:after="160" w:line="259" w:lineRule="auto"/>
        <w:ind w:hanging="720"/>
        <w:rPr>
          <w:rFonts w:ascii="Arial" w:hAnsi="Arial" w:cs="Arial"/>
          <w:sz w:val="22"/>
          <w:szCs w:val="22"/>
          <w:lang w:val="en-GB"/>
        </w:rPr>
      </w:pPr>
      <w:bookmarkStart w:id="12" w:name="_Hlk136512583"/>
      <w:r w:rsidRPr="00EA7141">
        <w:rPr>
          <w:rFonts w:ascii="Arial" w:hAnsi="Arial" w:cs="Arial"/>
          <w:sz w:val="22"/>
          <w:szCs w:val="22"/>
          <w:lang w:val="en-GB"/>
        </w:rPr>
        <w:t xml:space="preserve">The X-ray emissions from the flare were strongly polarised. </w:t>
      </w:r>
    </w:p>
    <w:p w14:paraId="344B7677" w14:textId="77777777" w:rsidR="00EA7141" w:rsidRPr="00EA7141" w:rsidRDefault="00EA7141" w:rsidP="00EA7141">
      <w:pPr>
        <w:pStyle w:val="ListParagraph"/>
        <w:ind w:left="709"/>
        <w:rPr>
          <w:rFonts w:ascii="Arial" w:hAnsi="Arial" w:cs="Arial"/>
          <w:sz w:val="22"/>
          <w:szCs w:val="22"/>
          <w:lang w:val="en-GB"/>
        </w:rPr>
      </w:pPr>
    </w:p>
    <w:bookmarkEnd w:id="12"/>
    <w:p w14:paraId="18E2DDB0" w14:textId="77777777" w:rsidR="00BA6C87" w:rsidRDefault="00BA6C87" w:rsidP="00BA6C87">
      <w:pPr>
        <w:pStyle w:val="ListParagraph"/>
        <w:ind w:left="709"/>
        <w:rPr>
          <w:rFonts w:ascii="Arial" w:hAnsi="Arial" w:cs="Arial"/>
          <w:sz w:val="22"/>
          <w:szCs w:val="22"/>
          <w:lang w:val="en-GB"/>
        </w:rPr>
      </w:pPr>
      <w:r w:rsidRPr="0005155D">
        <w:rPr>
          <w:rFonts w:ascii="Arial" w:hAnsi="Arial" w:cs="Arial"/>
          <w:sz w:val="22"/>
          <w:szCs w:val="22"/>
        </w:rPr>
        <w:t>Explain what is meant by the term “polarised” and describe whether this is evidence of the wave or particle nature of light</w:t>
      </w:r>
      <w:r>
        <w:rPr>
          <w:rFonts w:ascii="Arial" w:hAnsi="Arial" w:cs="Arial"/>
          <w:sz w:val="22"/>
          <w:szCs w:val="22"/>
          <w:lang w:val="en-GB"/>
        </w:rPr>
        <w:t>.</w:t>
      </w:r>
    </w:p>
    <w:p w14:paraId="52FFB809" w14:textId="21312318" w:rsidR="00EA7141" w:rsidRDefault="00EA7141" w:rsidP="00EA7141">
      <w:pPr>
        <w:jc w:val="right"/>
        <w:rPr>
          <w:rFonts w:ascii="Arial" w:hAnsi="Arial" w:cs="Arial"/>
          <w:sz w:val="22"/>
          <w:szCs w:val="22"/>
          <w:lang w:val="en-GB"/>
        </w:rPr>
      </w:pPr>
      <w:r w:rsidRPr="00EA7141">
        <w:rPr>
          <w:rFonts w:ascii="Arial" w:hAnsi="Arial" w:cs="Arial"/>
          <w:sz w:val="22"/>
          <w:szCs w:val="22"/>
          <w:lang w:val="en-GB"/>
        </w:rPr>
        <w:t>(3)</w:t>
      </w:r>
    </w:p>
    <w:p w14:paraId="751C24E9" w14:textId="77777777" w:rsidR="00BA1BA0" w:rsidRPr="00EA7141" w:rsidRDefault="00BA1BA0" w:rsidP="00EA7141">
      <w:pPr>
        <w:jc w:val="right"/>
        <w:rPr>
          <w:rFonts w:ascii="Arial" w:hAnsi="Arial" w:cs="Arial"/>
          <w:sz w:val="22"/>
          <w:szCs w:val="22"/>
          <w:lang w:val="en-GB"/>
        </w:rPr>
      </w:pPr>
    </w:p>
    <w:p w14:paraId="374425A2" w14:textId="3CF39ABB" w:rsidR="00EA7141" w:rsidRPr="00EA7141" w:rsidRDefault="00EA7141" w:rsidP="00DB2499">
      <w:pPr>
        <w:spacing w:line="480" w:lineRule="auto"/>
        <w:ind w:left="720"/>
        <w:rPr>
          <w:rFonts w:ascii="Arial" w:hAnsi="Arial" w:cs="Arial"/>
          <w:sz w:val="22"/>
          <w:szCs w:val="22"/>
          <w:lang w:val="en-GB"/>
        </w:rPr>
      </w:pPr>
      <w:r w:rsidRPr="00EA7141">
        <w:rPr>
          <w:rFonts w:ascii="Arial" w:hAnsi="Arial" w:cs="Arial"/>
          <w:sz w:val="22"/>
          <w:szCs w:val="22"/>
          <w:lang w:val="en-GB"/>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r w:rsidR="006D1109">
        <w:rPr>
          <w:rFonts w:ascii="Arial" w:hAnsi="Arial" w:cs="Arial"/>
          <w:sz w:val="22"/>
          <w:szCs w:val="22"/>
          <w:lang w:val="en-GB"/>
        </w:rPr>
        <w:t>________________________</w:t>
      </w:r>
    </w:p>
    <w:p w14:paraId="7AA18325" w14:textId="77777777" w:rsidR="00BA1BA0" w:rsidRDefault="00BA1BA0">
      <w:pPr>
        <w:spacing w:after="160" w:line="259" w:lineRule="auto"/>
        <w:rPr>
          <w:rFonts w:ascii="Arial" w:hAnsi="Arial" w:cs="Arial"/>
          <w:sz w:val="22"/>
          <w:szCs w:val="22"/>
          <w:lang w:val="en-GB"/>
        </w:rPr>
      </w:pPr>
      <w:r>
        <w:rPr>
          <w:rFonts w:ascii="Arial" w:hAnsi="Arial" w:cs="Arial"/>
          <w:sz w:val="22"/>
          <w:szCs w:val="22"/>
          <w:lang w:val="en-GB"/>
        </w:rPr>
        <w:br w:type="page"/>
      </w:r>
    </w:p>
    <w:p w14:paraId="4C649510" w14:textId="06B576F7" w:rsidR="00EA7141" w:rsidRPr="00EA7141" w:rsidRDefault="00EA7141" w:rsidP="00EA7141">
      <w:pPr>
        <w:pStyle w:val="ListParagraph"/>
        <w:numPr>
          <w:ilvl w:val="0"/>
          <w:numId w:val="43"/>
        </w:numPr>
        <w:spacing w:after="160" w:line="276" w:lineRule="auto"/>
        <w:ind w:hanging="720"/>
        <w:rPr>
          <w:rFonts w:ascii="Arial" w:hAnsi="Arial" w:cs="Arial"/>
          <w:sz w:val="22"/>
          <w:szCs w:val="22"/>
          <w:lang w:val="en-GB"/>
        </w:rPr>
      </w:pPr>
      <w:r w:rsidRPr="00EA7141">
        <w:rPr>
          <w:rFonts w:ascii="Arial" w:hAnsi="Arial" w:cs="Arial"/>
          <w:sz w:val="22"/>
          <w:szCs w:val="22"/>
          <w:lang w:val="en-GB"/>
        </w:rPr>
        <w:lastRenderedPageBreak/>
        <w:t xml:space="preserve">Using the information from the article, show that the hot gas bubble must have an average orbital speed of about 30% of the speed of light. </w:t>
      </w:r>
    </w:p>
    <w:p w14:paraId="49B75F27" w14:textId="77777777" w:rsidR="00EA7141" w:rsidRPr="00EA7141" w:rsidRDefault="00EA7141" w:rsidP="00EA7141">
      <w:pPr>
        <w:pStyle w:val="ListParagraph"/>
        <w:spacing w:line="276" w:lineRule="auto"/>
        <w:jc w:val="right"/>
        <w:rPr>
          <w:rFonts w:ascii="Arial" w:hAnsi="Arial" w:cs="Arial"/>
          <w:sz w:val="22"/>
          <w:szCs w:val="22"/>
          <w:lang w:val="en-GB"/>
        </w:rPr>
      </w:pPr>
      <w:r w:rsidRPr="00EA7141">
        <w:rPr>
          <w:rFonts w:ascii="Arial" w:hAnsi="Arial" w:cs="Arial"/>
          <w:sz w:val="22"/>
          <w:szCs w:val="22"/>
          <w:lang w:val="en-GB"/>
        </w:rPr>
        <w:t>(4)</w:t>
      </w:r>
    </w:p>
    <w:p w14:paraId="1ACA3AEE" w14:textId="77777777" w:rsidR="00EA7141" w:rsidRPr="00EA7141" w:rsidRDefault="00EA7141" w:rsidP="00EA7141">
      <w:pPr>
        <w:pStyle w:val="ListParagraph"/>
        <w:spacing w:line="276" w:lineRule="auto"/>
        <w:jc w:val="right"/>
        <w:rPr>
          <w:rFonts w:ascii="Arial" w:hAnsi="Arial" w:cs="Arial"/>
          <w:sz w:val="22"/>
          <w:szCs w:val="22"/>
          <w:lang w:val="en-GB"/>
        </w:rPr>
      </w:pPr>
    </w:p>
    <w:p w14:paraId="5B43752E" w14:textId="77777777" w:rsidR="00EA7141" w:rsidRPr="00EA7141" w:rsidRDefault="00EA7141" w:rsidP="00EA7141">
      <w:pPr>
        <w:pStyle w:val="ListParagraph"/>
        <w:spacing w:line="276" w:lineRule="auto"/>
        <w:jc w:val="right"/>
        <w:rPr>
          <w:rFonts w:ascii="Arial" w:hAnsi="Arial" w:cs="Arial"/>
          <w:sz w:val="22"/>
          <w:szCs w:val="22"/>
          <w:lang w:val="en-GB"/>
        </w:rPr>
      </w:pPr>
    </w:p>
    <w:p w14:paraId="45F352CE" w14:textId="77777777" w:rsidR="00EA7141" w:rsidRPr="00EA7141" w:rsidRDefault="00EA7141" w:rsidP="00EA7141">
      <w:pPr>
        <w:pStyle w:val="ListParagraph"/>
        <w:spacing w:line="276" w:lineRule="auto"/>
        <w:jc w:val="right"/>
        <w:rPr>
          <w:rFonts w:ascii="Arial" w:hAnsi="Arial" w:cs="Arial"/>
          <w:sz w:val="22"/>
          <w:szCs w:val="22"/>
          <w:lang w:val="en-GB"/>
        </w:rPr>
      </w:pPr>
    </w:p>
    <w:p w14:paraId="22BC94A9" w14:textId="77777777" w:rsidR="00EA7141" w:rsidRPr="00EA7141" w:rsidRDefault="00EA7141" w:rsidP="00EA7141">
      <w:pPr>
        <w:pStyle w:val="ListParagraph"/>
        <w:spacing w:line="276" w:lineRule="auto"/>
        <w:jc w:val="right"/>
        <w:rPr>
          <w:rFonts w:ascii="Arial" w:hAnsi="Arial" w:cs="Arial"/>
          <w:sz w:val="22"/>
          <w:szCs w:val="22"/>
          <w:lang w:val="en-GB"/>
        </w:rPr>
      </w:pPr>
    </w:p>
    <w:p w14:paraId="379FD97B" w14:textId="77777777" w:rsidR="00EA7141" w:rsidRPr="00EA7141" w:rsidRDefault="00EA7141" w:rsidP="00EA7141">
      <w:pPr>
        <w:pStyle w:val="ListParagraph"/>
        <w:spacing w:line="276" w:lineRule="auto"/>
        <w:jc w:val="right"/>
        <w:rPr>
          <w:rFonts w:ascii="Arial" w:hAnsi="Arial" w:cs="Arial"/>
          <w:sz w:val="22"/>
          <w:szCs w:val="22"/>
          <w:lang w:val="en-GB"/>
        </w:rPr>
      </w:pPr>
    </w:p>
    <w:p w14:paraId="0A672578" w14:textId="77777777" w:rsidR="00EA7141" w:rsidRPr="00EA7141" w:rsidRDefault="00EA7141" w:rsidP="00EA7141">
      <w:pPr>
        <w:pStyle w:val="ListParagraph"/>
        <w:spacing w:line="276" w:lineRule="auto"/>
        <w:jc w:val="right"/>
        <w:rPr>
          <w:rFonts w:ascii="Arial" w:hAnsi="Arial" w:cs="Arial"/>
          <w:sz w:val="22"/>
          <w:szCs w:val="22"/>
          <w:lang w:val="en-GB"/>
        </w:rPr>
      </w:pPr>
    </w:p>
    <w:p w14:paraId="321521A5" w14:textId="77777777" w:rsidR="00EA7141" w:rsidRPr="00EA7141" w:rsidRDefault="00EA7141" w:rsidP="00EA7141">
      <w:pPr>
        <w:pStyle w:val="ListParagraph"/>
        <w:spacing w:line="276" w:lineRule="auto"/>
        <w:jc w:val="right"/>
        <w:rPr>
          <w:rFonts w:ascii="Arial" w:hAnsi="Arial" w:cs="Arial"/>
          <w:sz w:val="22"/>
          <w:szCs w:val="22"/>
          <w:lang w:val="en-GB"/>
        </w:rPr>
      </w:pPr>
    </w:p>
    <w:p w14:paraId="6FB8817E" w14:textId="77777777" w:rsidR="00EA7141" w:rsidRPr="00EA7141" w:rsidRDefault="00EA7141" w:rsidP="00EA7141">
      <w:pPr>
        <w:pStyle w:val="ListParagraph"/>
        <w:spacing w:line="276" w:lineRule="auto"/>
        <w:jc w:val="right"/>
        <w:rPr>
          <w:rFonts w:ascii="Arial" w:hAnsi="Arial" w:cs="Arial"/>
          <w:sz w:val="22"/>
          <w:szCs w:val="22"/>
          <w:lang w:val="en-GB"/>
        </w:rPr>
      </w:pPr>
    </w:p>
    <w:p w14:paraId="144CB4B7" w14:textId="77777777" w:rsidR="00EA7141" w:rsidRPr="00EA7141" w:rsidRDefault="00EA7141" w:rsidP="00EA7141">
      <w:pPr>
        <w:pStyle w:val="ListParagraph"/>
        <w:spacing w:line="276" w:lineRule="auto"/>
        <w:jc w:val="right"/>
        <w:rPr>
          <w:rFonts w:ascii="Arial" w:hAnsi="Arial" w:cs="Arial"/>
          <w:sz w:val="22"/>
          <w:szCs w:val="22"/>
          <w:lang w:val="en-GB"/>
        </w:rPr>
      </w:pPr>
    </w:p>
    <w:p w14:paraId="5DBD805C" w14:textId="77777777" w:rsidR="00EA7141" w:rsidRPr="00EA7141" w:rsidRDefault="00EA7141" w:rsidP="00EA7141">
      <w:pPr>
        <w:pStyle w:val="ListParagraph"/>
        <w:spacing w:line="276" w:lineRule="auto"/>
        <w:jc w:val="right"/>
        <w:rPr>
          <w:rFonts w:ascii="Arial" w:hAnsi="Arial" w:cs="Arial"/>
          <w:sz w:val="22"/>
          <w:szCs w:val="22"/>
          <w:lang w:val="en-GB"/>
        </w:rPr>
      </w:pPr>
    </w:p>
    <w:p w14:paraId="49F225E2" w14:textId="77777777" w:rsidR="00EA7141" w:rsidRPr="00EA7141" w:rsidRDefault="00EA7141" w:rsidP="00EA7141">
      <w:pPr>
        <w:pStyle w:val="ListParagraph"/>
        <w:spacing w:line="276" w:lineRule="auto"/>
        <w:jc w:val="right"/>
        <w:rPr>
          <w:rFonts w:ascii="Arial" w:hAnsi="Arial" w:cs="Arial"/>
          <w:sz w:val="22"/>
          <w:szCs w:val="22"/>
          <w:lang w:val="en-GB"/>
        </w:rPr>
      </w:pPr>
    </w:p>
    <w:p w14:paraId="69A42E7C" w14:textId="77777777" w:rsidR="00EA7141" w:rsidRPr="00EA7141" w:rsidRDefault="00EA7141" w:rsidP="00EA7141">
      <w:pPr>
        <w:pStyle w:val="ListParagraph"/>
        <w:spacing w:line="276" w:lineRule="auto"/>
        <w:ind w:hanging="720"/>
        <w:rPr>
          <w:rFonts w:ascii="Arial" w:hAnsi="Arial" w:cs="Arial"/>
          <w:sz w:val="22"/>
          <w:szCs w:val="22"/>
          <w:lang w:val="en-GB"/>
        </w:rPr>
      </w:pPr>
      <w:r w:rsidRPr="00EA7141">
        <w:rPr>
          <w:rFonts w:ascii="Arial" w:hAnsi="Arial" w:cs="Arial"/>
          <w:sz w:val="22"/>
          <w:szCs w:val="22"/>
          <w:lang w:val="en-GB"/>
        </w:rPr>
        <w:t xml:space="preserve">d) </w:t>
      </w:r>
      <w:r w:rsidRPr="00EA7141">
        <w:rPr>
          <w:rFonts w:ascii="Arial" w:hAnsi="Arial" w:cs="Arial"/>
          <w:sz w:val="22"/>
          <w:szCs w:val="22"/>
          <w:lang w:val="en-GB"/>
        </w:rPr>
        <w:tab/>
        <w:t>Use Kepler’s 3</w:t>
      </w:r>
      <w:r w:rsidRPr="00EA7141">
        <w:rPr>
          <w:rFonts w:ascii="Arial" w:hAnsi="Arial" w:cs="Arial"/>
          <w:sz w:val="22"/>
          <w:szCs w:val="22"/>
          <w:vertAlign w:val="superscript"/>
          <w:lang w:val="en-GB"/>
        </w:rPr>
        <w:t>rd</w:t>
      </w:r>
      <w:r w:rsidRPr="00EA7141">
        <w:rPr>
          <w:rFonts w:ascii="Arial" w:hAnsi="Arial" w:cs="Arial"/>
          <w:sz w:val="22"/>
          <w:szCs w:val="22"/>
          <w:lang w:val="en-GB"/>
        </w:rPr>
        <w:t xml:space="preserve"> Law and data from the article to show that the mass of Sagittarius A* is over three and half million solar masses. </w:t>
      </w:r>
    </w:p>
    <w:p w14:paraId="5A982DA7" w14:textId="77777777" w:rsidR="00EA7141" w:rsidRPr="00EA7141" w:rsidRDefault="00EA7141" w:rsidP="00EA7141">
      <w:pPr>
        <w:pStyle w:val="ListParagraph"/>
        <w:spacing w:line="276" w:lineRule="auto"/>
        <w:jc w:val="right"/>
        <w:rPr>
          <w:rFonts w:ascii="Arial" w:hAnsi="Arial" w:cs="Arial"/>
          <w:sz w:val="22"/>
          <w:szCs w:val="22"/>
          <w:lang w:val="en-GB"/>
        </w:rPr>
      </w:pPr>
      <w:r w:rsidRPr="00EA7141">
        <w:rPr>
          <w:rFonts w:ascii="Arial" w:hAnsi="Arial" w:cs="Arial"/>
          <w:sz w:val="22"/>
          <w:szCs w:val="22"/>
          <w:lang w:val="en-GB"/>
        </w:rPr>
        <w:t>(4)</w:t>
      </w:r>
    </w:p>
    <w:p w14:paraId="1B1C3B02" w14:textId="77777777" w:rsidR="00EA7141" w:rsidRPr="00EA7141" w:rsidRDefault="00EA7141" w:rsidP="00EA7141">
      <w:pPr>
        <w:pStyle w:val="ListParagraph"/>
        <w:spacing w:line="276" w:lineRule="auto"/>
        <w:jc w:val="right"/>
        <w:rPr>
          <w:rFonts w:ascii="Arial" w:hAnsi="Arial" w:cs="Arial"/>
          <w:sz w:val="22"/>
          <w:szCs w:val="22"/>
          <w:lang w:val="en-GB"/>
        </w:rPr>
      </w:pPr>
    </w:p>
    <w:p w14:paraId="25107F50" w14:textId="77777777" w:rsidR="00EA7141" w:rsidRPr="00EA7141" w:rsidRDefault="00EA7141" w:rsidP="00EA7141">
      <w:pPr>
        <w:pStyle w:val="ListParagraph"/>
        <w:spacing w:line="276" w:lineRule="auto"/>
        <w:jc w:val="right"/>
        <w:rPr>
          <w:rFonts w:ascii="Arial" w:hAnsi="Arial" w:cs="Arial"/>
          <w:sz w:val="22"/>
          <w:szCs w:val="22"/>
          <w:lang w:val="en-GB"/>
        </w:rPr>
      </w:pPr>
    </w:p>
    <w:p w14:paraId="04F0F3C3" w14:textId="77777777" w:rsidR="00EA7141" w:rsidRPr="00EA7141" w:rsidRDefault="00EA7141" w:rsidP="00EA7141">
      <w:pPr>
        <w:pStyle w:val="ListParagraph"/>
        <w:spacing w:line="276" w:lineRule="auto"/>
        <w:jc w:val="right"/>
        <w:rPr>
          <w:rFonts w:ascii="Arial" w:hAnsi="Arial" w:cs="Arial"/>
          <w:sz w:val="22"/>
          <w:szCs w:val="22"/>
          <w:lang w:val="en-GB"/>
        </w:rPr>
      </w:pPr>
    </w:p>
    <w:p w14:paraId="2AC42F32" w14:textId="77777777" w:rsidR="00EA7141" w:rsidRPr="00EA7141" w:rsidRDefault="00EA7141" w:rsidP="00EA7141">
      <w:pPr>
        <w:pStyle w:val="ListParagraph"/>
        <w:spacing w:line="276" w:lineRule="auto"/>
        <w:jc w:val="right"/>
        <w:rPr>
          <w:rFonts w:ascii="Arial" w:hAnsi="Arial" w:cs="Arial"/>
          <w:sz w:val="22"/>
          <w:szCs w:val="22"/>
          <w:lang w:val="en-GB"/>
        </w:rPr>
      </w:pPr>
    </w:p>
    <w:p w14:paraId="43536336" w14:textId="77777777" w:rsidR="00EA7141" w:rsidRPr="00EA7141" w:rsidRDefault="00EA7141" w:rsidP="00EA7141">
      <w:pPr>
        <w:pStyle w:val="ListParagraph"/>
        <w:spacing w:line="276" w:lineRule="auto"/>
        <w:jc w:val="right"/>
        <w:rPr>
          <w:rFonts w:ascii="Arial" w:hAnsi="Arial" w:cs="Arial"/>
          <w:sz w:val="22"/>
          <w:szCs w:val="22"/>
          <w:lang w:val="en-GB"/>
        </w:rPr>
      </w:pPr>
    </w:p>
    <w:p w14:paraId="7111E47B" w14:textId="77777777" w:rsidR="00EA7141" w:rsidRPr="00EA7141" w:rsidRDefault="00EA7141" w:rsidP="00EA7141">
      <w:pPr>
        <w:pStyle w:val="ListParagraph"/>
        <w:spacing w:line="276" w:lineRule="auto"/>
        <w:jc w:val="right"/>
        <w:rPr>
          <w:rFonts w:ascii="Arial" w:hAnsi="Arial" w:cs="Arial"/>
          <w:sz w:val="22"/>
          <w:szCs w:val="22"/>
          <w:lang w:val="en-GB"/>
        </w:rPr>
      </w:pPr>
    </w:p>
    <w:p w14:paraId="56774907" w14:textId="77777777" w:rsidR="00EA7141" w:rsidRPr="00EA7141" w:rsidRDefault="00EA7141" w:rsidP="00EA7141">
      <w:pPr>
        <w:pStyle w:val="ListParagraph"/>
        <w:spacing w:line="276" w:lineRule="auto"/>
        <w:jc w:val="right"/>
        <w:rPr>
          <w:rFonts w:ascii="Arial" w:hAnsi="Arial" w:cs="Arial"/>
          <w:sz w:val="22"/>
          <w:szCs w:val="22"/>
          <w:lang w:val="en-GB"/>
        </w:rPr>
      </w:pPr>
    </w:p>
    <w:p w14:paraId="3939859C" w14:textId="77777777" w:rsidR="00EA7141" w:rsidRPr="00EA7141" w:rsidRDefault="00EA7141" w:rsidP="00EA7141">
      <w:pPr>
        <w:pStyle w:val="ListParagraph"/>
        <w:spacing w:line="276" w:lineRule="auto"/>
        <w:jc w:val="right"/>
        <w:rPr>
          <w:rFonts w:ascii="Arial" w:hAnsi="Arial" w:cs="Arial"/>
          <w:sz w:val="22"/>
          <w:szCs w:val="22"/>
          <w:lang w:val="en-GB"/>
        </w:rPr>
      </w:pPr>
    </w:p>
    <w:p w14:paraId="6EC77302" w14:textId="77777777" w:rsidR="00EA7141" w:rsidRPr="00EA7141" w:rsidRDefault="00EA7141" w:rsidP="00EA7141">
      <w:pPr>
        <w:pStyle w:val="ListParagraph"/>
        <w:spacing w:line="276" w:lineRule="auto"/>
        <w:jc w:val="right"/>
        <w:rPr>
          <w:rFonts w:ascii="Arial" w:hAnsi="Arial" w:cs="Arial"/>
          <w:sz w:val="22"/>
          <w:szCs w:val="22"/>
          <w:lang w:val="en-GB"/>
        </w:rPr>
      </w:pPr>
    </w:p>
    <w:p w14:paraId="7493FC8C" w14:textId="77777777" w:rsidR="00EA7141" w:rsidRPr="00EA7141" w:rsidRDefault="00EA7141" w:rsidP="00EA7141">
      <w:pPr>
        <w:pStyle w:val="ListParagraph"/>
        <w:spacing w:line="276" w:lineRule="auto"/>
        <w:jc w:val="right"/>
        <w:rPr>
          <w:rFonts w:ascii="Arial" w:hAnsi="Arial" w:cs="Arial"/>
          <w:sz w:val="22"/>
          <w:szCs w:val="22"/>
          <w:lang w:val="en-GB"/>
        </w:rPr>
      </w:pPr>
    </w:p>
    <w:p w14:paraId="6C4C8B8E" w14:textId="77777777" w:rsidR="00EA7141" w:rsidRPr="00EA7141" w:rsidRDefault="00EA7141" w:rsidP="00EA7141">
      <w:pPr>
        <w:pStyle w:val="ListParagraph"/>
        <w:spacing w:line="276" w:lineRule="auto"/>
        <w:jc w:val="right"/>
        <w:rPr>
          <w:rFonts w:ascii="Arial" w:hAnsi="Arial" w:cs="Arial"/>
          <w:sz w:val="22"/>
          <w:szCs w:val="22"/>
          <w:lang w:val="en-GB"/>
        </w:rPr>
      </w:pPr>
    </w:p>
    <w:p w14:paraId="4F92BACD" w14:textId="77777777" w:rsidR="00EA7141" w:rsidRPr="00EA7141" w:rsidRDefault="00EA7141" w:rsidP="00EA7141">
      <w:pPr>
        <w:pStyle w:val="ListParagraph"/>
        <w:spacing w:line="276" w:lineRule="auto"/>
        <w:jc w:val="right"/>
        <w:rPr>
          <w:rFonts w:ascii="Arial" w:hAnsi="Arial" w:cs="Arial"/>
          <w:sz w:val="22"/>
          <w:szCs w:val="22"/>
          <w:lang w:val="en-GB"/>
        </w:rPr>
      </w:pPr>
    </w:p>
    <w:p w14:paraId="4B1519D2" w14:textId="77777777" w:rsidR="00EA7141" w:rsidRPr="00EA7141" w:rsidRDefault="00EA7141" w:rsidP="00EA7141">
      <w:pPr>
        <w:pStyle w:val="ListParagraph"/>
        <w:spacing w:line="276" w:lineRule="auto"/>
        <w:jc w:val="right"/>
        <w:rPr>
          <w:rFonts w:ascii="Arial" w:hAnsi="Arial" w:cs="Arial"/>
          <w:sz w:val="22"/>
          <w:szCs w:val="22"/>
          <w:lang w:val="en-GB"/>
        </w:rPr>
      </w:pPr>
    </w:p>
    <w:p w14:paraId="7C4BF3B8" w14:textId="2C1B1C68" w:rsidR="00AE26FA" w:rsidRPr="00AE26FA" w:rsidRDefault="00AE26FA" w:rsidP="00AE26FA">
      <w:pPr>
        <w:spacing w:after="160" w:line="276" w:lineRule="auto"/>
        <w:ind w:left="720" w:hanging="720"/>
        <w:rPr>
          <w:rFonts w:ascii="Arial" w:hAnsi="Arial" w:cs="Arial"/>
          <w:sz w:val="22"/>
          <w:szCs w:val="22"/>
          <w:lang w:val="en-GB"/>
        </w:rPr>
      </w:pPr>
      <w:bookmarkStart w:id="13" w:name="_Hlk137828375"/>
      <w:r>
        <w:rPr>
          <w:rFonts w:ascii="Arial" w:hAnsi="Arial" w:cs="Arial"/>
          <w:sz w:val="22"/>
          <w:szCs w:val="22"/>
          <w:lang w:val="en-GB"/>
        </w:rPr>
        <w:t xml:space="preserve">e) </w:t>
      </w:r>
      <w:r>
        <w:rPr>
          <w:rFonts w:ascii="Arial" w:hAnsi="Arial" w:cs="Arial"/>
          <w:sz w:val="22"/>
          <w:szCs w:val="22"/>
          <w:lang w:val="en-GB"/>
        </w:rPr>
        <w:tab/>
      </w:r>
      <w:r w:rsidRPr="00AE26FA">
        <w:rPr>
          <w:rFonts w:ascii="Arial" w:hAnsi="Arial" w:cs="Arial"/>
          <w:sz w:val="22"/>
          <w:szCs w:val="22"/>
          <w:lang w:val="en-GB"/>
        </w:rPr>
        <w:t>A</w:t>
      </w:r>
      <w:r w:rsidR="00E9702A" w:rsidRPr="00AE26FA">
        <w:rPr>
          <w:rFonts w:ascii="Arial" w:hAnsi="Arial" w:cs="Arial"/>
          <w:sz w:val="22"/>
          <w:szCs w:val="22"/>
          <w:lang w:val="en-GB"/>
        </w:rPr>
        <w:t>n event lasting 70 minutes occurs in a</w:t>
      </w:r>
      <w:r w:rsidRPr="00AE26FA">
        <w:rPr>
          <w:rFonts w:ascii="Arial" w:hAnsi="Arial" w:cs="Arial"/>
          <w:sz w:val="22"/>
          <w:szCs w:val="22"/>
          <w:lang w:val="en-GB"/>
        </w:rPr>
        <w:t>n</w:t>
      </w:r>
      <w:r w:rsidR="00E9702A" w:rsidRPr="00AE26FA">
        <w:rPr>
          <w:rFonts w:ascii="Arial" w:hAnsi="Arial" w:cs="Arial"/>
          <w:sz w:val="22"/>
          <w:szCs w:val="22"/>
          <w:lang w:val="en-GB"/>
        </w:rPr>
        <w:t xml:space="preserve"> inertial frame of reference and is viewed by a stationary observer on Earth</w:t>
      </w:r>
      <w:r w:rsidRPr="00AE26FA">
        <w:rPr>
          <w:rFonts w:ascii="Arial" w:hAnsi="Arial" w:cs="Arial"/>
          <w:sz w:val="22"/>
          <w:szCs w:val="22"/>
          <w:lang w:val="en-GB"/>
        </w:rPr>
        <w:t>.</w:t>
      </w:r>
      <w:r w:rsidR="00E9702A" w:rsidRPr="00AE26FA">
        <w:rPr>
          <w:rFonts w:ascii="Arial" w:hAnsi="Arial" w:cs="Arial"/>
          <w:sz w:val="22"/>
          <w:szCs w:val="22"/>
          <w:lang w:val="en-GB"/>
        </w:rPr>
        <w:t xml:space="preserve"> </w:t>
      </w:r>
      <w:r w:rsidRPr="00AE26FA">
        <w:rPr>
          <w:rFonts w:ascii="Arial" w:hAnsi="Arial" w:cs="Arial"/>
          <w:sz w:val="22"/>
          <w:szCs w:val="22"/>
          <w:lang w:val="en-GB"/>
        </w:rPr>
        <w:t>Relative to the stationary observer, the inertial frame of reference is moving at 30% of the s</w:t>
      </w:r>
      <w:r>
        <w:rPr>
          <w:rFonts w:ascii="Arial" w:hAnsi="Arial" w:cs="Arial"/>
          <w:sz w:val="22"/>
          <w:szCs w:val="22"/>
          <w:lang w:val="en-GB"/>
        </w:rPr>
        <w:t>pe</w:t>
      </w:r>
      <w:r w:rsidRPr="00AE26FA">
        <w:rPr>
          <w:rFonts w:ascii="Arial" w:hAnsi="Arial" w:cs="Arial"/>
          <w:sz w:val="22"/>
          <w:szCs w:val="22"/>
          <w:lang w:val="en-GB"/>
        </w:rPr>
        <w:t>ed of light. C</w:t>
      </w:r>
      <w:r w:rsidR="00EA7141" w:rsidRPr="00AE26FA">
        <w:rPr>
          <w:rFonts w:ascii="Arial" w:hAnsi="Arial" w:cs="Arial"/>
          <w:sz w:val="22"/>
          <w:szCs w:val="22"/>
          <w:lang w:val="en-GB"/>
        </w:rPr>
        <w:t xml:space="preserve">alculate </w:t>
      </w:r>
      <w:r w:rsidR="00E9702A" w:rsidRPr="00AE26FA">
        <w:rPr>
          <w:rFonts w:ascii="Arial" w:hAnsi="Arial" w:cs="Arial"/>
          <w:sz w:val="22"/>
          <w:szCs w:val="22"/>
          <w:lang w:val="en-GB"/>
        </w:rPr>
        <w:t xml:space="preserve">how long </w:t>
      </w:r>
      <w:r>
        <w:rPr>
          <w:rFonts w:ascii="Arial" w:hAnsi="Arial" w:cs="Arial"/>
          <w:sz w:val="22"/>
          <w:szCs w:val="22"/>
          <w:lang w:val="en-GB"/>
        </w:rPr>
        <w:t xml:space="preserve">the duration of </w:t>
      </w:r>
      <w:r w:rsidRPr="00AE26FA">
        <w:rPr>
          <w:rFonts w:ascii="Arial" w:hAnsi="Arial" w:cs="Arial"/>
          <w:sz w:val="22"/>
          <w:szCs w:val="22"/>
          <w:lang w:val="en-GB"/>
        </w:rPr>
        <w:t>this event</w:t>
      </w:r>
      <w:r w:rsidR="00E9702A" w:rsidRPr="00AE26FA">
        <w:rPr>
          <w:rFonts w:ascii="Arial" w:hAnsi="Arial" w:cs="Arial"/>
          <w:sz w:val="22"/>
          <w:szCs w:val="22"/>
          <w:lang w:val="en-GB"/>
        </w:rPr>
        <w:t xml:space="preserve"> would appear to </w:t>
      </w:r>
      <w:r>
        <w:rPr>
          <w:rFonts w:ascii="Arial" w:hAnsi="Arial" w:cs="Arial"/>
          <w:sz w:val="22"/>
          <w:szCs w:val="22"/>
          <w:lang w:val="en-GB"/>
        </w:rPr>
        <w:t>be</w:t>
      </w:r>
      <w:r w:rsidRPr="00AE26FA">
        <w:rPr>
          <w:rFonts w:ascii="Arial" w:hAnsi="Arial" w:cs="Arial"/>
          <w:sz w:val="22"/>
          <w:szCs w:val="22"/>
          <w:lang w:val="en-GB"/>
        </w:rPr>
        <w:t xml:space="preserve"> to the stationary observer on Earth. </w:t>
      </w:r>
      <w:r w:rsidR="00E23366">
        <w:rPr>
          <w:rFonts w:ascii="Arial" w:hAnsi="Arial" w:cs="Arial"/>
          <w:sz w:val="22"/>
          <w:szCs w:val="22"/>
          <w:lang w:val="en-GB"/>
        </w:rPr>
        <w:t xml:space="preserve">Show working. </w:t>
      </w:r>
    </w:p>
    <w:bookmarkEnd w:id="13"/>
    <w:p w14:paraId="3E6B36FE" w14:textId="52435620" w:rsidR="00EA7141" w:rsidRPr="00AE26FA" w:rsidRDefault="00EA7141" w:rsidP="00AE26FA">
      <w:pPr>
        <w:pStyle w:val="ListParagraph"/>
        <w:spacing w:after="160" w:line="276" w:lineRule="auto"/>
        <w:jc w:val="right"/>
        <w:rPr>
          <w:rFonts w:ascii="Arial" w:hAnsi="Arial" w:cs="Arial"/>
          <w:sz w:val="22"/>
          <w:szCs w:val="22"/>
          <w:lang w:val="en-GB"/>
        </w:rPr>
      </w:pPr>
      <w:r w:rsidRPr="00AE26FA">
        <w:rPr>
          <w:rFonts w:ascii="Arial" w:hAnsi="Arial" w:cs="Arial"/>
          <w:sz w:val="22"/>
          <w:szCs w:val="22"/>
          <w:lang w:val="en-GB"/>
        </w:rPr>
        <w:t>(4)</w:t>
      </w:r>
    </w:p>
    <w:p w14:paraId="322994C7" w14:textId="77777777" w:rsidR="00EA7141" w:rsidRPr="00EA7141" w:rsidRDefault="00EA7141" w:rsidP="00EA7141">
      <w:pPr>
        <w:pStyle w:val="ListParagraph"/>
        <w:spacing w:line="276" w:lineRule="auto"/>
        <w:jc w:val="right"/>
        <w:rPr>
          <w:rFonts w:ascii="Arial" w:hAnsi="Arial" w:cs="Arial"/>
          <w:sz w:val="22"/>
          <w:szCs w:val="22"/>
          <w:lang w:val="en-GB"/>
        </w:rPr>
      </w:pPr>
    </w:p>
    <w:p w14:paraId="003D5C5B" w14:textId="77777777" w:rsidR="00EA7141" w:rsidRPr="00EA7141" w:rsidRDefault="00EA7141" w:rsidP="00EA7141">
      <w:pPr>
        <w:pStyle w:val="ListParagraph"/>
        <w:spacing w:line="276" w:lineRule="auto"/>
        <w:jc w:val="right"/>
        <w:rPr>
          <w:rFonts w:ascii="Arial" w:hAnsi="Arial" w:cs="Arial"/>
          <w:sz w:val="22"/>
          <w:szCs w:val="22"/>
          <w:lang w:val="en-GB"/>
        </w:rPr>
      </w:pPr>
    </w:p>
    <w:p w14:paraId="4D0CBC2A" w14:textId="77777777" w:rsidR="00EA7141" w:rsidRPr="00EA7141" w:rsidRDefault="00EA7141" w:rsidP="00EA7141">
      <w:pPr>
        <w:pStyle w:val="ListParagraph"/>
        <w:spacing w:line="276" w:lineRule="auto"/>
        <w:jc w:val="right"/>
        <w:rPr>
          <w:rFonts w:ascii="Arial" w:hAnsi="Arial" w:cs="Arial"/>
          <w:sz w:val="22"/>
          <w:szCs w:val="22"/>
          <w:lang w:val="en-GB"/>
        </w:rPr>
      </w:pPr>
    </w:p>
    <w:p w14:paraId="7C9B7E6F" w14:textId="77777777" w:rsidR="00EA7141" w:rsidRPr="00EA7141" w:rsidRDefault="00EA7141" w:rsidP="00EA7141">
      <w:pPr>
        <w:pStyle w:val="ListParagraph"/>
        <w:spacing w:line="276" w:lineRule="auto"/>
        <w:jc w:val="right"/>
        <w:rPr>
          <w:rFonts w:ascii="Arial" w:hAnsi="Arial" w:cs="Arial"/>
          <w:sz w:val="22"/>
          <w:szCs w:val="22"/>
          <w:lang w:val="en-GB"/>
        </w:rPr>
      </w:pPr>
    </w:p>
    <w:p w14:paraId="744E551E" w14:textId="77777777" w:rsidR="00EA7141" w:rsidRPr="00EA7141" w:rsidRDefault="00EA7141" w:rsidP="00EA7141">
      <w:pPr>
        <w:pStyle w:val="ListParagraph"/>
        <w:spacing w:line="276" w:lineRule="auto"/>
        <w:jc w:val="right"/>
        <w:rPr>
          <w:rFonts w:ascii="Arial" w:hAnsi="Arial" w:cs="Arial"/>
          <w:sz w:val="22"/>
          <w:szCs w:val="22"/>
          <w:lang w:val="en-GB"/>
        </w:rPr>
      </w:pPr>
    </w:p>
    <w:p w14:paraId="7C245635" w14:textId="489356D2" w:rsidR="00EA7141" w:rsidRDefault="00EA7141" w:rsidP="00EA7141">
      <w:pPr>
        <w:pStyle w:val="ListParagraph"/>
        <w:spacing w:line="276" w:lineRule="auto"/>
        <w:jc w:val="right"/>
        <w:rPr>
          <w:rFonts w:ascii="Arial" w:hAnsi="Arial" w:cs="Arial"/>
          <w:sz w:val="22"/>
          <w:szCs w:val="22"/>
          <w:lang w:val="en-GB"/>
        </w:rPr>
      </w:pPr>
    </w:p>
    <w:p w14:paraId="57769C91" w14:textId="26C6D5FB" w:rsidR="00BA1BA0" w:rsidRDefault="00BA1BA0" w:rsidP="00EA7141">
      <w:pPr>
        <w:pStyle w:val="ListParagraph"/>
        <w:spacing w:line="276" w:lineRule="auto"/>
        <w:jc w:val="right"/>
        <w:rPr>
          <w:rFonts w:ascii="Arial" w:hAnsi="Arial" w:cs="Arial"/>
          <w:sz w:val="22"/>
          <w:szCs w:val="22"/>
          <w:lang w:val="en-GB"/>
        </w:rPr>
      </w:pPr>
    </w:p>
    <w:p w14:paraId="350BC7C4" w14:textId="1FFB6BEB" w:rsidR="00BA1BA0" w:rsidRDefault="00BA1BA0" w:rsidP="00EA7141">
      <w:pPr>
        <w:pStyle w:val="ListParagraph"/>
        <w:spacing w:line="276" w:lineRule="auto"/>
        <w:jc w:val="right"/>
        <w:rPr>
          <w:rFonts w:ascii="Arial" w:hAnsi="Arial" w:cs="Arial"/>
          <w:sz w:val="22"/>
          <w:szCs w:val="22"/>
          <w:lang w:val="en-GB"/>
        </w:rPr>
      </w:pPr>
    </w:p>
    <w:p w14:paraId="0B67D550" w14:textId="77777777" w:rsidR="00BA1BA0" w:rsidRPr="00EA7141" w:rsidRDefault="00BA1BA0" w:rsidP="00EA7141">
      <w:pPr>
        <w:pStyle w:val="ListParagraph"/>
        <w:spacing w:line="276" w:lineRule="auto"/>
        <w:jc w:val="right"/>
        <w:rPr>
          <w:rFonts w:ascii="Arial" w:hAnsi="Arial" w:cs="Arial"/>
          <w:sz w:val="22"/>
          <w:szCs w:val="22"/>
          <w:lang w:val="en-GB"/>
        </w:rPr>
      </w:pPr>
    </w:p>
    <w:p w14:paraId="56555B1A" w14:textId="77777777" w:rsidR="00EA7141" w:rsidRDefault="00EA7141" w:rsidP="006A2E9C">
      <w:pPr>
        <w:spacing w:line="276" w:lineRule="auto"/>
        <w:rPr>
          <w:rFonts w:ascii="Arial" w:hAnsi="Arial" w:cs="Arial"/>
          <w:sz w:val="22"/>
          <w:szCs w:val="22"/>
          <w:lang w:val="en-GB"/>
        </w:rPr>
      </w:pPr>
    </w:p>
    <w:p w14:paraId="69B57911" w14:textId="77777777" w:rsidR="00C7280E" w:rsidRDefault="00C7280E" w:rsidP="006A2E9C">
      <w:pPr>
        <w:spacing w:line="276" w:lineRule="auto"/>
        <w:rPr>
          <w:rFonts w:ascii="Arial" w:hAnsi="Arial" w:cs="Arial"/>
          <w:sz w:val="22"/>
          <w:szCs w:val="22"/>
          <w:lang w:val="en-GB"/>
        </w:rPr>
      </w:pPr>
    </w:p>
    <w:p w14:paraId="7EADBFAB" w14:textId="77777777" w:rsidR="00C7280E" w:rsidRPr="006A2E9C" w:rsidRDefault="00C7280E" w:rsidP="006A2E9C">
      <w:pPr>
        <w:spacing w:line="276" w:lineRule="auto"/>
        <w:rPr>
          <w:rFonts w:ascii="Arial" w:hAnsi="Arial" w:cs="Arial"/>
          <w:sz w:val="22"/>
          <w:szCs w:val="22"/>
          <w:lang w:val="en-GB"/>
        </w:rPr>
      </w:pPr>
    </w:p>
    <w:p w14:paraId="2394E751" w14:textId="77777777" w:rsidR="00EA7141" w:rsidRPr="00EA7141" w:rsidRDefault="00EA7141" w:rsidP="00EA7141">
      <w:pPr>
        <w:pStyle w:val="ListParagraph"/>
        <w:spacing w:line="276" w:lineRule="auto"/>
        <w:jc w:val="right"/>
        <w:rPr>
          <w:rFonts w:ascii="Arial" w:hAnsi="Arial" w:cs="Arial"/>
          <w:sz w:val="22"/>
          <w:szCs w:val="22"/>
          <w:lang w:val="en-GB"/>
        </w:rPr>
      </w:pPr>
    </w:p>
    <w:p w14:paraId="227AC400" w14:textId="76EE69D3" w:rsidR="00D76406" w:rsidRDefault="00EA7141" w:rsidP="00EA7141">
      <w:pPr>
        <w:pStyle w:val="ListParagraph"/>
        <w:spacing w:line="276" w:lineRule="auto"/>
        <w:jc w:val="right"/>
        <w:rPr>
          <w:rFonts w:ascii="Arial" w:hAnsi="Arial" w:cs="Arial"/>
          <w:sz w:val="22"/>
          <w:szCs w:val="22"/>
          <w:lang w:val="en-GB"/>
        </w:rPr>
      </w:pPr>
      <w:r w:rsidRPr="00EA7141">
        <w:rPr>
          <w:rFonts w:ascii="Arial" w:hAnsi="Arial" w:cs="Arial"/>
          <w:sz w:val="22"/>
          <w:szCs w:val="22"/>
          <w:lang w:val="en-GB"/>
        </w:rPr>
        <w:t>Answer: ____________ minutes</w:t>
      </w:r>
    </w:p>
    <w:p w14:paraId="52987C3E" w14:textId="0CEDE676" w:rsidR="00D76406" w:rsidRPr="002F7E51" w:rsidRDefault="00D76406" w:rsidP="002F7E51">
      <w:pPr>
        <w:spacing w:after="160" w:line="259" w:lineRule="auto"/>
        <w:rPr>
          <w:rFonts w:ascii="Arial" w:hAnsi="Arial" w:cs="Arial"/>
          <w:sz w:val="22"/>
          <w:szCs w:val="22"/>
          <w:lang w:val="en-GB"/>
        </w:rPr>
      </w:pPr>
      <w:r>
        <w:rPr>
          <w:rFonts w:ascii="Arial" w:hAnsi="Arial" w:cs="Arial"/>
          <w:sz w:val="22"/>
          <w:szCs w:val="22"/>
          <w:lang w:val="en-GB"/>
        </w:rPr>
        <w:br w:type="page"/>
      </w:r>
      <w:r w:rsidRPr="00AD0DB7">
        <w:rPr>
          <w:rFonts w:ascii="Arial" w:hAnsi="Arial" w:cs="Arial"/>
          <w:b/>
          <w:sz w:val="22"/>
          <w:szCs w:val="22"/>
        </w:rPr>
        <w:lastRenderedPageBreak/>
        <w:t>Question 1</w:t>
      </w:r>
      <w:r>
        <w:rPr>
          <w:rFonts w:ascii="Arial" w:hAnsi="Arial" w:cs="Arial"/>
          <w:b/>
          <w:sz w:val="22"/>
          <w:szCs w:val="22"/>
        </w:rPr>
        <w:t>9</w:t>
      </w:r>
      <w:r w:rsidRPr="00AD0DB7">
        <w:rPr>
          <w:rFonts w:ascii="Arial" w:hAnsi="Arial" w:cs="Arial"/>
          <w:b/>
          <w:sz w:val="22"/>
          <w:szCs w:val="22"/>
        </w:rPr>
        <w:tab/>
      </w:r>
      <w:r w:rsidRPr="00AD0DB7">
        <w:rPr>
          <w:rFonts w:ascii="Arial" w:hAnsi="Arial" w:cs="Arial"/>
          <w:b/>
          <w:sz w:val="22"/>
          <w:szCs w:val="22"/>
        </w:rPr>
        <w:tab/>
      </w:r>
      <w:r w:rsidRPr="00AD0DB7">
        <w:rPr>
          <w:rFonts w:ascii="Arial" w:hAnsi="Arial" w:cs="Arial"/>
          <w:b/>
          <w:sz w:val="22"/>
          <w:szCs w:val="22"/>
        </w:rPr>
        <w:tab/>
      </w:r>
      <w:r w:rsidRPr="00AD0DB7">
        <w:rPr>
          <w:rFonts w:ascii="Arial" w:hAnsi="Arial" w:cs="Arial"/>
          <w:b/>
          <w:sz w:val="22"/>
          <w:szCs w:val="22"/>
        </w:rPr>
        <w:tab/>
      </w:r>
      <w:r w:rsidRPr="00AD0DB7">
        <w:rPr>
          <w:rFonts w:ascii="Arial" w:hAnsi="Arial" w:cs="Arial"/>
          <w:b/>
          <w:sz w:val="22"/>
          <w:szCs w:val="22"/>
        </w:rPr>
        <w:tab/>
      </w:r>
      <w:r w:rsidRPr="00AD0DB7">
        <w:rPr>
          <w:rFonts w:ascii="Arial" w:hAnsi="Arial" w:cs="Arial"/>
          <w:b/>
          <w:sz w:val="22"/>
          <w:szCs w:val="22"/>
        </w:rPr>
        <w:tab/>
      </w:r>
      <w:r w:rsidRPr="00AD0DB7">
        <w:rPr>
          <w:rFonts w:ascii="Arial" w:hAnsi="Arial" w:cs="Arial"/>
          <w:b/>
          <w:sz w:val="22"/>
          <w:szCs w:val="22"/>
        </w:rPr>
        <w:tab/>
      </w:r>
      <w:r w:rsidRPr="00AD0DB7">
        <w:rPr>
          <w:rFonts w:ascii="Arial" w:hAnsi="Arial" w:cs="Arial"/>
          <w:b/>
          <w:sz w:val="22"/>
          <w:szCs w:val="22"/>
        </w:rPr>
        <w:tab/>
      </w:r>
      <w:r w:rsidRPr="00AD0DB7">
        <w:rPr>
          <w:rFonts w:ascii="Arial" w:hAnsi="Arial" w:cs="Arial"/>
          <w:b/>
          <w:sz w:val="22"/>
          <w:szCs w:val="22"/>
        </w:rPr>
        <w:tab/>
      </w:r>
      <w:r w:rsidRPr="00AD0DB7">
        <w:rPr>
          <w:rFonts w:ascii="Arial" w:hAnsi="Arial" w:cs="Arial"/>
          <w:b/>
          <w:sz w:val="22"/>
          <w:szCs w:val="22"/>
        </w:rPr>
        <w:tab/>
      </w:r>
      <w:r w:rsidRPr="00AD0DB7">
        <w:rPr>
          <w:rFonts w:ascii="Arial" w:hAnsi="Arial" w:cs="Arial"/>
          <w:b/>
          <w:sz w:val="22"/>
          <w:szCs w:val="22"/>
        </w:rPr>
        <w:tab/>
        <w:t>(18 marks)</w:t>
      </w:r>
    </w:p>
    <w:p w14:paraId="5CB75E5B" w14:textId="01ABB004" w:rsidR="00D76406" w:rsidRDefault="00D76406" w:rsidP="00D76406">
      <w:pPr>
        <w:rPr>
          <w:rFonts w:ascii="Arial" w:hAnsi="Arial" w:cs="Arial"/>
          <w:b/>
          <w:sz w:val="22"/>
          <w:szCs w:val="22"/>
        </w:rPr>
      </w:pPr>
    </w:p>
    <w:p w14:paraId="56A6473A" w14:textId="04B2157B" w:rsidR="00D76406" w:rsidRDefault="00D76406" w:rsidP="00D76406">
      <w:pPr>
        <w:jc w:val="center"/>
        <w:rPr>
          <w:rFonts w:ascii="Arial" w:hAnsi="Arial" w:cs="Arial"/>
          <w:b/>
          <w:bCs/>
          <w:sz w:val="22"/>
          <w:szCs w:val="22"/>
          <w:lang w:val="en-GB"/>
        </w:rPr>
      </w:pPr>
      <w:r w:rsidRPr="00D76406">
        <w:rPr>
          <w:rFonts w:ascii="Arial" w:hAnsi="Arial" w:cs="Arial"/>
          <w:b/>
          <w:bCs/>
          <w:sz w:val="22"/>
          <w:szCs w:val="22"/>
          <w:lang w:val="en-GB"/>
        </w:rPr>
        <w:t>Thomson’s CRT Electron Experiment</w:t>
      </w:r>
    </w:p>
    <w:p w14:paraId="3EEEB48C" w14:textId="669146C8" w:rsidR="00D76406" w:rsidRDefault="00D76406" w:rsidP="00D76406">
      <w:pPr>
        <w:jc w:val="center"/>
        <w:rPr>
          <w:rFonts w:ascii="Arial" w:hAnsi="Arial" w:cs="Arial"/>
          <w:b/>
          <w:bCs/>
          <w:sz w:val="22"/>
          <w:szCs w:val="22"/>
          <w:lang w:val="en-GB"/>
        </w:rPr>
      </w:pPr>
    </w:p>
    <w:p w14:paraId="0494B2C9" w14:textId="77777777" w:rsidR="00D76406" w:rsidRPr="00D76406" w:rsidRDefault="00D76406" w:rsidP="00D76406">
      <w:pPr>
        <w:pStyle w:val="PlainText"/>
        <w:rPr>
          <w:rFonts w:ascii="Arial" w:hAnsi="Arial" w:cs="Arial"/>
          <w:sz w:val="22"/>
          <w:szCs w:val="22"/>
        </w:rPr>
      </w:pPr>
      <w:r w:rsidRPr="00D76406">
        <w:rPr>
          <w:rFonts w:ascii="Arial" w:hAnsi="Arial" w:cs="Arial"/>
          <w:sz w:val="22"/>
          <w:szCs w:val="22"/>
        </w:rPr>
        <w:t xml:space="preserve">Prior to 1897, according to Dalton’s atomic theory, it was believed that the atom was a fundamental particle. However, after JJ Thomson’s discovery of the electron in that year, the search for the subatomic particles that comprise the atom began in earnest. </w:t>
      </w:r>
    </w:p>
    <w:p w14:paraId="579B82F0" w14:textId="77777777" w:rsidR="00D76406" w:rsidRPr="00D76406" w:rsidRDefault="00D76406" w:rsidP="00D76406">
      <w:pPr>
        <w:pStyle w:val="PlainText"/>
        <w:rPr>
          <w:rFonts w:ascii="Arial" w:hAnsi="Arial" w:cs="Arial"/>
          <w:sz w:val="22"/>
          <w:szCs w:val="22"/>
        </w:rPr>
      </w:pPr>
    </w:p>
    <w:p w14:paraId="03FB1AB1" w14:textId="45A4DC34" w:rsidR="00D76406" w:rsidRPr="00D76406" w:rsidRDefault="00D76406" w:rsidP="00D76406">
      <w:pPr>
        <w:pStyle w:val="PlainText"/>
        <w:rPr>
          <w:rFonts w:ascii="Arial" w:hAnsi="Arial" w:cs="Arial"/>
          <w:sz w:val="22"/>
          <w:szCs w:val="22"/>
        </w:rPr>
      </w:pPr>
      <w:r w:rsidRPr="00D76406">
        <w:rPr>
          <w:rFonts w:ascii="Arial" w:hAnsi="Arial" w:cs="Arial"/>
          <w:sz w:val="22"/>
          <w:szCs w:val="22"/>
        </w:rPr>
        <w:t>Thomson’s discovery was made in experiments using a device called a cathode ray tube (CRT). The basic structure of the tube is shown in Figure 1. A glass tube filled with hydrogen gas is evacuated using a pump until the pressure inside is reduced to about 10</w:t>
      </w:r>
      <w:r w:rsidR="00B5133A" w:rsidRPr="00926E33">
        <w:rPr>
          <w:rFonts w:ascii="Arial" w:hAnsi="Arial" w:cs="Arial"/>
          <w:color w:val="1D2228"/>
          <w:sz w:val="22"/>
          <w:szCs w:val="22"/>
          <w:vertAlign w:val="superscript"/>
        </w:rPr>
        <w:t>–</w:t>
      </w:r>
      <w:r w:rsidRPr="00D76406">
        <w:rPr>
          <w:rFonts w:ascii="Arial" w:hAnsi="Arial" w:cs="Arial"/>
          <w:sz w:val="22"/>
          <w:szCs w:val="22"/>
          <w:vertAlign w:val="superscript"/>
        </w:rPr>
        <w:t>6</w:t>
      </w:r>
      <w:r w:rsidRPr="00D76406">
        <w:rPr>
          <w:rFonts w:ascii="Arial" w:hAnsi="Arial" w:cs="Arial"/>
          <w:sz w:val="22"/>
          <w:szCs w:val="22"/>
        </w:rPr>
        <w:t xml:space="preserve"> atmospheres. Electrodes are placed at either end of the glass tube and a high voltage (15 000 V) is applied. </w:t>
      </w:r>
      <w:r w:rsidR="00336C6C">
        <w:rPr>
          <w:rFonts w:ascii="Arial" w:hAnsi="Arial" w:cs="Arial"/>
          <w:sz w:val="22"/>
          <w:szCs w:val="22"/>
        </w:rPr>
        <w:t xml:space="preserve">The electrons are accelerated to high speeds and travel towards a fluorescent screen at the other end of the tube. </w:t>
      </w:r>
    </w:p>
    <w:p w14:paraId="533BA22F" w14:textId="5A09C0D0" w:rsidR="00D76406" w:rsidRPr="00D76406" w:rsidRDefault="00D76406" w:rsidP="00D76406">
      <w:pPr>
        <w:pStyle w:val="PlainText"/>
        <w:rPr>
          <w:rFonts w:ascii="Arial" w:hAnsi="Arial" w:cs="Arial"/>
          <w:sz w:val="22"/>
          <w:szCs w:val="22"/>
        </w:rPr>
      </w:pPr>
    </w:p>
    <w:p w14:paraId="31C9D385" w14:textId="37F93F22" w:rsidR="00D76406" w:rsidRPr="00D76406" w:rsidRDefault="00336C6C" w:rsidP="00D76406">
      <w:pPr>
        <w:pStyle w:val="PlainText"/>
        <w:rPr>
          <w:sz w:val="22"/>
          <w:szCs w:val="22"/>
        </w:rPr>
      </w:pPr>
      <w:r w:rsidRPr="00D76406">
        <w:rPr>
          <w:noProof/>
          <w:sz w:val="22"/>
          <w:szCs w:val="22"/>
          <w:lang w:val="en-GB"/>
        </w:rPr>
        <mc:AlternateContent>
          <mc:Choice Requires="wps">
            <w:drawing>
              <wp:anchor distT="0" distB="0" distL="114300" distR="114300" simplePos="0" relativeHeight="251658521" behindDoc="1" locked="0" layoutInCell="1" allowOverlap="1" wp14:anchorId="24120F70" wp14:editId="2480A26E">
                <wp:simplePos x="0" y="0"/>
                <wp:positionH relativeFrom="column">
                  <wp:posOffset>3759200</wp:posOffset>
                </wp:positionH>
                <wp:positionV relativeFrom="paragraph">
                  <wp:posOffset>51435</wp:posOffset>
                </wp:positionV>
                <wp:extent cx="800100" cy="457200"/>
                <wp:effectExtent l="0" t="0" r="0" b="0"/>
                <wp:wrapNone/>
                <wp:docPr id="90" name="Text Box 90"/>
                <wp:cNvGraphicFramePr/>
                <a:graphic xmlns:a="http://schemas.openxmlformats.org/drawingml/2006/main">
                  <a:graphicData uri="http://schemas.microsoft.com/office/word/2010/wordprocessingShape">
                    <wps:wsp>
                      <wps:cNvSpPr txBox="1"/>
                      <wps:spPr>
                        <a:xfrm>
                          <a:off x="0" y="0"/>
                          <a:ext cx="800100" cy="457200"/>
                        </a:xfrm>
                        <a:prstGeom prst="rect">
                          <a:avLst/>
                        </a:prstGeom>
                        <a:solidFill>
                          <a:schemeClr val="lt1"/>
                        </a:solidFill>
                        <a:ln w="6350">
                          <a:noFill/>
                        </a:ln>
                      </wps:spPr>
                      <wps:txbx>
                        <w:txbxContent>
                          <w:p w14:paraId="58231535" w14:textId="77777777" w:rsidR="00D76406" w:rsidRPr="00C21A51" w:rsidRDefault="00D76406" w:rsidP="00D76406">
                            <w:pPr>
                              <w:jc w:val="center"/>
                              <w:rPr>
                                <w:rFonts w:ascii="Arial" w:hAnsi="Arial" w:cs="Arial"/>
                                <w:sz w:val="18"/>
                                <w:szCs w:val="18"/>
                              </w:rPr>
                            </w:pPr>
                            <w:r>
                              <w:rPr>
                                <w:rFonts w:ascii="Arial" w:hAnsi="Arial" w:cs="Arial"/>
                                <w:sz w:val="18"/>
                                <w:szCs w:val="18"/>
                              </w:rPr>
                              <w:t>Fluorescent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120F70" id="Text Box 90" o:spid="_x0000_s1135" type="#_x0000_t202" style="position:absolute;margin-left:296pt;margin-top:4.05pt;width:63pt;height:36pt;z-index:-25165795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" fillcolor="white [3201]" stroked="f" strokeweight=".5pt">
                <v:textbox>
                  <w:txbxContent>
                    <w:p w14:paraId="58231535" w14:textId="77777777" w:rsidR="00D76406" w:rsidRPr="00C21A51" w:rsidRDefault="00D76406" w:rsidP="00D76406">
                      <w:pPr>
                        <w:jc w:val="center"/>
                        <w:rPr>
                          <w:rFonts w:ascii="Arial" w:hAnsi="Arial" w:cs="Arial"/>
                          <w:sz w:val="18"/>
                          <w:szCs w:val="18"/>
                        </w:rPr>
                      </w:pPr>
                      <w:r>
                        <w:rPr>
                          <w:rFonts w:ascii="Arial" w:hAnsi="Arial" w:cs="Arial"/>
                          <w:sz w:val="18"/>
                          <w:szCs w:val="18"/>
                        </w:rPr>
                        <w:t>Fluorescent screen</w:t>
                      </w:r>
                    </w:p>
                  </w:txbxContent>
                </v:textbox>
              </v:shape>
            </w:pict>
          </mc:Fallback>
        </mc:AlternateContent>
      </w:r>
    </w:p>
    <w:p w14:paraId="26C4651E" w14:textId="3118F4E7" w:rsidR="00D76406" w:rsidRPr="00D76406" w:rsidRDefault="00336C6C" w:rsidP="00D76406">
      <w:pPr>
        <w:pStyle w:val="PlainText"/>
        <w:rPr>
          <w:sz w:val="22"/>
          <w:szCs w:val="22"/>
        </w:rPr>
      </w:pPr>
      <w:r w:rsidRPr="00D76406">
        <w:rPr>
          <w:noProof/>
          <w:sz w:val="22"/>
          <w:szCs w:val="22"/>
          <w:lang w:val="en-GB"/>
        </w:rPr>
        <mc:AlternateContent>
          <mc:Choice Requires="wps">
            <w:drawing>
              <wp:anchor distT="0" distB="0" distL="114300" distR="114300" simplePos="0" relativeHeight="251658522" behindDoc="0" locked="0" layoutInCell="1" allowOverlap="1" wp14:anchorId="2DBF8C70" wp14:editId="70294596">
                <wp:simplePos x="0" y="0"/>
                <wp:positionH relativeFrom="column">
                  <wp:posOffset>4615815</wp:posOffset>
                </wp:positionH>
                <wp:positionV relativeFrom="paragraph">
                  <wp:posOffset>147320</wp:posOffset>
                </wp:positionV>
                <wp:extent cx="990600" cy="488950"/>
                <wp:effectExtent l="0" t="0" r="76200" b="63500"/>
                <wp:wrapNone/>
                <wp:docPr id="91" name="Straight Arrow Connector 91"/>
                <wp:cNvGraphicFramePr/>
                <a:graphic xmlns:a="http://schemas.openxmlformats.org/drawingml/2006/main">
                  <a:graphicData uri="http://schemas.microsoft.com/office/word/2010/wordprocessingShape">
                    <wps:wsp>
                      <wps:cNvCnPr/>
                      <wps:spPr>
                        <a:xfrm>
                          <a:off x="0" y="0"/>
                          <a:ext cx="990600" cy="48895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35450E5D" id="Straight Arrow Connector 91" o:spid="_x0000_s1026" type="#_x0000_t32" style="position:absolute;margin-left:363.45pt;margin-top:11.6pt;width:78pt;height:38.5pt;z-index:25251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" strokecolor="black [3213]" strokeweight=".5pt">
                <v:stroke endarrow="block" joinstyle="miter"/>
              </v:shape>
            </w:pict>
          </mc:Fallback>
        </mc:AlternateContent>
      </w:r>
      <w:r w:rsidR="00D76406" w:rsidRPr="00D76406">
        <w:rPr>
          <w:noProof/>
          <w:sz w:val="22"/>
          <w:szCs w:val="22"/>
          <w:lang w:val="en-GB"/>
        </w:rPr>
        <mc:AlternateContent>
          <mc:Choice Requires="wps">
            <w:drawing>
              <wp:anchor distT="0" distB="0" distL="114300" distR="114300" simplePos="0" relativeHeight="251658515" behindDoc="1" locked="0" layoutInCell="1" allowOverlap="1" wp14:anchorId="71BB1BA5" wp14:editId="149B883D">
                <wp:simplePos x="0" y="0"/>
                <wp:positionH relativeFrom="column">
                  <wp:posOffset>641350</wp:posOffset>
                </wp:positionH>
                <wp:positionV relativeFrom="paragraph">
                  <wp:posOffset>76835</wp:posOffset>
                </wp:positionV>
                <wp:extent cx="844550" cy="685800"/>
                <wp:effectExtent l="0" t="0" r="0" b="0"/>
                <wp:wrapNone/>
                <wp:docPr id="89" name="Text Box 89"/>
                <wp:cNvGraphicFramePr/>
                <a:graphic xmlns:a="http://schemas.openxmlformats.org/drawingml/2006/main">
                  <a:graphicData uri="http://schemas.microsoft.com/office/word/2010/wordprocessingShape">
                    <wps:wsp>
                      <wps:cNvSpPr txBox="1"/>
                      <wps:spPr>
                        <a:xfrm>
                          <a:off x="0" y="0"/>
                          <a:ext cx="844550" cy="685800"/>
                        </a:xfrm>
                        <a:prstGeom prst="rect">
                          <a:avLst/>
                        </a:prstGeom>
                        <a:solidFill>
                          <a:schemeClr val="lt1"/>
                        </a:solidFill>
                        <a:ln w="6350">
                          <a:noFill/>
                        </a:ln>
                      </wps:spPr>
                      <wps:txbx>
                        <w:txbxContent>
                          <w:p w14:paraId="2A955E61" w14:textId="77777777" w:rsidR="00D76406" w:rsidRPr="00C21A51" w:rsidRDefault="00D76406" w:rsidP="00D76406">
                            <w:pPr>
                              <w:jc w:val="center"/>
                              <w:rPr>
                                <w:rFonts w:ascii="Arial" w:hAnsi="Arial" w:cs="Arial"/>
                                <w:sz w:val="18"/>
                                <w:szCs w:val="18"/>
                              </w:rPr>
                            </w:pPr>
                            <w:r>
                              <w:rPr>
                                <w:rFonts w:ascii="Arial" w:hAnsi="Arial" w:cs="Arial"/>
                                <w:sz w:val="18"/>
                                <w:szCs w:val="18"/>
                              </w:rPr>
                              <w:t>Glass tube filled with low pressure gas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BB1BA5" id="Text Box 89" o:spid="_x0000_s1136" type="#_x0000_t202" style="position:absolute;margin-left:50.5pt;margin-top:6.05pt;width:66.5pt;height:54pt;z-index:-2516579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" fillcolor="white [3201]" stroked="f" strokeweight=".5pt">
                <v:textbox>
                  <w:txbxContent>
                    <w:p w14:paraId="2A955E61" w14:textId="77777777" w:rsidR="00D76406" w:rsidRPr="00C21A51" w:rsidRDefault="00D76406" w:rsidP="00D76406">
                      <w:pPr>
                        <w:jc w:val="center"/>
                        <w:rPr>
                          <w:rFonts w:ascii="Arial" w:hAnsi="Arial" w:cs="Arial"/>
                          <w:sz w:val="18"/>
                          <w:szCs w:val="18"/>
                        </w:rPr>
                      </w:pPr>
                      <w:r>
                        <w:rPr>
                          <w:rFonts w:ascii="Arial" w:hAnsi="Arial" w:cs="Arial"/>
                          <w:sz w:val="18"/>
                          <w:szCs w:val="18"/>
                        </w:rPr>
                        <w:t>Glass tube filled with low pressure gas</w:t>
                      </w:r>
                    </w:p>
                  </w:txbxContent>
                </v:textbox>
              </v:shape>
            </w:pict>
          </mc:Fallback>
        </mc:AlternateContent>
      </w:r>
    </w:p>
    <w:p w14:paraId="5767F488" w14:textId="26967DEB" w:rsidR="00D76406" w:rsidRPr="00D76406" w:rsidRDefault="00336C6C" w:rsidP="00D76406">
      <w:pPr>
        <w:pStyle w:val="PlainText"/>
        <w:rPr>
          <w:sz w:val="22"/>
          <w:szCs w:val="22"/>
        </w:rPr>
      </w:pPr>
      <w:r>
        <w:rPr>
          <w:noProof/>
          <w:sz w:val="22"/>
          <w:szCs w:val="22"/>
          <w:lang w:val="en-GB"/>
        </w:rPr>
        <mc:AlternateContent>
          <mc:Choice Requires="wps">
            <w:drawing>
              <wp:anchor distT="0" distB="0" distL="114300" distR="114300" simplePos="0" relativeHeight="251658561" behindDoc="0" locked="0" layoutInCell="1" allowOverlap="1" wp14:anchorId="4550D9A6" wp14:editId="41EED133">
                <wp:simplePos x="0" y="0"/>
                <wp:positionH relativeFrom="column">
                  <wp:posOffset>5759449</wp:posOffset>
                </wp:positionH>
                <wp:positionV relativeFrom="paragraph">
                  <wp:posOffset>20955</wp:posOffset>
                </wp:positionV>
                <wp:extent cx="0" cy="2387600"/>
                <wp:effectExtent l="0" t="0" r="38100" b="31750"/>
                <wp:wrapNone/>
                <wp:docPr id="349" name="Straight Connector 349"/>
                <wp:cNvGraphicFramePr/>
                <a:graphic xmlns:a="http://schemas.openxmlformats.org/drawingml/2006/main">
                  <a:graphicData uri="http://schemas.microsoft.com/office/word/2010/wordprocessingShape">
                    <wps:wsp>
                      <wps:cNvCnPr/>
                      <wps:spPr>
                        <a:xfrm flipH="1">
                          <a:off x="0" y="0"/>
                          <a:ext cx="0" cy="23876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line w14:anchorId="0CAF206A" id="Straight Connector 349" o:spid="_x0000_s1026" style="position:absolute;flip:x;z-index:25256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53.5pt,1.65pt" to="453.5pt,18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" strokecolor="black [3213]" strokeweight="1.5pt">
                <v:stroke joinstyle="miter"/>
              </v:line>
            </w:pict>
          </mc:Fallback>
        </mc:AlternateContent>
      </w:r>
      <w:r>
        <w:rPr>
          <w:noProof/>
          <w:sz w:val="22"/>
          <w:szCs w:val="22"/>
          <w:lang w:val="en-GB"/>
        </w:rPr>
        <mc:AlternateContent>
          <mc:Choice Requires="wps">
            <w:drawing>
              <wp:anchor distT="0" distB="0" distL="114300" distR="114300" simplePos="0" relativeHeight="251658560" behindDoc="0" locked="0" layoutInCell="1" allowOverlap="1" wp14:anchorId="2AD8B58C" wp14:editId="5F4DA48F">
                <wp:simplePos x="0" y="0"/>
                <wp:positionH relativeFrom="column">
                  <wp:posOffset>4229099</wp:posOffset>
                </wp:positionH>
                <wp:positionV relativeFrom="paragraph">
                  <wp:posOffset>20955</wp:posOffset>
                </wp:positionV>
                <wp:extent cx="1529715" cy="730250"/>
                <wp:effectExtent l="0" t="0" r="32385" b="31750"/>
                <wp:wrapNone/>
                <wp:docPr id="348" name="Straight Connector 348"/>
                <wp:cNvGraphicFramePr/>
                <a:graphic xmlns:a="http://schemas.openxmlformats.org/drawingml/2006/main">
                  <a:graphicData uri="http://schemas.microsoft.com/office/word/2010/wordprocessingShape">
                    <wps:wsp>
                      <wps:cNvCnPr/>
                      <wps:spPr>
                        <a:xfrm flipV="1">
                          <a:off x="0" y="0"/>
                          <a:ext cx="1529715" cy="730250"/>
                        </a:xfrm>
                        <a:prstGeom prst="line">
                          <a:avLst/>
                        </a:prstGeom>
                        <a:ln w="19050">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xmlns:w16du="http://schemas.microsoft.com/office/word/2023/wordml/word16du">
            <w:pict>
              <v:line w14:anchorId="2904E95C" id="Straight Connector 348" o:spid="_x0000_s1026" style="position:absolute;flip:y;z-index:252562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33pt,1.65pt" to="453.45pt,5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" strokecolor="black [3213]" strokeweight="1.5pt">
                <v:stroke joinstyle="miter"/>
              </v:line>
            </w:pict>
          </mc:Fallback>
        </mc:AlternateContent>
      </w:r>
    </w:p>
    <w:p w14:paraId="4A1CEDEE" w14:textId="2EB0C612" w:rsidR="00D76406" w:rsidRPr="00D76406" w:rsidRDefault="00D76406" w:rsidP="00336C6C">
      <w:pPr>
        <w:tabs>
          <w:tab w:val="left" w:pos="6250"/>
        </w:tabs>
        <w:rPr>
          <w:sz w:val="22"/>
          <w:szCs w:val="22"/>
          <w:lang w:val="en-GB"/>
        </w:rPr>
      </w:pPr>
      <w:r w:rsidRPr="00D76406">
        <w:rPr>
          <w:noProof/>
          <w:sz w:val="22"/>
          <w:szCs w:val="22"/>
          <w:lang w:val="en-GB"/>
        </w:rPr>
        <mc:AlternateContent>
          <mc:Choice Requires="wps">
            <w:drawing>
              <wp:anchor distT="0" distB="0" distL="114300" distR="114300" simplePos="0" relativeHeight="251658517" behindDoc="1" locked="0" layoutInCell="1" allowOverlap="1" wp14:anchorId="5C5E9D05" wp14:editId="23F5A7BD">
                <wp:simplePos x="0" y="0"/>
                <wp:positionH relativeFrom="column">
                  <wp:posOffset>2286000</wp:posOffset>
                </wp:positionH>
                <wp:positionV relativeFrom="paragraph">
                  <wp:posOffset>2136140</wp:posOffset>
                </wp:positionV>
                <wp:extent cx="844550" cy="228600"/>
                <wp:effectExtent l="0" t="0" r="0" b="0"/>
                <wp:wrapNone/>
                <wp:docPr id="95" name="Text Box 95"/>
                <wp:cNvGraphicFramePr/>
                <a:graphic xmlns:a="http://schemas.openxmlformats.org/drawingml/2006/main">
                  <a:graphicData uri="http://schemas.microsoft.com/office/word/2010/wordprocessingShape">
                    <wps:wsp>
                      <wps:cNvSpPr txBox="1"/>
                      <wps:spPr>
                        <a:xfrm>
                          <a:off x="0" y="0"/>
                          <a:ext cx="844550" cy="228600"/>
                        </a:xfrm>
                        <a:prstGeom prst="rect">
                          <a:avLst/>
                        </a:prstGeom>
                        <a:solidFill>
                          <a:schemeClr val="lt1"/>
                        </a:solidFill>
                        <a:ln w="6350">
                          <a:noFill/>
                        </a:ln>
                      </wps:spPr>
                      <wps:txbx>
                        <w:txbxContent>
                          <w:p w14:paraId="14CB90EC" w14:textId="77777777" w:rsidR="00D76406" w:rsidRPr="00C21A51" w:rsidRDefault="00D76406" w:rsidP="00D76406">
                            <w:pPr>
                              <w:jc w:val="center"/>
                              <w:rPr>
                                <w:rFonts w:ascii="Arial" w:hAnsi="Arial" w:cs="Arial"/>
                                <w:sz w:val="18"/>
                                <w:szCs w:val="18"/>
                              </w:rPr>
                            </w:pPr>
                            <w:r>
                              <w:rPr>
                                <w:rFonts w:ascii="Arial" w:hAnsi="Arial" w:cs="Arial"/>
                                <w:sz w:val="18"/>
                                <w:szCs w:val="18"/>
                              </w:rPr>
                              <w:t>15 000 V DC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5E9D05" id="Text Box 95" o:spid="_x0000_s1137" type="#_x0000_t202" style="position:absolute;margin-left:180pt;margin-top:168.2pt;width:66.5pt;height:18pt;z-index:-25165796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" fillcolor="white [3201]" stroked="f" strokeweight=".5pt">
                <v:textbox>
                  <w:txbxContent>
                    <w:p w14:paraId="14CB90EC" w14:textId="77777777" w:rsidR="00D76406" w:rsidRPr="00C21A51" w:rsidRDefault="00D76406" w:rsidP="00D76406">
                      <w:pPr>
                        <w:jc w:val="center"/>
                        <w:rPr>
                          <w:rFonts w:ascii="Arial" w:hAnsi="Arial" w:cs="Arial"/>
                          <w:sz w:val="18"/>
                          <w:szCs w:val="18"/>
                        </w:rPr>
                      </w:pPr>
                      <w:r>
                        <w:rPr>
                          <w:rFonts w:ascii="Arial" w:hAnsi="Arial" w:cs="Arial"/>
                          <w:sz w:val="18"/>
                          <w:szCs w:val="18"/>
                        </w:rPr>
                        <w:t>15 000 V DC</w:t>
                      </w:r>
                    </w:p>
                  </w:txbxContent>
                </v:textbox>
              </v:shape>
            </w:pict>
          </mc:Fallback>
        </mc:AlternateContent>
      </w:r>
      <w:r w:rsidRPr="00D76406">
        <w:rPr>
          <w:noProof/>
          <w:sz w:val="22"/>
          <w:szCs w:val="22"/>
          <w:lang w:val="en-GB"/>
        </w:rPr>
        <mc:AlternateContent>
          <mc:Choice Requires="wps">
            <w:drawing>
              <wp:anchor distT="0" distB="0" distL="114300" distR="114300" simplePos="0" relativeHeight="251658516" behindDoc="0" locked="0" layoutInCell="1" allowOverlap="1" wp14:anchorId="773B35FC" wp14:editId="0C0CFD4C">
                <wp:simplePos x="0" y="0"/>
                <wp:positionH relativeFrom="column">
                  <wp:posOffset>1371600</wp:posOffset>
                </wp:positionH>
                <wp:positionV relativeFrom="paragraph">
                  <wp:posOffset>307340</wp:posOffset>
                </wp:positionV>
                <wp:extent cx="342900" cy="285750"/>
                <wp:effectExtent l="0" t="0" r="76200" b="57150"/>
                <wp:wrapNone/>
                <wp:docPr id="96" name="Straight Arrow Connector 96"/>
                <wp:cNvGraphicFramePr/>
                <a:graphic xmlns:a="http://schemas.openxmlformats.org/drawingml/2006/main">
                  <a:graphicData uri="http://schemas.microsoft.com/office/word/2010/wordprocessingShape">
                    <wps:wsp>
                      <wps:cNvCnPr/>
                      <wps:spPr>
                        <a:xfrm>
                          <a:off x="0" y="0"/>
                          <a:ext cx="342900" cy="28575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7703FC0C" id="Straight Arrow Connector 96" o:spid="_x0000_s1026" type="#_x0000_t32" style="position:absolute;margin-left:108pt;margin-top:24.2pt;width:27pt;height:22.5pt;z-index:25250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" strokecolor="black [3213]" strokeweight=".5pt">
                <v:stroke endarrow="block" joinstyle="miter"/>
              </v:shape>
            </w:pict>
          </mc:Fallback>
        </mc:AlternateContent>
      </w:r>
      <w:r w:rsidRPr="00D76406">
        <w:rPr>
          <w:noProof/>
          <w:sz w:val="22"/>
          <w:szCs w:val="22"/>
          <w:lang w:val="en-GB"/>
        </w:rPr>
        <mc:AlternateContent>
          <mc:Choice Requires="wps">
            <w:drawing>
              <wp:anchor distT="0" distB="0" distL="114300" distR="114300" simplePos="0" relativeHeight="251658511" behindDoc="0" locked="0" layoutInCell="1" allowOverlap="1" wp14:anchorId="4F14411E" wp14:editId="695DFF09">
                <wp:simplePos x="0" y="0"/>
                <wp:positionH relativeFrom="column">
                  <wp:posOffset>457200</wp:posOffset>
                </wp:positionH>
                <wp:positionV relativeFrom="paragraph">
                  <wp:posOffset>1047750</wp:posOffset>
                </wp:positionV>
                <wp:extent cx="0" cy="800100"/>
                <wp:effectExtent l="0" t="0" r="38100" b="19050"/>
                <wp:wrapNone/>
                <wp:docPr id="103" name="Straight Connector 103"/>
                <wp:cNvGraphicFramePr/>
                <a:graphic xmlns:a="http://schemas.openxmlformats.org/drawingml/2006/main">
                  <a:graphicData uri="http://schemas.microsoft.com/office/word/2010/wordprocessingShape">
                    <wps:wsp>
                      <wps:cNvCnPr/>
                      <wps:spPr>
                        <a:xfrm>
                          <a:off x="0" y="0"/>
                          <a:ext cx="0" cy="8001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w:pict>
              <v:line w14:anchorId="43CDF8E1" id="Straight Connector 103" o:spid="_x0000_s1026" style="position:absolute;z-index:252496896;visibility:visible;mso-wrap-style:square;mso-wrap-distance-left:9pt;mso-wrap-distance-top:0;mso-wrap-distance-right:9pt;mso-wrap-distance-bottom:0;mso-position-horizontal:absolute;mso-position-horizontal-relative:text;mso-position-vertical:absolute;mso-position-vertical-relative:text" from="36pt,82.5pt" to="36pt,1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" strokecolor="black [3213]" strokeweight="1.5pt">
                <v:stroke joinstyle="miter"/>
              </v:line>
            </w:pict>
          </mc:Fallback>
        </mc:AlternateContent>
      </w:r>
      <w:r w:rsidRPr="00D76406">
        <w:rPr>
          <w:noProof/>
          <w:sz w:val="22"/>
          <w:szCs w:val="22"/>
          <w:lang w:val="en-GB"/>
        </w:rPr>
        <mc:AlternateContent>
          <mc:Choice Requires="wps">
            <w:drawing>
              <wp:anchor distT="0" distB="0" distL="114300" distR="114300" simplePos="0" relativeHeight="251658510" behindDoc="0" locked="0" layoutInCell="1" allowOverlap="1" wp14:anchorId="0C5631C0" wp14:editId="560DDF79">
                <wp:simplePos x="0" y="0"/>
                <wp:positionH relativeFrom="column">
                  <wp:posOffset>457200</wp:posOffset>
                </wp:positionH>
                <wp:positionV relativeFrom="paragraph">
                  <wp:posOffset>1047750</wp:posOffset>
                </wp:positionV>
                <wp:extent cx="457200" cy="0"/>
                <wp:effectExtent l="0" t="0" r="0" b="0"/>
                <wp:wrapNone/>
                <wp:docPr id="104" name="Straight Connector 104"/>
                <wp:cNvGraphicFramePr/>
                <a:graphic xmlns:a="http://schemas.openxmlformats.org/drawingml/2006/main">
                  <a:graphicData uri="http://schemas.microsoft.com/office/word/2010/wordprocessingShape">
                    <wps:wsp>
                      <wps:cNvCnPr/>
                      <wps:spPr>
                        <a:xfrm flipH="1">
                          <a:off x="0" y="0"/>
                          <a:ext cx="457200" cy="0"/>
                        </a:xfrm>
                        <a:prstGeom prst="line">
                          <a:avLst/>
                        </a:prstGeom>
                        <a:ln w="19050">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du="http://schemas.microsoft.com/office/word/2023/wordml/word16du">
            <w:pict>
              <v:line w14:anchorId="080142B3" id="Straight Connector 104" o:spid="_x0000_s1026" style="position:absolute;flip:x;z-index:252495872;visibility:visible;mso-wrap-style:square;mso-wrap-distance-left:9pt;mso-wrap-distance-top:0;mso-wrap-distance-right:9pt;mso-wrap-distance-bottom:0;mso-position-horizontal:absolute;mso-position-horizontal-relative:text;mso-position-vertical:absolute;mso-position-vertical-relative:text" from="36pt,82.5pt" to="1in,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" strokecolor="black [3213]" strokeweight="1.5pt">
                <v:stroke joinstyle="miter"/>
              </v:line>
            </w:pict>
          </mc:Fallback>
        </mc:AlternateContent>
      </w:r>
      <w:r w:rsidRPr="00D76406">
        <w:rPr>
          <w:noProof/>
          <w:sz w:val="22"/>
          <w:szCs w:val="22"/>
          <w:lang w:val="en-GB"/>
        </w:rPr>
        <mc:AlternateContent>
          <mc:Choice Requires="wps">
            <w:drawing>
              <wp:anchor distT="0" distB="0" distL="114300" distR="114300" simplePos="0" relativeHeight="251658500" behindDoc="0" locked="0" layoutInCell="1" allowOverlap="1" wp14:anchorId="73BADC52" wp14:editId="6D4311AD">
                <wp:simplePos x="0" y="0"/>
                <wp:positionH relativeFrom="column">
                  <wp:posOffset>1257300</wp:posOffset>
                </wp:positionH>
                <wp:positionV relativeFrom="paragraph">
                  <wp:posOffset>590550</wp:posOffset>
                </wp:positionV>
                <wp:extent cx="3086100" cy="914400"/>
                <wp:effectExtent l="0" t="0" r="19050" b="19050"/>
                <wp:wrapNone/>
                <wp:docPr id="108" name="Rectangle: Rounded Corners 108"/>
                <wp:cNvGraphicFramePr/>
                <a:graphic xmlns:a="http://schemas.openxmlformats.org/drawingml/2006/main">
                  <a:graphicData uri="http://schemas.microsoft.com/office/word/2010/wordprocessingShape">
                    <wps:wsp>
                      <wps:cNvSpPr/>
                      <wps:spPr>
                        <a:xfrm>
                          <a:off x="0" y="0"/>
                          <a:ext cx="3086100" cy="914400"/>
                        </a:xfrm>
                        <a:prstGeom prst="round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du="http://schemas.microsoft.com/office/word/2023/wordml/word16du">
            <w:pict>
              <v:roundrect w14:anchorId="43819169" id="Rectangle: Rounded Corners 108" o:spid="_x0000_s1026" style="position:absolute;margin-left:99pt;margin-top:46.5pt;width:243pt;height:1in;z-index:2524856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" filled="f" strokecolor="black [3213]" strokeweight="1.5pt">
                <v:stroke joinstyle="miter"/>
              </v:roundrect>
            </w:pict>
          </mc:Fallback>
        </mc:AlternateContent>
      </w:r>
      <w:r w:rsidRPr="00D76406">
        <w:rPr>
          <w:noProof/>
          <w:sz w:val="22"/>
          <w:szCs w:val="22"/>
          <w:lang w:val="en-GB"/>
        </w:rPr>
        <mc:AlternateContent>
          <mc:Choice Requires="wps">
            <w:drawing>
              <wp:anchor distT="0" distB="0" distL="114300" distR="114300" simplePos="0" relativeHeight="251658502" behindDoc="0" locked="0" layoutInCell="1" allowOverlap="1" wp14:anchorId="266D1049" wp14:editId="410A0931">
                <wp:simplePos x="0" y="0"/>
                <wp:positionH relativeFrom="column">
                  <wp:posOffset>914400</wp:posOffset>
                </wp:positionH>
                <wp:positionV relativeFrom="paragraph">
                  <wp:posOffset>933450</wp:posOffset>
                </wp:positionV>
                <wp:extent cx="457200" cy="228600"/>
                <wp:effectExtent l="0" t="0" r="19050" b="19050"/>
                <wp:wrapNone/>
                <wp:docPr id="109" name="Rectangle 109"/>
                <wp:cNvGraphicFramePr/>
                <a:graphic xmlns:a="http://schemas.openxmlformats.org/drawingml/2006/main">
                  <a:graphicData uri="http://schemas.microsoft.com/office/word/2010/wordprocessingShape">
                    <wps:wsp>
                      <wps:cNvSpPr/>
                      <wps:spPr>
                        <a:xfrm>
                          <a:off x="0" y="0"/>
                          <a:ext cx="457200" cy="228600"/>
                        </a:xfrm>
                        <a:prstGeom prst="rect">
                          <a:avLst/>
                        </a:prstGeom>
                        <a:solidFill>
                          <a:schemeClr val="bg1">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du="http://schemas.microsoft.com/office/word/2023/wordml/word16du">
            <w:pict>
              <v:rect w14:anchorId="4E791D62" id="Rectangle 109" o:spid="_x0000_s1026" style="position:absolute;margin-left:1in;margin-top:73.5pt;width:36pt;height:18pt;z-index:252487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" fillcolor="#bfbfbf [2412]" strokecolor="black [3213]" strokeweight="1pt"/>
            </w:pict>
          </mc:Fallback>
        </mc:AlternateContent>
      </w:r>
      <w:r w:rsidRPr="00D76406">
        <w:rPr>
          <w:noProof/>
          <w:sz w:val="22"/>
          <w:szCs w:val="22"/>
          <w:lang w:val="en-GB"/>
        </w:rPr>
        <mc:AlternateContent>
          <mc:Choice Requires="wps">
            <w:drawing>
              <wp:anchor distT="0" distB="0" distL="114300" distR="114300" simplePos="0" relativeHeight="251658501" behindDoc="0" locked="0" layoutInCell="1" allowOverlap="1" wp14:anchorId="19D67C7C" wp14:editId="390F73A5">
                <wp:simplePos x="0" y="0"/>
                <wp:positionH relativeFrom="column">
                  <wp:posOffset>1371600</wp:posOffset>
                </wp:positionH>
                <wp:positionV relativeFrom="paragraph">
                  <wp:posOffset>819150</wp:posOffset>
                </wp:positionV>
                <wp:extent cx="114300" cy="457200"/>
                <wp:effectExtent l="0" t="0" r="19050" b="19050"/>
                <wp:wrapNone/>
                <wp:docPr id="110" name="Rectangle 110"/>
                <wp:cNvGraphicFramePr/>
                <a:graphic xmlns:a="http://schemas.openxmlformats.org/drawingml/2006/main">
                  <a:graphicData uri="http://schemas.microsoft.com/office/word/2010/wordprocessingShape">
                    <wps:wsp>
                      <wps:cNvSpPr/>
                      <wps:spPr>
                        <a:xfrm>
                          <a:off x="0" y="0"/>
                          <a:ext cx="114300" cy="457200"/>
                        </a:xfrm>
                        <a:prstGeom prst="rect">
                          <a:avLst/>
                        </a:prstGeom>
                        <a:solidFill>
                          <a:schemeClr val="bg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ect w14:anchorId="67C6520A" id="Rectangle 110" o:spid="_x0000_s1026" style="position:absolute;margin-left:108pt;margin-top:64.5pt;width:9pt;height:36pt;z-index:25248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" fillcolor="#bfbfbf [2412]" strokecolor="#1f4d78 [1604]" strokeweight="1pt"/>
            </w:pict>
          </mc:Fallback>
        </mc:AlternateContent>
      </w:r>
      <w:r w:rsidRPr="00D76406">
        <w:rPr>
          <w:noProof/>
          <w:sz w:val="22"/>
          <w:szCs w:val="22"/>
          <w:lang w:val="en-GB"/>
        </w:rPr>
        <mc:AlternateContent>
          <mc:Choice Requires="wps">
            <w:drawing>
              <wp:anchor distT="0" distB="0" distL="114300" distR="114300" simplePos="0" relativeHeight="251658509" behindDoc="0" locked="0" layoutInCell="1" allowOverlap="1" wp14:anchorId="4590D745" wp14:editId="20D4486D">
                <wp:simplePos x="0" y="0"/>
                <wp:positionH relativeFrom="column">
                  <wp:posOffset>457200</wp:posOffset>
                </wp:positionH>
                <wp:positionV relativeFrom="paragraph">
                  <wp:posOffset>1162050</wp:posOffset>
                </wp:positionV>
                <wp:extent cx="0" cy="685800"/>
                <wp:effectExtent l="0" t="0" r="38100" b="19050"/>
                <wp:wrapNone/>
                <wp:docPr id="111" name="Straight Connector 111"/>
                <wp:cNvGraphicFramePr/>
                <a:graphic xmlns:a="http://schemas.openxmlformats.org/drawingml/2006/main">
                  <a:graphicData uri="http://schemas.microsoft.com/office/word/2010/wordprocessingShape">
                    <wps:wsp>
                      <wps:cNvCnPr/>
                      <wps:spPr>
                        <a:xfrm flipV="1">
                          <a:off x="0" y="0"/>
                          <a:ext cx="0" cy="6858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w:pict>
              <v:line w14:anchorId="5FAC896F" id="Straight Connector 111" o:spid="_x0000_s1026" style="position:absolute;flip:y;z-index:252494848;visibility:visible;mso-wrap-style:square;mso-wrap-distance-left:9pt;mso-wrap-distance-top:0;mso-wrap-distance-right:9pt;mso-wrap-distance-bottom:0;mso-position-horizontal:absolute;mso-position-horizontal-relative:text;mso-position-vertical:absolute;mso-position-vertical-relative:text" from="36pt,91.5pt" to="36pt,1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" strokecolor="#5b9bd5 [3204]" strokeweight=".5pt">
                <v:stroke joinstyle="miter"/>
              </v:line>
            </w:pict>
          </mc:Fallback>
        </mc:AlternateContent>
      </w:r>
      <w:r w:rsidRPr="00D76406">
        <w:rPr>
          <w:noProof/>
          <w:sz w:val="22"/>
          <w:szCs w:val="22"/>
          <w:lang w:val="en-GB"/>
        </w:rPr>
        <mc:AlternateContent>
          <mc:Choice Requires="wps">
            <w:drawing>
              <wp:anchor distT="0" distB="0" distL="114300" distR="114300" simplePos="0" relativeHeight="251658508" behindDoc="0" locked="0" layoutInCell="1" allowOverlap="1" wp14:anchorId="57A3524F" wp14:editId="0AEB3C04">
                <wp:simplePos x="0" y="0"/>
                <wp:positionH relativeFrom="column">
                  <wp:posOffset>457200</wp:posOffset>
                </wp:positionH>
                <wp:positionV relativeFrom="paragraph">
                  <wp:posOffset>1847850</wp:posOffset>
                </wp:positionV>
                <wp:extent cx="2171700" cy="0"/>
                <wp:effectExtent l="0" t="0" r="0" b="0"/>
                <wp:wrapNone/>
                <wp:docPr id="112" name="Straight Connector 112"/>
                <wp:cNvGraphicFramePr/>
                <a:graphic xmlns:a="http://schemas.openxmlformats.org/drawingml/2006/main">
                  <a:graphicData uri="http://schemas.microsoft.com/office/word/2010/wordprocessingShape">
                    <wps:wsp>
                      <wps:cNvCnPr/>
                      <wps:spPr>
                        <a:xfrm flipH="1">
                          <a:off x="0" y="0"/>
                          <a:ext cx="2171700" cy="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du="http://schemas.microsoft.com/office/word/2023/wordml/word16du">
            <w:pict>
              <v:line w14:anchorId="7CB13BDE" id="Straight Connector 112" o:spid="_x0000_s1026" style="position:absolute;flip:x;z-index:252493824;visibility:visible;mso-wrap-style:square;mso-wrap-distance-left:9pt;mso-wrap-distance-top:0;mso-wrap-distance-right:9pt;mso-wrap-distance-bottom:0;mso-position-horizontal:absolute;mso-position-horizontal-relative:text;mso-position-vertical:absolute;mso-position-vertical-relative:text" from="36pt,145.5pt" to="207pt,1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" strokecolor="black [3200]" strokeweight="1.5pt">
                <v:stroke joinstyle="miter"/>
              </v:line>
            </w:pict>
          </mc:Fallback>
        </mc:AlternateContent>
      </w:r>
      <w:r w:rsidRPr="00D76406">
        <w:rPr>
          <w:noProof/>
          <w:sz w:val="22"/>
          <w:szCs w:val="22"/>
          <w:lang w:val="en-GB"/>
        </w:rPr>
        <mc:AlternateContent>
          <mc:Choice Requires="wps">
            <w:drawing>
              <wp:anchor distT="0" distB="0" distL="114300" distR="114300" simplePos="0" relativeHeight="251658507" behindDoc="0" locked="0" layoutInCell="1" allowOverlap="1" wp14:anchorId="3023D91B" wp14:editId="7D6A24B0">
                <wp:simplePos x="0" y="0"/>
                <wp:positionH relativeFrom="column">
                  <wp:posOffset>2743200</wp:posOffset>
                </wp:positionH>
                <wp:positionV relativeFrom="paragraph">
                  <wp:posOffset>1651000</wp:posOffset>
                </wp:positionV>
                <wp:extent cx="0" cy="425450"/>
                <wp:effectExtent l="0" t="0" r="38100" b="31750"/>
                <wp:wrapNone/>
                <wp:docPr id="113" name="Straight Connector 113"/>
                <wp:cNvGraphicFramePr/>
                <a:graphic xmlns:a="http://schemas.openxmlformats.org/drawingml/2006/main">
                  <a:graphicData uri="http://schemas.microsoft.com/office/word/2010/wordprocessingShape">
                    <wps:wsp>
                      <wps:cNvCnPr/>
                      <wps:spPr>
                        <a:xfrm>
                          <a:off x="0" y="0"/>
                          <a:ext cx="0" cy="42545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xmlns:w16du="http://schemas.microsoft.com/office/word/2023/wordml/word16du">
            <w:pict>
              <v:line w14:anchorId="33F7932C" id="Straight Connector 113" o:spid="_x0000_s1026" style="position:absolute;z-index:2524928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in,130pt" to="3in,1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" strokecolor="black [3200]" strokeweight="1.5pt">
                <v:stroke joinstyle="miter"/>
              </v:line>
            </w:pict>
          </mc:Fallback>
        </mc:AlternateContent>
      </w:r>
      <w:r w:rsidRPr="00D76406">
        <w:rPr>
          <w:noProof/>
          <w:sz w:val="22"/>
          <w:szCs w:val="22"/>
          <w:lang w:val="en-GB"/>
        </w:rPr>
        <mc:AlternateContent>
          <mc:Choice Requires="wps">
            <w:drawing>
              <wp:anchor distT="0" distB="0" distL="114300" distR="114300" simplePos="0" relativeHeight="251658506" behindDoc="0" locked="0" layoutInCell="1" allowOverlap="1" wp14:anchorId="19964707" wp14:editId="6C0E7FD4">
                <wp:simplePos x="0" y="0"/>
                <wp:positionH relativeFrom="column">
                  <wp:posOffset>2628900</wp:posOffset>
                </wp:positionH>
                <wp:positionV relativeFrom="paragraph">
                  <wp:posOffset>1733550</wp:posOffset>
                </wp:positionV>
                <wp:extent cx="0" cy="228600"/>
                <wp:effectExtent l="0" t="0" r="38100" b="19050"/>
                <wp:wrapNone/>
                <wp:docPr id="114" name="Straight Connector 114"/>
                <wp:cNvGraphicFramePr/>
                <a:graphic xmlns:a="http://schemas.openxmlformats.org/drawingml/2006/main">
                  <a:graphicData uri="http://schemas.microsoft.com/office/word/2010/wordprocessingShape">
                    <wps:wsp>
                      <wps:cNvCnPr/>
                      <wps:spPr>
                        <a:xfrm>
                          <a:off x="0" y="0"/>
                          <a:ext cx="0" cy="22860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du="http://schemas.microsoft.com/office/word/2023/wordml/word16du">
            <w:pict>
              <v:line w14:anchorId="7727F53C" id="Straight Connector 114" o:spid="_x0000_s1026" style="position:absolute;z-index:252491776;visibility:visible;mso-wrap-style:square;mso-wrap-distance-left:9pt;mso-wrap-distance-top:0;mso-wrap-distance-right:9pt;mso-wrap-distance-bottom:0;mso-position-horizontal:absolute;mso-position-horizontal-relative:text;mso-position-vertical:absolute;mso-position-vertical-relative:text" from="207pt,136.5pt" to="207pt,1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" strokecolor="black [3200]" strokeweight="1.5pt">
                <v:stroke joinstyle="miter"/>
              </v:line>
            </w:pict>
          </mc:Fallback>
        </mc:AlternateContent>
      </w:r>
      <w:r w:rsidR="00336C6C">
        <w:rPr>
          <w:sz w:val="22"/>
          <w:szCs w:val="22"/>
          <w:lang w:val="en-GB"/>
        </w:rPr>
        <w:tab/>
      </w:r>
    </w:p>
    <w:p w14:paraId="52E0AC36" w14:textId="2D5E4176" w:rsidR="00D76406" w:rsidRPr="00D76406" w:rsidRDefault="00336C6C" w:rsidP="00D76406">
      <w:pPr>
        <w:rPr>
          <w:sz w:val="22"/>
          <w:szCs w:val="22"/>
          <w:lang w:val="en-GB"/>
        </w:rPr>
      </w:pPr>
      <w:r w:rsidRPr="00D76406">
        <w:rPr>
          <w:noProof/>
          <w:sz w:val="22"/>
          <w:szCs w:val="22"/>
          <w:lang w:val="en-GB"/>
        </w:rPr>
        <mc:AlternateContent>
          <mc:Choice Requires="wps">
            <w:drawing>
              <wp:anchor distT="0" distB="0" distL="114300" distR="114300" simplePos="0" relativeHeight="251658505" behindDoc="0" locked="0" layoutInCell="1" allowOverlap="1" wp14:anchorId="03B09CD4" wp14:editId="318FE0E0">
                <wp:simplePos x="0" y="0"/>
                <wp:positionH relativeFrom="column">
                  <wp:posOffset>5650865</wp:posOffset>
                </wp:positionH>
                <wp:positionV relativeFrom="paragraph">
                  <wp:posOffset>159385</wp:posOffset>
                </wp:positionV>
                <wp:extent cx="107950" cy="1606550"/>
                <wp:effectExtent l="0" t="0" r="25400" b="12700"/>
                <wp:wrapNone/>
                <wp:docPr id="105" name="Rectangle 105"/>
                <wp:cNvGraphicFramePr/>
                <a:graphic xmlns:a="http://schemas.openxmlformats.org/drawingml/2006/main">
                  <a:graphicData uri="http://schemas.microsoft.com/office/word/2010/wordprocessingShape">
                    <wps:wsp>
                      <wps:cNvSpPr/>
                      <wps:spPr>
                        <a:xfrm>
                          <a:off x="0" y="0"/>
                          <a:ext cx="107950" cy="1606550"/>
                        </a:xfrm>
                        <a:prstGeom prst="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ect w14:anchorId="5D3BB480" id="Rectangle 105" o:spid="_x0000_s1026" style="position:absolute;margin-left:444.95pt;margin-top:12.55pt;width:8.5pt;height:126.5pt;z-index:25249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" fillcolor="#f2f2f2 [3052]" strokecolor="#1f4d78 [1604]" strokeweight="1pt"/>
            </w:pict>
          </mc:Fallback>
        </mc:AlternateContent>
      </w:r>
      <w:r w:rsidR="002F7E51" w:rsidRPr="00D76406">
        <w:rPr>
          <w:noProof/>
          <w:sz w:val="22"/>
          <w:szCs w:val="22"/>
          <w:lang w:val="en-GB"/>
        </w:rPr>
        <mc:AlternateContent>
          <mc:Choice Requires="wps">
            <w:drawing>
              <wp:anchor distT="0" distB="0" distL="114300" distR="114300" simplePos="0" relativeHeight="251658520" behindDoc="1" locked="0" layoutInCell="1" allowOverlap="1" wp14:anchorId="25332CE6" wp14:editId="034AC6A7">
                <wp:simplePos x="0" y="0"/>
                <wp:positionH relativeFrom="column">
                  <wp:posOffset>2381250</wp:posOffset>
                </wp:positionH>
                <wp:positionV relativeFrom="paragraph">
                  <wp:posOffset>32385</wp:posOffset>
                </wp:positionV>
                <wp:extent cx="914400" cy="228600"/>
                <wp:effectExtent l="0" t="0" r="0" b="0"/>
                <wp:wrapNone/>
                <wp:docPr id="92" name="Text Box 92"/>
                <wp:cNvGraphicFramePr/>
                <a:graphic xmlns:a="http://schemas.openxmlformats.org/drawingml/2006/main">
                  <a:graphicData uri="http://schemas.microsoft.com/office/word/2010/wordprocessingShape">
                    <wps:wsp>
                      <wps:cNvSpPr txBox="1"/>
                      <wps:spPr>
                        <a:xfrm>
                          <a:off x="0" y="0"/>
                          <a:ext cx="914400" cy="228600"/>
                        </a:xfrm>
                        <a:prstGeom prst="rect">
                          <a:avLst/>
                        </a:prstGeom>
                        <a:solidFill>
                          <a:schemeClr val="lt1"/>
                        </a:solidFill>
                        <a:ln w="6350">
                          <a:noFill/>
                        </a:ln>
                      </wps:spPr>
                      <wps:txbx>
                        <w:txbxContent>
                          <w:p w14:paraId="4F7E875A" w14:textId="77777777" w:rsidR="00D76406" w:rsidRPr="00C21A51" w:rsidRDefault="00D76406" w:rsidP="00D76406">
                            <w:pPr>
                              <w:jc w:val="center"/>
                              <w:rPr>
                                <w:rFonts w:ascii="Arial" w:hAnsi="Arial" w:cs="Arial"/>
                                <w:sz w:val="18"/>
                                <w:szCs w:val="18"/>
                              </w:rPr>
                            </w:pPr>
                            <w:r>
                              <w:rPr>
                                <w:rFonts w:ascii="Arial" w:hAnsi="Arial" w:cs="Arial"/>
                                <w:sz w:val="18"/>
                                <w:szCs w:val="18"/>
                              </w:rPr>
                              <w:t>Cathode Rays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332CE6" id="Text Box 92" o:spid="_x0000_s1138" type="#_x0000_t202" style="position:absolute;margin-left:187.5pt;margin-top:2.55pt;width:1in;height:18pt;z-index:-251657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" fillcolor="white [3201]" stroked="f" strokeweight=".5pt">
                <v:textbox>
                  <w:txbxContent>
                    <w:p w14:paraId="4F7E875A" w14:textId="77777777" w:rsidR="00D76406" w:rsidRPr="00C21A51" w:rsidRDefault="00D76406" w:rsidP="00D76406">
                      <w:pPr>
                        <w:jc w:val="center"/>
                        <w:rPr>
                          <w:rFonts w:ascii="Arial" w:hAnsi="Arial" w:cs="Arial"/>
                          <w:sz w:val="18"/>
                          <w:szCs w:val="18"/>
                        </w:rPr>
                      </w:pPr>
                      <w:r>
                        <w:rPr>
                          <w:rFonts w:ascii="Arial" w:hAnsi="Arial" w:cs="Arial"/>
                          <w:sz w:val="18"/>
                          <w:szCs w:val="18"/>
                        </w:rPr>
                        <w:t>Cathode Rays</w:t>
                      </w:r>
                    </w:p>
                  </w:txbxContent>
                </v:textbox>
              </v:shape>
            </w:pict>
          </mc:Fallback>
        </mc:AlternateContent>
      </w:r>
    </w:p>
    <w:p w14:paraId="103B6AE9" w14:textId="09AC1586" w:rsidR="00D76406" w:rsidRPr="00D76406" w:rsidRDefault="00D76406" w:rsidP="00D76406">
      <w:pPr>
        <w:rPr>
          <w:sz w:val="22"/>
          <w:szCs w:val="22"/>
          <w:lang w:val="en-GB"/>
        </w:rPr>
      </w:pPr>
    </w:p>
    <w:p w14:paraId="52813792" w14:textId="55771255" w:rsidR="00D76406" w:rsidRPr="00D76406" w:rsidRDefault="00336C6C" w:rsidP="00D76406">
      <w:pPr>
        <w:rPr>
          <w:sz w:val="22"/>
          <w:szCs w:val="22"/>
          <w:lang w:val="en-GB"/>
        </w:rPr>
      </w:pPr>
      <w:r w:rsidRPr="00D76406">
        <w:rPr>
          <w:noProof/>
          <w:sz w:val="22"/>
          <w:szCs w:val="22"/>
          <w:lang w:val="en-GB"/>
        </w:rPr>
        <mc:AlternateContent>
          <mc:Choice Requires="wps">
            <w:drawing>
              <wp:anchor distT="0" distB="0" distL="114300" distR="114300" simplePos="0" relativeHeight="251658565" behindDoc="0" locked="0" layoutInCell="1" allowOverlap="1" wp14:anchorId="7A0D5365" wp14:editId="341C9AE0">
                <wp:simplePos x="0" y="0"/>
                <wp:positionH relativeFrom="column">
                  <wp:posOffset>4799965</wp:posOffset>
                </wp:positionH>
                <wp:positionV relativeFrom="paragraph">
                  <wp:posOffset>91440</wp:posOffset>
                </wp:positionV>
                <wp:extent cx="539750" cy="95250"/>
                <wp:effectExtent l="0" t="0" r="12700" b="19050"/>
                <wp:wrapNone/>
                <wp:docPr id="353" name="Rectangle 353"/>
                <wp:cNvGraphicFramePr/>
                <a:graphic xmlns:a="http://schemas.openxmlformats.org/drawingml/2006/main">
                  <a:graphicData uri="http://schemas.microsoft.com/office/word/2010/wordprocessingShape">
                    <wps:wsp>
                      <wps:cNvSpPr/>
                      <wps:spPr>
                        <a:xfrm>
                          <a:off x="0" y="0"/>
                          <a:ext cx="539750" cy="95250"/>
                        </a:xfrm>
                        <a:prstGeom prst="rect">
                          <a:avLst/>
                        </a:prstGeom>
                        <a:solidFill>
                          <a:schemeClr val="bg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ect w14:anchorId="7B9D66BB" id="Rectangle 353" o:spid="_x0000_s1026" style="position:absolute;margin-left:377.95pt;margin-top:7.2pt;width:42.5pt;height:7.5pt;z-index:25256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" fillcolor="#bfbfbf [2412]" strokecolor="#1f4d78 [1604]" strokeweight="1pt"/>
            </w:pict>
          </mc:Fallback>
        </mc:AlternateContent>
      </w:r>
      <w:r w:rsidRPr="00D76406">
        <w:rPr>
          <w:noProof/>
          <w:sz w:val="22"/>
          <w:szCs w:val="22"/>
          <w:lang w:val="en-GB"/>
        </w:rPr>
        <mc:AlternateContent>
          <mc:Choice Requires="wps">
            <w:drawing>
              <wp:anchor distT="0" distB="0" distL="114300" distR="114300" simplePos="0" relativeHeight="251658519" behindDoc="1" locked="0" layoutInCell="1" allowOverlap="1" wp14:anchorId="4D1F455C" wp14:editId="78B72BEF">
                <wp:simplePos x="0" y="0"/>
                <wp:positionH relativeFrom="column">
                  <wp:posOffset>2971800</wp:posOffset>
                </wp:positionH>
                <wp:positionV relativeFrom="paragraph">
                  <wp:posOffset>123825</wp:posOffset>
                </wp:positionV>
                <wp:extent cx="660400" cy="228600"/>
                <wp:effectExtent l="0" t="0" r="6350" b="0"/>
                <wp:wrapNone/>
                <wp:docPr id="93" name="Text Box 93"/>
                <wp:cNvGraphicFramePr/>
                <a:graphic xmlns:a="http://schemas.openxmlformats.org/drawingml/2006/main">
                  <a:graphicData uri="http://schemas.microsoft.com/office/word/2010/wordprocessingShape">
                    <wps:wsp>
                      <wps:cNvSpPr txBox="1"/>
                      <wps:spPr>
                        <a:xfrm>
                          <a:off x="0" y="0"/>
                          <a:ext cx="660400" cy="228600"/>
                        </a:xfrm>
                        <a:prstGeom prst="rect">
                          <a:avLst/>
                        </a:prstGeom>
                        <a:solidFill>
                          <a:schemeClr val="lt1"/>
                        </a:solidFill>
                        <a:ln w="6350">
                          <a:noFill/>
                        </a:ln>
                      </wps:spPr>
                      <wps:txbx>
                        <w:txbxContent>
                          <w:p w14:paraId="6AAA48BB" w14:textId="6CE15867" w:rsidR="00D76406" w:rsidRPr="00C21A51" w:rsidRDefault="002F7E51" w:rsidP="00D76406">
                            <w:pPr>
                              <w:jc w:val="center"/>
                              <w:rPr>
                                <w:rFonts w:ascii="Arial" w:hAnsi="Arial" w:cs="Arial"/>
                                <w:sz w:val="18"/>
                                <w:szCs w:val="18"/>
                              </w:rPr>
                            </w:pPr>
                            <w:r>
                              <w:rPr>
                                <w:rFonts w:ascii="Arial" w:hAnsi="Arial" w:cs="Arial"/>
                                <w:sz w:val="18"/>
                                <w:szCs w:val="18"/>
                              </w:rPr>
                              <w:t>An</w:t>
                            </w:r>
                            <w:r w:rsidR="00D76406">
                              <w:rPr>
                                <w:rFonts w:ascii="Arial" w:hAnsi="Arial" w:cs="Arial"/>
                                <w:sz w:val="18"/>
                                <w:szCs w:val="18"/>
                              </w:rPr>
                              <w:t>ode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1F455C" id="Text Box 93" o:spid="_x0000_s1139" type="#_x0000_t202" style="position:absolute;margin-left:234pt;margin-top:9.75pt;width:52pt;height:18pt;z-index:-25165796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" fillcolor="white [3201]" stroked="f" strokeweight=".5pt">
                <v:textbox>
                  <w:txbxContent>
                    <w:p w14:paraId="6AAA48BB" w14:textId="6CE15867" w:rsidR="00D76406" w:rsidRPr="00C21A51" w:rsidRDefault="002F7E51" w:rsidP="00D76406">
                      <w:pPr>
                        <w:jc w:val="center"/>
                        <w:rPr>
                          <w:rFonts w:ascii="Arial" w:hAnsi="Arial" w:cs="Arial"/>
                          <w:sz w:val="18"/>
                          <w:szCs w:val="18"/>
                        </w:rPr>
                      </w:pPr>
                      <w:r>
                        <w:rPr>
                          <w:rFonts w:ascii="Arial" w:hAnsi="Arial" w:cs="Arial"/>
                          <w:sz w:val="18"/>
                          <w:szCs w:val="18"/>
                        </w:rPr>
                        <w:t>An</w:t>
                      </w:r>
                      <w:r w:rsidR="00D76406">
                        <w:rPr>
                          <w:rFonts w:ascii="Arial" w:hAnsi="Arial" w:cs="Arial"/>
                          <w:sz w:val="18"/>
                          <w:szCs w:val="18"/>
                        </w:rPr>
                        <w:t>ode</w:t>
                      </w:r>
                    </w:p>
                  </w:txbxContent>
                </v:textbox>
              </v:shape>
            </w:pict>
          </mc:Fallback>
        </mc:AlternateContent>
      </w:r>
      <w:r>
        <w:rPr>
          <w:noProof/>
          <w:sz w:val="22"/>
          <w:szCs w:val="22"/>
          <w:lang w:val="en-GB"/>
        </w:rPr>
        <mc:AlternateContent>
          <mc:Choice Requires="wps">
            <w:drawing>
              <wp:anchor distT="0" distB="0" distL="114300" distR="114300" simplePos="0" relativeHeight="251658564" behindDoc="0" locked="0" layoutInCell="1" allowOverlap="1" wp14:anchorId="1049BFF7" wp14:editId="07AA42FC">
                <wp:simplePos x="0" y="0"/>
                <wp:positionH relativeFrom="column">
                  <wp:posOffset>4228465</wp:posOffset>
                </wp:positionH>
                <wp:positionV relativeFrom="paragraph">
                  <wp:posOffset>111125</wp:posOffset>
                </wp:positionV>
                <wp:extent cx="31750" cy="0"/>
                <wp:effectExtent l="0" t="0" r="0" b="0"/>
                <wp:wrapNone/>
                <wp:docPr id="352" name="Straight Connector 352"/>
                <wp:cNvGraphicFramePr/>
                <a:graphic xmlns:a="http://schemas.openxmlformats.org/drawingml/2006/main">
                  <a:graphicData uri="http://schemas.microsoft.com/office/word/2010/wordprocessingShape">
                    <wps:wsp>
                      <wps:cNvCnPr/>
                      <wps:spPr>
                        <a:xfrm>
                          <a:off x="0" y="0"/>
                          <a:ext cx="3175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w:pict>
              <v:line w14:anchorId="2241AADC" id="Straight Connector 352" o:spid="_x0000_s1026" style="position:absolute;z-index:252566528;visibility:visible;mso-wrap-style:square;mso-wrap-distance-left:9pt;mso-wrap-distance-top:0;mso-wrap-distance-right:9pt;mso-wrap-distance-bottom:0;mso-position-horizontal:absolute;mso-position-horizontal-relative:text;mso-position-vertical:absolute;mso-position-vertical-relative:text" from="332.95pt,8.75pt" to="335.45pt,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" strokecolor="black [3213]" strokeweight=".5pt">
                <v:stroke joinstyle="miter"/>
              </v:line>
            </w:pict>
          </mc:Fallback>
        </mc:AlternateContent>
      </w:r>
      <w:r>
        <w:rPr>
          <w:noProof/>
          <w:sz w:val="22"/>
          <w:szCs w:val="22"/>
          <w:lang w:val="en-GB"/>
        </w:rPr>
        <mc:AlternateContent>
          <mc:Choice Requires="wps">
            <w:drawing>
              <wp:anchor distT="0" distB="0" distL="114300" distR="114300" simplePos="0" relativeHeight="251658563" behindDoc="0" locked="0" layoutInCell="1" allowOverlap="1" wp14:anchorId="65F44563" wp14:editId="12496C6E">
                <wp:simplePos x="0" y="0"/>
                <wp:positionH relativeFrom="column">
                  <wp:posOffset>4229100</wp:posOffset>
                </wp:positionH>
                <wp:positionV relativeFrom="paragraph">
                  <wp:posOffset>111125</wp:posOffset>
                </wp:positionV>
                <wp:extent cx="202565" cy="914400"/>
                <wp:effectExtent l="0" t="0" r="26035" b="19050"/>
                <wp:wrapNone/>
                <wp:docPr id="351" name="Rectangle 351"/>
                <wp:cNvGraphicFramePr/>
                <a:graphic xmlns:a="http://schemas.openxmlformats.org/drawingml/2006/main">
                  <a:graphicData uri="http://schemas.microsoft.com/office/word/2010/wordprocessingShape">
                    <wps:wsp>
                      <wps:cNvSpPr/>
                      <wps:spPr>
                        <a:xfrm>
                          <a:off x="0" y="0"/>
                          <a:ext cx="202565" cy="9144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du="http://schemas.microsoft.com/office/word/2023/wordml/word16du">
            <w:pict>
              <v:rect w14:anchorId="192A3F4F" id="Rectangle 351" o:spid="_x0000_s1026" style="position:absolute;margin-left:333pt;margin-top:8.75pt;width:15.95pt;height:1in;z-index:252565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" fillcolor="white [3212]" strokecolor="white [3212]" strokeweight="1pt"/>
            </w:pict>
          </mc:Fallback>
        </mc:AlternateContent>
      </w:r>
    </w:p>
    <w:p w14:paraId="423DCE74" w14:textId="1630D42D" w:rsidR="00D76406" w:rsidRDefault="00336C6C" w:rsidP="00D76406">
      <w:pPr>
        <w:rPr>
          <w:sz w:val="22"/>
          <w:szCs w:val="22"/>
          <w:lang w:val="en-GB"/>
        </w:rPr>
      </w:pPr>
      <w:r>
        <w:rPr>
          <w:noProof/>
          <w:sz w:val="22"/>
          <w:szCs w:val="22"/>
          <w:lang w:val="en-GB"/>
        </w:rPr>
        <mc:AlternateContent>
          <mc:Choice Requires="wps">
            <w:drawing>
              <wp:anchor distT="0" distB="0" distL="114300" distR="114300" simplePos="0" relativeHeight="251658568" behindDoc="0" locked="0" layoutInCell="1" allowOverlap="1" wp14:anchorId="6A48845B" wp14:editId="6D271B15">
                <wp:simplePos x="0" y="0"/>
                <wp:positionH relativeFrom="column">
                  <wp:posOffset>5029200</wp:posOffset>
                </wp:positionH>
                <wp:positionV relativeFrom="paragraph">
                  <wp:posOffset>24765</wp:posOffset>
                </wp:positionV>
                <wp:extent cx="0" cy="165100"/>
                <wp:effectExtent l="76200" t="38100" r="57150" b="25400"/>
                <wp:wrapNone/>
                <wp:docPr id="356" name="Straight Arrow Connector 356"/>
                <wp:cNvGraphicFramePr/>
                <a:graphic xmlns:a="http://schemas.openxmlformats.org/drawingml/2006/main">
                  <a:graphicData uri="http://schemas.microsoft.com/office/word/2010/wordprocessingShape">
                    <wps:wsp>
                      <wps:cNvCnPr/>
                      <wps:spPr>
                        <a:xfrm flipV="1">
                          <a:off x="0" y="0"/>
                          <a:ext cx="0" cy="1651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w:pict>
              <v:shape w14:anchorId="0F08D500" id="Straight Arrow Connector 356" o:spid="_x0000_s1026" type="#_x0000_t32" style="position:absolute;margin-left:396pt;margin-top:1.95pt;width:0;height:13pt;flip:y;z-index:252573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" strokecolor="black [3213]" strokeweight=".5pt">
                <v:stroke endarrow="block" joinstyle="miter"/>
              </v:shape>
            </w:pict>
          </mc:Fallback>
        </mc:AlternateContent>
      </w:r>
      <w:r w:rsidR="002F7E51" w:rsidRPr="00D76406">
        <w:rPr>
          <w:noProof/>
          <w:sz w:val="22"/>
          <w:szCs w:val="22"/>
          <w:lang w:val="en-GB"/>
        </w:rPr>
        <mc:AlternateContent>
          <mc:Choice Requires="wps">
            <w:drawing>
              <wp:anchor distT="0" distB="0" distL="114300" distR="114300" simplePos="0" relativeHeight="251658518" behindDoc="1" locked="0" layoutInCell="1" allowOverlap="1" wp14:anchorId="0956FEC7" wp14:editId="13857D76">
                <wp:simplePos x="0" y="0"/>
                <wp:positionH relativeFrom="column">
                  <wp:posOffset>526415</wp:posOffset>
                </wp:positionH>
                <wp:positionV relativeFrom="paragraph">
                  <wp:posOffset>52070</wp:posOffset>
                </wp:positionV>
                <wp:extent cx="730250" cy="241300"/>
                <wp:effectExtent l="0" t="0" r="0" b="6350"/>
                <wp:wrapNone/>
                <wp:docPr id="94" name="Text Box 94"/>
                <wp:cNvGraphicFramePr/>
                <a:graphic xmlns:a="http://schemas.openxmlformats.org/drawingml/2006/main">
                  <a:graphicData uri="http://schemas.microsoft.com/office/word/2010/wordprocessingShape">
                    <wps:wsp>
                      <wps:cNvSpPr txBox="1"/>
                      <wps:spPr>
                        <a:xfrm>
                          <a:off x="0" y="0"/>
                          <a:ext cx="730250" cy="241300"/>
                        </a:xfrm>
                        <a:prstGeom prst="rect">
                          <a:avLst/>
                        </a:prstGeom>
                        <a:solidFill>
                          <a:schemeClr val="lt1"/>
                        </a:solidFill>
                        <a:ln w="6350">
                          <a:noFill/>
                        </a:ln>
                      </wps:spPr>
                      <wps:txbx>
                        <w:txbxContent>
                          <w:p w14:paraId="3C6D60C5" w14:textId="175981B9" w:rsidR="00D76406" w:rsidRPr="00C21A51" w:rsidRDefault="002F7E51" w:rsidP="00D76406">
                            <w:pPr>
                              <w:jc w:val="center"/>
                              <w:rPr>
                                <w:rFonts w:ascii="Arial" w:hAnsi="Arial" w:cs="Arial"/>
                                <w:sz w:val="18"/>
                                <w:szCs w:val="18"/>
                              </w:rPr>
                            </w:pPr>
                            <w:r>
                              <w:rPr>
                                <w:rFonts w:ascii="Arial" w:hAnsi="Arial" w:cs="Arial"/>
                                <w:sz w:val="18"/>
                                <w:szCs w:val="18"/>
                              </w:rPr>
                              <w:t>Cath</w:t>
                            </w:r>
                            <w:r w:rsidR="00D76406">
                              <w:rPr>
                                <w:rFonts w:ascii="Arial" w:hAnsi="Arial" w:cs="Arial"/>
                                <w:sz w:val="18"/>
                                <w:szCs w:val="18"/>
                              </w:rPr>
                              <w:t>ode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56FEC7" id="Text Box 94" o:spid="_x0000_s1140" type="#_x0000_t202" style="position:absolute;margin-left:41.45pt;margin-top:4.1pt;width:57.5pt;height:19pt;z-index:-25165796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" fillcolor="white [3201]" stroked="f" strokeweight=".5pt">
                <v:textbox>
                  <w:txbxContent>
                    <w:p w14:paraId="3C6D60C5" w14:textId="175981B9" w:rsidR="00D76406" w:rsidRPr="00C21A51" w:rsidRDefault="002F7E51" w:rsidP="00D76406">
                      <w:pPr>
                        <w:jc w:val="center"/>
                        <w:rPr>
                          <w:rFonts w:ascii="Arial" w:hAnsi="Arial" w:cs="Arial"/>
                          <w:sz w:val="18"/>
                          <w:szCs w:val="18"/>
                        </w:rPr>
                      </w:pPr>
                      <w:r>
                        <w:rPr>
                          <w:rFonts w:ascii="Arial" w:hAnsi="Arial" w:cs="Arial"/>
                          <w:sz w:val="18"/>
                          <w:szCs w:val="18"/>
                        </w:rPr>
                        <w:t>Cath</w:t>
                      </w:r>
                      <w:r w:rsidR="00D76406">
                        <w:rPr>
                          <w:rFonts w:ascii="Arial" w:hAnsi="Arial" w:cs="Arial"/>
                          <w:sz w:val="18"/>
                          <w:szCs w:val="18"/>
                        </w:rPr>
                        <w:t>ode</w:t>
                      </w:r>
                    </w:p>
                  </w:txbxContent>
                </v:textbox>
              </v:shape>
            </w:pict>
          </mc:Fallback>
        </mc:AlternateContent>
      </w:r>
    </w:p>
    <w:p w14:paraId="6BD539EC" w14:textId="766967ED" w:rsidR="00D76406" w:rsidRDefault="00336C6C" w:rsidP="00D76406">
      <w:pPr>
        <w:rPr>
          <w:sz w:val="22"/>
          <w:szCs w:val="22"/>
          <w:lang w:val="en-GB"/>
        </w:rPr>
      </w:pPr>
      <w:r w:rsidRPr="00D76406">
        <w:rPr>
          <w:noProof/>
          <w:sz w:val="22"/>
          <w:szCs w:val="22"/>
          <w:lang w:val="en-GB"/>
        </w:rPr>
        <mc:AlternateContent>
          <mc:Choice Requires="wps">
            <w:drawing>
              <wp:anchor distT="0" distB="0" distL="114300" distR="114300" simplePos="0" relativeHeight="251658567" behindDoc="1" locked="0" layoutInCell="1" allowOverlap="1" wp14:anchorId="07AEFA32" wp14:editId="3E465B74">
                <wp:simplePos x="0" y="0"/>
                <wp:positionH relativeFrom="column">
                  <wp:posOffset>4496435</wp:posOffset>
                </wp:positionH>
                <wp:positionV relativeFrom="paragraph">
                  <wp:posOffset>80010</wp:posOffset>
                </wp:positionV>
                <wp:extent cx="1072515" cy="388620"/>
                <wp:effectExtent l="0" t="0" r="0" b="0"/>
                <wp:wrapNone/>
                <wp:docPr id="355" name="Text Box 355"/>
                <wp:cNvGraphicFramePr/>
                <a:graphic xmlns:a="http://schemas.openxmlformats.org/drawingml/2006/main">
                  <a:graphicData uri="http://schemas.microsoft.com/office/word/2010/wordprocessingShape">
                    <wps:wsp>
                      <wps:cNvSpPr txBox="1"/>
                      <wps:spPr>
                        <a:xfrm>
                          <a:off x="0" y="0"/>
                          <a:ext cx="1072515" cy="388620"/>
                        </a:xfrm>
                        <a:prstGeom prst="rect">
                          <a:avLst/>
                        </a:prstGeom>
                        <a:solidFill>
                          <a:schemeClr val="lt1"/>
                        </a:solidFill>
                        <a:ln w="6350">
                          <a:noFill/>
                        </a:ln>
                      </wps:spPr>
                      <wps:txbx>
                        <w:txbxContent>
                          <w:p w14:paraId="7CF62F64" w14:textId="4154140F" w:rsidR="00336C6C" w:rsidRPr="00336C6C" w:rsidRDefault="00336C6C" w:rsidP="00D76406">
                            <w:pPr>
                              <w:jc w:val="center"/>
                              <w:rPr>
                                <w:rFonts w:ascii="Arial" w:hAnsi="Arial" w:cs="Arial"/>
                                <w:sz w:val="18"/>
                                <w:szCs w:val="18"/>
                                <w:lang w:val="en-GB"/>
                              </w:rPr>
                            </w:pPr>
                            <w:r>
                              <w:rPr>
                                <w:rFonts w:ascii="Arial" w:hAnsi="Arial" w:cs="Arial"/>
                                <w:sz w:val="18"/>
                                <w:szCs w:val="18"/>
                                <w:lang w:val="en-GB"/>
                              </w:rPr>
                              <w:t>Charged metal plates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AEFA32" id="Text Box 355" o:spid="_x0000_s1141" type="#_x0000_t202" style="position:absolute;margin-left:354.05pt;margin-top:6.3pt;width:84.45pt;height:30.6pt;z-index:-25165791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" fillcolor="white [3201]" stroked="f" strokeweight=".5pt">
                <v:textbox>
                  <w:txbxContent>
                    <w:p w14:paraId="7CF62F64" w14:textId="4154140F" w:rsidR="00336C6C" w:rsidRPr="00336C6C" w:rsidRDefault="00336C6C" w:rsidP="00D76406">
                      <w:pPr>
                        <w:jc w:val="center"/>
                        <w:rPr>
                          <w:rFonts w:ascii="Arial" w:hAnsi="Arial" w:cs="Arial"/>
                          <w:sz w:val="18"/>
                          <w:szCs w:val="18"/>
                          <w:lang w:val="en-GB"/>
                        </w:rPr>
                      </w:pPr>
                      <w:r>
                        <w:rPr>
                          <w:rFonts w:ascii="Arial" w:hAnsi="Arial" w:cs="Arial"/>
                          <w:sz w:val="18"/>
                          <w:szCs w:val="18"/>
                          <w:lang w:val="en-GB"/>
                        </w:rPr>
                        <w:t>Charged metal plates</w:t>
                      </w:r>
                    </w:p>
                  </w:txbxContent>
                </v:textbox>
              </v:shape>
            </w:pict>
          </mc:Fallback>
        </mc:AlternateContent>
      </w:r>
      <w:r w:rsidR="002F7E51">
        <w:rPr>
          <w:noProof/>
          <w:sz w:val="22"/>
          <w:szCs w:val="22"/>
          <w:lang w:val="en-GB"/>
        </w:rPr>
        <mc:AlternateContent>
          <mc:Choice Requires="wps">
            <w:drawing>
              <wp:anchor distT="0" distB="0" distL="114300" distR="114300" simplePos="0" relativeHeight="251658557" behindDoc="0" locked="0" layoutInCell="1" allowOverlap="1" wp14:anchorId="279CDF68" wp14:editId="183FA149">
                <wp:simplePos x="0" y="0"/>
                <wp:positionH relativeFrom="column">
                  <wp:posOffset>1485265</wp:posOffset>
                </wp:positionH>
                <wp:positionV relativeFrom="paragraph">
                  <wp:posOffset>139065</wp:posOffset>
                </wp:positionV>
                <wp:extent cx="1752600" cy="0"/>
                <wp:effectExtent l="0" t="76200" r="19050" b="95250"/>
                <wp:wrapNone/>
                <wp:docPr id="345" name="Straight Arrow Connector 345"/>
                <wp:cNvGraphicFramePr/>
                <a:graphic xmlns:a="http://schemas.openxmlformats.org/drawingml/2006/main">
                  <a:graphicData uri="http://schemas.microsoft.com/office/word/2010/wordprocessingShape">
                    <wps:wsp>
                      <wps:cNvCnPr/>
                      <wps:spPr>
                        <a:xfrm>
                          <a:off x="0" y="0"/>
                          <a:ext cx="1752600" cy="0"/>
                        </a:xfrm>
                        <a:prstGeom prst="straightConnector1">
                          <a:avLst/>
                        </a:prstGeom>
                        <a:ln>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w:pict>
              <v:shape w14:anchorId="18B23003" id="Straight Arrow Connector 345" o:spid="_x0000_s1026" type="#_x0000_t32" style="position:absolute;margin-left:116.95pt;margin-top:10.95pt;width:138pt;height:0;z-index:252557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" strokecolor="black [3213]" strokeweight=".5pt">
                <v:stroke dashstyle="dash" endarrow="block" joinstyle="miter"/>
              </v:shape>
            </w:pict>
          </mc:Fallback>
        </mc:AlternateContent>
      </w:r>
      <w:r w:rsidR="002F7E51" w:rsidRPr="00D76406">
        <w:rPr>
          <w:noProof/>
          <w:sz w:val="22"/>
          <w:szCs w:val="22"/>
          <w:lang w:val="en-GB"/>
        </w:rPr>
        <mc:AlternateContent>
          <mc:Choice Requires="wps">
            <w:drawing>
              <wp:anchor distT="0" distB="0" distL="114300" distR="114300" simplePos="0" relativeHeight="251658504" behindDoc="0" locked="0" layoutInCell="1" allowOverlap="1" wp14:anchorId="437D29F6" wp14:editId="0C6ACE92">
                <wp:simplePos x="0" y="0"/>
                <wp:positionH relativeFrom="column">
                  <wp:posOffset>3238500</wp:posOffset>
                </wp:positionH>
                <wp:positionV relativeFrom="paragraph">
                  <wp:posOffset>15875</wp:posOffset>
                </wp:positionV>
                <wp:extent cx="114300" cy="457200"/>
                <wp:effectExtent l="0" t="0" r="19050" b="19050"/>
                <wp:wrapNone/>
                <wp:docPr id="106" name="Rectangle 106"/>
                <wp:cNvGraphicFramePr/>
                <a:graphic xmlns:a="http://schemas.openxmlformats.org/drawingml/2006/main">
                  <a:graphicData uri="http://schemas.microsoft.com/office/word/2010/wordprocessingShape">
                    <wps:wsp>
                      <wps:cNvSpPr/>
                      <wps:spPr>
                        <a:xfrm>
                          <a:off x="0" y="0"/>
                          <a:ext cx="114300" cy="457200"/>
                        </a:xfrm>
                        <a:prstGeom prst="rect">
                          <a:avLst/>
                        </a:prstGeom>
                        <a:solidFill>
                          <a:schemeClr val="bg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ect w14:anchorId="589D7B0B" id="Rectangle 106" o:spid="_x0000_s1026" style="position:absolute;margin-left:255pt;margin-top:1.25pt;width:9pt;height:36pt;z-index:25248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" fillcolor="#bfbfbf [2412]" strokecolor="#1f4d78 [1604]" strokeweight="1pt"/>
            </w:pict>
          </mc:Fallback>
        </mc:AlternateContent>
      </w:r>
      <w:r w:rsidR="002F7E51" w:rsidRPr="00D76406">
        <w:rPr>
          <w:noProof/>
          <w:sz w:val="22"/>
          <w:szCs w:val="22"/>
          <w:lang w:val="en-GB"/>
        </w:rPr>
        <mc:AlternateContent>
          <mc:Choice Requires="wps">
            <w:drawing>
              <wp:anchor distT="0" distB="0" distL="114300" distR="114300" simplePos="0" relativeHeight="251658503" behindDoc="0" locked="0" layoutInCell="1" allowOverlap="1" wp14:anchorId="55F2D04A" wp14:editId="788361AC">
                <wp:simplePos x="0" y="0"/>
                <wp:positionH relativeFrom="column">
                  <wp:posOffset>3352800</wp:posOffset>
                </wp:positionH>
                <wp:positionV relativeFrom="paragraph">
                  <wp:posOffset>130175</wp:posOffset>
                </wp:positionV>
                <wp:extent cx="457200" cy="228600"/>
                <wp:effectExtent l="0" t="0" r="19050" b="19050"/>
                <wp:wrapNone/>
                <wp:docPr id="107" name="Rectangle 107"/>
                <wp:cNvGraphicFramePr/>
                <a:graphic xmlns:a="http://schemas.openxmlformats.org/drawingml/2006/main">
                  <a:graphicData uri="http://schemas.microsoft.com/office/word/2010/wordprocessingShape">
                    <wps:wsp>
                      <wps:cNvSpPr/>
                      <wps:spPr>
                        <a:xfrm>
                          <a:off x="0" y="0"/>
                          <a:ext cx="457200" cy="228600"/>
                        </a:xfrm>
                        <a:prstGeom prst="rect">
                          <a:avLst/>
                        </a:prstGeom>
                        <a:solidFill>
                          <a:schemeClr val="bg1">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du="http://schemas.microsoft.com/office/word/2023/wordml/word16du">
            <w:pict>
              <v:rect w14:anchorId="67D8CCA3" id="Rectangle 107" o:spid="_x0000_s1026" style="position:absolute;margin-left:264pt;margin-top:10.25pt;width:36pt;height:18pt;z-index:252488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" fillcolor="#bfbfbf [2412]" strokecolor="black [3213]" strokeweight="1pt"/>
            </w:pict>
          </mc:Fallback>
        </mc:AlternateContent>
      </w:r>
    </w:p>
    <w:p w14:paraId="42327F6C" w14:textId="28AA0305" w:rsidR="00D76406" w:rsidRDefault="00336C6C" w:rsidP="00D76406">
      <w:pPr>
        <w:rPr>
          <w:sz w:val="22"/>
          <w:szCs w:val="22"/>
          <w:lang w:val="en-GB"/>
        </w:rPr>
      </w:pPr>
      <w:r>
        <w:rPr>
          <w:noProof/>
          <w:sz w:val="22"/>
          <w:szCs w:val="22"/>
          <w:lang w:val="en-GB"/>
        </w:rPr>
        <mc:AlternateContent>
          <mc:Choice Requires="wps">
            <w:drawing>
              <wp:anchor distT="0" distB="0" distL="114300" distR="114300" simplePos="0" relativeHeight="251658558" behindDoc="0" locked="0" layoutInCell="1" allowOverlap="1" wp14:anchorId="1E372C88" wp14:editId="1DB1A60F">
                <wp:simplePos x="0" y="0"/>
                <wp:positionH relativeFrom="column">
                  <wp:posOffset>1485265</wp:posOffset>
                </wp:positionH>
                <wp:positionV relativeFrom="paragraph">
                  <wp:posOffset>156210</wp:posOffset>
                </wp:positionV>
                <wp:extent cx="1752600" cy="0"/>
                <wp:effectExtent l="0" t="76200" r="19050" b="95250"/>
                <wp:wrapNone/>
                <wp:docPr id="346" name="Straight Arrow Connector 346"/>
                <wp:cNvGraphicFramePr/>
                <a:graphic xmlns:a="http://schemas.openxmlformats.org/drawingml/2006/main">
                  <a:graphicData uri="http://schemas.microsoft.com/office/word/2010/wordprocessingShape">
                    <wps:wsp>
                      <wps:cNvCnPr/>
                      <wps:spPr>
                        <a:xfrm>
                          <a:off x="0" y="0"/>
                          <a:ext cx="1752600" cy="0"/>
                        </a:xfrm>
                        <a:prstGeom prst="straightConnector1">
                          <a:avLst/>
                        </a:prstGeom>
                        <a:ln>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w:pict>
              <v:shape w14:anchorId="75875E3B" id="Straight Arrow Connector 346" o:spid="_x0000_s1026" type="#_x0000_t32" style="position:absolute;margin-left:116.95pt;margin-top:12.3pt;width:138pt;height:0;z-index:252559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" strokecolor="black [3213]" strokeweight=".5pt">
                <v:stroke dashstyle="dash" endarrow="block" joinstyle="miter"/>
              </v:shape>
            </w:pict>
          </mc:Fallback>
        </mc:AlternateContent>
      </w:r>
      <w:r w:rsidRPr="00D76406">
        <w:rPr>
          <w:noProof/>
          <w:sz w:val="22"/>
          <w:szCs w:val="22"/>
          <w:lang w:val="en-GB"/>
        </w:rPr>
        <mc:AlternateContent>
          <mc:Choice Requires="wps">
            <w:drawing>
              <wp:anchor distT="0" distB="0" distL="114300" distR="114300" simplePos="0" relativeHeight="251658513" behindDoc="0" locked="0" layoutInCell="1" allowOverlap="1" wp14:anchorId="295F5518" wp14:editId="6346EAE2">
                <wp:simplePos x="0" y="0"/>
                <wp:positionH relativeFrom="column">
                  <wp:posOffset>4038600</wp:posOffset>
                </wp:positionH>
                <wp:positionV relativeFrom="paragraph">
                  <wp:posOffset>83820</wp:posOffset>
                </wp:positionV>
                <wp:extent cx="0" cy="800100"/>
                <wp:effectExtent l="0" t="0" r="38100" b="19050"/>
                <wp:wrapNone/>
                <wp:docPr id="101" name="Straight Connector 101"/>
                <wp:cNvGraphicFramePr/>
                <a:graphic xmlns:a="http://schemas.openxmlformats.org/drawingml/2006/main">
                  <a:graphicData uri="http://schemas.microsoft.com/office/word/2010/wordprocessingShape">
                    <wps:wsp>
                      <wps:cNvCnPr/>
                      <wps:spPr>
                        <a:xfrm>
                          <a:off x="0" y="0"/>
                          <a:ext cx="0" cy="8001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w:pict>
              <v:line w14:anchorId="6D206142" id="Straight Connector 101" o:spid="_x0000_s1026" style="position:absolute;z-index:252498944;visibility:visible;mso-wrap-style:square;mso-wrap-distance-left:9pt;mso-wrap-distance-top:0;mso-wrap-distance-right:9pt;mso-wrap-distance-bottom:0;mso-position-horizontal:absolute;mso-position-horizontal-relative:text;mso-position-vertical:absolute;mso-position-vertical-relative:text" from="318pt,6.6pt" to="318pt,6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" strokecolor="black [3213]" strokeweight="1.5pt">
                <v:stroke joinstyle="miter"/>
              </v:line>
            </w:pict>
          </mc:Fallback>
        </mc:AlternateContent>
      </w:r>
      <w:r w:rsidRPr="00D76406">
        <w:rPr>
          <w:noProof/>
          <w:sz w:val="22"/>
          <w:szCs w:val="22"/>
          <w:lang w:val="en-GB"/>
        </w:rPr>
        <mc:AlternateContent>
          <mc:Choice Requires="wps">
            <w:drawing>
              <wp:anchor distT="0" distB="0" distL="114300" distR="114300" simplePos="0" relativeHeight="251658512" behindDoc="0" locked="0" layoutInCell="1" allowOverlap="1" wp14:anchorId="2882F38E" wp14:editId="32ADD36B">
                <wp:simplePos x="0" y="0"/>
                <wp:positionH relativeFrom="column">
                  <wp:posOffset>3810000</wp:posOffset>
                </wp:positionH>
                <wp:positionV relativeFrom="paragraph">
                  <wp:posOffset>83820</wp:posOffset>
                </wp:positionV>
                <wp:extent cx="228600" cy="0"/>
                <wp:effectExtent l="0" t="0" r="0" b="0"/>
                <wp:wrapNone/>
                <wp:docPr id="102" name="Straight Connector 102"/>
                <wp:cNvGraphicFramePr/>
                <a:graphic xmlns:a="http://schemas.openxmlformats.org/drawingml/2006/main">
                  <a:graphicData uri="http://schemas.microsoft.com/office/word/2010/wordprocessingShape">
                    <wps:wsp>
                      <wps:cNvCnPr/>
                      <wps:spPr>
                        <a:xfrm flipH="1">
                          <a:off x="0" y="0"/>
                          <a:ext cx="228600" cy="0"/>
                        </a:xfrm>
                        <a:prstGeom prst="line">
                          <a:avLst/>
                        </a:prstGeom>
                        <a:ln w="19050">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xmlns:w16du="http://schemas.microsoft.com/office/word/2023/wordml/word16du">
            <w:pict>
              <v:line w14:anchorId="173E80E1" id="Straight Connector 102" o:spid="_x0000_s1026" style="position:absolute;flip:x;z-index:2524979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00pt,6.6pt" to="318pt,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" strokecolor="black [3213]" strokeweight="1.5pt">
                <v:stroke joinstyle="miter"/>
              </v:line>
            </w:pict>
          </mc:Fallback>
        </mc:AlternateContent>
      </w:r>
      <w:r>
        <w:rPr>
          <w:noProof/>
          <w:sz w:val="22"/>
          <w:szCs w:val="22"/>
          <w:lang w:val="en-GB"/>
        </w:rPr>
        <mc:AlternateContent>
          <mc:Choice Requires="wps">
            <w:drawing>
              <wp:anchor distT="0" distB="0" distL="114300" distR="114300" simplePos="0" relativeHeight="251658559" behindDoc="0" locked="0" layoutInCell="1" allowOverlap="1" wp14:anchorId="1EFAE263" wp14:editId="51947840">
                <wp:simplePos x="0" y="0"/>
                <wp:positionH relativeFrom="column">
                  <wp:posOffset>1485265</wp:posOffset>
                </wp:positionH>
                <wp:positionV relativeFrom="paragraph">
                  <wp:posOffset>67310</wp:posOffset>
                </wp:positionV>
                <wp:extent cx="1752600" cy="0"/>
                <wp:effectExtent l="0" t="76200" r="19050" b="95250"/>
                <wp:wrapNone/>
                <wp:docPr id="347" name="Straight Arrow Connector 347"/>
                <wp:cNvGraphicFramePr/>
                <a:graphic xmlns:a="http://schemas.openxmlformats.org/drawingml/2006/main">
                  <a:graphicData uri="http://schemas.microsoft.com/office/word/2010/wordprocessingShape">
                    <wps:wsp>
                      <wps:cNvCnPr/>
                      <wps:spPr>
                        <a:xfrm>
                          <a:off x="0" y="0"/>
                          <a:ext cx="1752600" cy="0"/>
                        </a:xfrm>
                        <a:prstGeom prst="straightConnector1">
                          <a:avLst/>
                        </a:prstGeom>
                        <a:ln>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w:pict>
              <v:shape w14:anchorId="17A1269D" id="Straight Arrow Connector 347" o:spid="_x0000_s1026" type="#_x0000_t32" style="position:absolute;margin-left:116.95pt;margin-top:5.3pt;width:138pt;height:0;z-index:252561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" strokecolor="black [3213]" strokeweight=".5pt">
                <v:stroke dashstyle="dash" endarrow="block" joinstyle="miter"/>
              </v:shape>
            </w:pict>
          </mc:Fallback>
        </mc:AlternateContent>
      </w:r>
    </w:p>
    <w:p w14:paraId="47129E4C" w14:textId="0A31C926" w:rsidR="00D76406" w:rsidRDefault="00D76406" w:rsidP="00D76406">
      <w:pPr>
        <w:rPr>
          <w:sz w:val="22"/>
          <w:szCs w:val="22"/>
          <w:lang w:val="en-GB"/>
        </w:rPr>
      </w:pPr>
    </w:p>
    <w:p w14:paraId="7AE4FCF2" w14:textId="51B2D2E6" w:rsidR="00D76406" w:rsidRDefault="00336C6C" w:rsidP="00D76406">
      <w:pPr>
        <w:rPr>
          <w:sz w:val="22"/>
          <w:szCs w:val="22"/>
          <w:lang w:val="en-GB"/>
        </w:rPr>
      </w:pPr>
      <w:r>
        <w:rPr>
          <w:noProof/>
          <w:sz w:val="22"/>
          <w:szCs w:val="22"/>
          <w:lang w:val="en-GB"/>
        </w:rPr>
        <mc:AlternateContent>
          <mc:Choice Requires="wps">
            <w:drawing>
              <wp:anchor distT="0" distB="0" distL="114300" distR="114300" simplePos="0" relativeHeight="251658569" behindDoc="0" locked="0" layoutInCell="1" allowOverlap="1" wp14:anchorId="5451B073" wp14:editId="074D3084">
                <wp:simplePos x="0" y="0"/>
                <wp:positionH relativeFrom="column">
                  <wp:posOffset>5028565</wp:posOffset>
                </wp:positionH>
                <wp:positionV relativeFrom="paragraph">
                  <wp:posOffset>37465</wp:posOffset>
                </wp:positionV>
                <wp:extent cx="0" cy="157480"/>
                <wp:effectExtent l="76200" t="0" r="57150" b="52070"/>
                <wp:wrapNone/>
                <wp:docPr id="357" name="Straight Arrow Connector 357"/>
                <wp:cNvGraphicFramePr/>
                <a:graphic xmlns:a="http://schemas.openxmlformats.org/drawingml/2006/main">
                  <a:graphicData uri="http://schemas.microsoft.com/office/word/2010/wordprocessingShape">
                    <wps:wsp>
                      <wps:cNvCnPr/>
                      <wps:spPr>
                        <a:xfrm>
                          <a:off x="0" y="0"/>
                          <a:ext cx="0" cy="15748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w:pict>
              <v:shape w14:anchorId="18459642" id="Straight Arrow Connector 357" o:spid="_x0000_s1026" type="#_x0000_t32" style="position:absolute;margin-left:395.95pt;margin-top:2.95pt;width:0;height:12.4pt;z-index:252574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" strokecolor="black [3213]" strokeweight=".5pt">
                <v:stroke endarrow="block" joinstyle="miter"/>
              </v:shape>
            </w:pict>
          </mc:Fallback>
        </mc:AlternateContent>
      </w:r>
    </w:p>
    <w:p w14:paraId="5A8070AE" w14:textId="5FBA23DC" w:rsidR="00D76406" w:rsidRDefault="00336C6C" w:rsidP="00D76406">
      <w:pPr>
        <w:rPr>
          <w:sz w:val="22"/>
          <w:szCs w:val="22"/>
          <w:lang w:val="en-GB"/>
        </w:rPr>
      </w:pPr>
      <w:r w:rsidRPr="00D76406">
        <w:rPr>
          <w:noProof/>
          <w:sz w:val="22"/>
          <w:szCs w:val="22"/>
          <w:lang w:val="en-GB"/>
        </w:rPr>
        <mc:AlternateContent>
          <mc:Choice Requires="wps">
            <w:drawing>
              <wp:anchor distT="0" distB="0" distL="114300" distR="114300" simplePos="0" relativeHeight="251658566" behindDoc="0" locked="0" layoutInCell="1" allowOverlap="1" wp14:anchorId="50774188" wp14:editId="6A903B63">
                <wp:simplePos x="0" y="0"/>
                <wp:positionH relativeFrom="column">
                  <wp:posOffset>4800600</wp:posOffset>
                </wp:positionH>
                <wp:positionV relativeFrom="paragraph">
                  <wp:posOffset>35560</wp:posOffset>
                </wp:positionV>
                <wp:extent cx="539750" cy="95250"/>
                <wp:effectExtent l="0" t="0" r="12700" b="19050"/>
                <wp:wrapNone/>
                <wp:docPr id="354" name="Rectangle 354"/>
                <wp:cNvGraphicFramePr/>
                <a:graphic xmlns:a="http://schemas.openxmlformats.org/drawingml/2006/main">
                  <a:graphicData uri="http://schemas.microsoft.com/office/word/2010/wordprocessingShape">
                    <wps:wsp>
                      <wps:cNvSpPr/>
                      <wps:spPr>
                        <a:xfrm>
                          <a:off x="0" y="0"/>
                          <a:ext cx="539750" cy="95250"/>
                        </a:xfrm>
                        <a:prstGeom prst="rect">
                          <a:avLst/>
                        </a:prstGeom>
                        <a:solidFill>
                          <a:schemeClr val="bg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ect w14:anchorId="714A0597" id="Rectangle 354" o:spid="_x0000_s1026" style="position:absolute;margin-left:378pt;margin-top:2.8pt;width:42.5pt;height:7.5pt;z-index:25257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" fillcolor="#bfbfbf [2412]" strokecolor="#1f4d78 [1604]" strokeweight="1pt"/>
            </w:pict>
          </mc:Fallback>
        </mc:AlternateContent>
      </w:r>
      <w:r>
        <w:rPr>
          <w:noProof/>
          <w:sz w:val="22"/>
          <w:szCs w:val="22"/>
          <w:lang w:val="en-GB"/>
        </w:rPr>
        <mc:AlternateContent>
          <mc:Choice Requires="wps">
            <w:drawing>
              <wp:anchor distT="0" distB="0" distL="114300" distR="114300" simplePos="0" relativeHeight="251658562" behindDoc="0" locked="0" layoutInCell="1" allowOverlap="1" wp14:anchorId="3442A620" wp14:editId="5A558357">
                <wp:simplePos x="0" y="0"/>
                <wp:positionH relativeFrom="column">
                  <wp:posOffset>4228465</wp:posOffset>
                </wp:positionH>
                <wp:positionV relativeFrom="paragraph">
                  <wp:posOffset>61595</wp:posOffset>
                </wp:positionV>
                <wp:extent cx="1530350" cy="742950"/>
                <wp:effectExtent l="0" t="0" r="31750" b="19050"/>
                <wp:wrapNone/>
                <wp:docPr id="350" name="Straight Connector 350"/>
                <wp:cNvGraphicFramePr/>
                <a:graphic xmlns:a="http://schemas.openxmlformats.org/drawingml/2006/main">
                  <a:graphicData uri="http://schemas.microsoft.com/office/word/2010/wordprocessingShape">
                    <wps:wsp>
                      <wps:cNvCnPr/>
                      <wps:spPr>
                        <a:xfrm>
                          <a:off x="0" y="0"/>
                          <a:ext cx="1530350" cy="74295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line w14:anchorId="635AAE5A" id="Straight Connector 350" o:spid="_x0000_s1026" style="position:absolute;z-index:25256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2.95pt,4.85pt" to="453.45pt,6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" strokecolor="black [3213]" strokeweight="1.5pt">
                <v:stroke joinstyle="miter"/>
              </v:line>
            </w:pict>
          </mc:Fallback>
        </mc:AlternateContent>
      </w:r>
    </w:p>
    <w:p w14:paraId="33BA4CEF" w14:textId="0D2647A4" w:rsidR="00D76406" w:rsidRDefault="00D76406" w:rsidP="00D76406">
      <w:pPr>
        <w:rPr>
          <w:sz w:val="22"/>
          <w:szCs w:val="22"/>
          <w:lang w:val="en-GB"/>
        </w:rPr>
      </w:pPr>
    </w:p>
    <w:p w14:paraId="109717C0" w14:textId="48ABF72A" w:rsidR="00D76406" w:rsidRPr="00D76406" w:rsidRDefault="00336C6C" w:rsidP="00D76406">
      <w:pPr>
        <w:rPr>
          <w:sz w:val="22"/>
          <w:szCs w:val="22"/>
          <w:lang w:val="en-GB"/>
        </w:rPr>
      </w:pPr>
      <w:r w:rsidRPr="00D76406">
        <w:rPr>
          <w:noProof/>
          <w:sz w:val="22"/>
          <w:szCs w:val="22"/>
          <w:lang w:val="en-GB"/>
        </w:rPr>
        <mc:AlternateContent>
          <mc:Choice Requires="wps">
            <w:drawing>
              <wp:anchor distT="0" distB="0" distL="114300" distR="114300" simplePos="0" relativeHeight="251658514" behindDoc="0" locked="0" layoutInCell="1" allowOverlap="1" wp14:anchorId="083FA6E0" wp14:editId="0D48B7E6">
                <wp:simplePos x="0" y="0"/>
                <wp:positionH relativeFrom="column">
                  <wp:posOffset>2742565</wp:posOffset>
                </wp:positionH>
                <wp:positionV relativeFrom="paragraph">
                  <wp:posOffset>83185</wp:posOffset>
                </wp:positionV>
                <wp:extent cx="1295400" cy="0"/>
                <wp:effectExtent l="0" t="0" r="0" b="0"/>
                <wp:wrapNone/>
                <wp:docPr id="100" name="Straight Connector 100"/>
                <wp:cNvGraphicFramePr/>
                <a:graphic xmlns:a="http://schemas.openxmlformats.org/drawingml/2006/main">
                  <a:graphicData uri="http://schemas.microsoft.com/office/word/2010/wordprocessingShape">
                    <wps:wsp>
                      <wps:cNvCnPr/>
                      <wps:spPr>
                        <a:xfrm flipH="1">
                          <a:off x="0" y="0"/>
                          <a:ext cx="1295400" cy="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xmlns:w16du="http://schemas.microsoft.com/office/word/2023/wordml/word16du">
            <w:pict>
              <v:line w14:anchorId="28A8420E" id="Straight Connector 100" o:spid="_x0000_s1026" style="position:absolute;flip:x;z-index:2524999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15.95pt,6.55pt" to="317.95pt,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" strokecolor="black [3200]" strokeweight="1.5pt">
                <v:stroke joinstyle="miter"/>
              </v:line>
            </w:pict>
          </mc:Fallback>
        </mc:AlternateContent>
      </w:r>
    </w:p>
    <w:p w14:paraId="58261FFD" w14:textId="77777777" w:rsidR="00D76406" w:rsidRPr="00D76406" w:rsidRDefault="00D76406" w:rsidP="00D76406">
      <w:pPr>
        <w:rPr>
          <w:sz w:val="22"/>
          <w:szCs w:val="22"/>
          <w:lang w:val="en-GB"/>
        </w:rPr>
      </w:pPr>
    </w:p>
    <w:p w14:paraId="49A623AC" w14:textId="77777777" w:rsidR="00D76406" w:rsidRPr="00D76406" w:rsidRDefault="00D76406" w:rsidP="00D76406">
      <w:pPr>
        <w:rPr>
          <w:sz w:val="22"/>
          <w:szCs w:val="22"/>
          <w:lang w:val="en-GB"/>
        </w:rPr>
      </w:pPr>
    </w:p>
    <w:p w14:paraId="05B35382" w14:textId="77777777" w:rsidR="00D76406" w:rsidRPr="00D76406" w:rsidRDefault="00D76406" w:rsidP="00D76406">
      <w:pPr>
        <w:pStyle w:val="PlainText"/>
        <w:rPr>
          <w:rFonts w:ascii="Arial" w:hAnsi="Arial" w:cs="Arial"/>
          <w:sz w:val="22"/>
          <w:szCs w:val="22"/>
        </w:rPr>
      </w:pPr>
    </w:p>
    <w:p w14:paraId="4B97436B" w14:textId="77777777" w:rsidR="00D76406" w:rsidRPr="00D76406" w:rsidRDefault="00D76406" w:rsidP="00D76406">
      <w:pPr>
        <w:pStyle w:val="PlainText"/>
        <w:jc w:val="center"/>
        <w:rPr>
          <w:rFonts w:ascii="Arial" w:hAnsi="Arial" w:cs="Arial"/>
          <w:b/>
          <w:bCs/>
          <w:sz w:val="22"/>
          <w:szCs w:val="22"/>
        </w:rPr>
      </w:pPr>
      <w:r w:rsidRPr="00D76406">
        <w:rPr>
          <w:rFonts w:ascii="Arial" w:hAnsi="Arial" w:cs="Arial"/>
          <w:b/>
          <w:bCs/>
          <w:sz w:val="22"/>
          <w:szCs w:val="22"/>
        </w:rPr>
        <w:t>Figure 1: Structure of a Cathode Ray Tube (CRT)</w:t>
      </w:r>
    </w:p>
    <w:p w14:paraId="05024B9F" w14:textId="77777777" w:rsidR="00D76406" w:rsidRPr="00D76406" w:rsidRDefault="00D76406" w:rsidP="00D76406">
      <w:pPr>
        <w:pStyle w:val="PlainText"/>
        <w:rPr>
          <w:rFonts w:ascii="Arial" w:hAnsi="Arial" w:cs="Arial"/>
          <w:sz w:val="22"/>
          <w:szCs w:val="22"/>
        </w:rPr>
      </w:pPr>
    </w:p>
    <w:p w14:paraId="441BCDE1" w14:textId="5657AC4E" w:rsidR="00D76406" w:rsidRPr="00D76406" w:rsidRDefault="00D76406" w:rsidP="00D76406">
      <w:pPr>
        <w:pStyle w:val="PlainText"/>
        <w:rPr>
          <w:rFonts w:ascii="Arial" w:hAnsi="Arial" w:cs="Arial"/>
          <w:sz w:val="22"/>
          <w:szCs w:val="22"/>
        </w:rPr>
      </w:pPr>
      <w:r w:rsidRPr="00D76406">
        <w:rPr>
          <w:rFonts w:ascii="Arial" w:hAnsi="Arial" w:cs="Arial"/>
          <w:sz w:val="22"/>
          <w:szCs w:val="22"/>
        </w:rPr>
        <w:t xml:space="preserve">This device had been used by physicists since its discovery in 1654 and had detected the ‘cathode rays’ that were produced once the voltage is applied. These rays had been observed via the faint green glow produced in the gas, and the dots produced on the zinc sulphide fluorescent screen positioned at the </w:t>
      </w:r>
      <w:r w:rsidR="00336C6C">
        <w:rPr>
          <w:rFonts w:ascii="Arial" w:hAnsi="Arial" w:cs="Arial"/>
          <w:sz w:val="22"/>
          <w:szCs w:val="22"/>
        </w:rPr>
        <w:t>end of the tube</w:t>
      </w:r>
      <w:r w:rsidRPr="00D76406">
        <w:rPr>
          <w:rFonts w:ascii="Arial" w:hAnsi="Arial" w:cs="Arial"/>
          <w:sz w:val="22"/>
          <w:szCs w:val="22"/>
        </w:rPr>
        <w:t xml:space="preserve">. </w:t>
      </w:r>
    </w:p>
    <w:p w14:paraId="79B616A3" w14:textId="77777777" w:rsidR="00D76406" w:rsidRPr="00D76406" w:rsidRDefault="00D76406" w:rsidP="00D76406">
      <w:pPr>
        <w:pStyle w:val="PlainText"/>
        <w:rPr>
          <w:rFonts w:ascii="Arial" w:hAnsi="Arial" w:cs="Arial"/>
          <w:sz w:val="22"/>
          <w:szCs w:val="22"/>
        </w:rPr>
      </w:pPr>
    </w:p>
    <w:p w14:paraId="598F6C9D" w14:textId="77777777" w:rsidR="00D76406" w:rsidRPr="00D76406" w:rsidRDefault="00D76406" w:rsidP="00D76406">
      <w:pPr>
        <w:pStyle w:val="PlainText"/>
        <w:rPr>
          <w:rFonts w:ascii="Arial" w:hAnsi="Arial" w:cs="Arial"/>
          <w:sz w:val="22"/>
          <w:szCs w:val="22"/>
        </w:rPr>
      </w:pPr>
      <w:r w:rsidRPr="00D76406">
        <w:rPr>
          <w:rFonts w:ascii="Arial" w:hAnsi="Arial" w:cs="Arial"/>
          <w:sz w:val="22"/>
          <w:szCs w:val="22"/>
        </w:rPr>
        <w:t xml:space="preserve">Thomson had theorised that these mysterious rays must be sub-atomic particles that came from the atoms of hydrogen gas within the tube. The aim of his CRT experiments was to determine the properties of these particles: in particular, their mass to charge ratio.  </w:t>
      </w:r>
    </w:p>
    <w:p w14:paraId="6E46B78C" w14:textId="77777777" w:rsidR="00D76406" w:rsidRPr="00D76406" w:rsidRDefault="00D76406" w:rsidP="00D76406">
      <w:pPr>
        <w:pStyle w:val="PlainText"/>
        <w:rPr>
          <w:rFonts w:ascii="Arial" w:hAnsi="Arial" w:cs="Arial"/>
          <w:sz w:val="22"/>
          <w:szCs w:val="22"/>
        </w:rPr>
      </w:pPr>
    </w:p>
    <w:p w14:paraId="29FC6102" w14:textId="610108C4" w:rsidR="00D76406" w:rsidRPr="00D76406" w:rsidRDefault="00D76406" w:rsidP="00D76406">
      <w:pPr>
        <w:pStyle w:val="PlainText"/>
        <w:rPr>
          <w:rFonts w:ascii="Arial" w:hAnsi="Arial" w:cs="Arial"/>
          <w:sz w:val="22"/>
          <w:szCs w:val="22"/>
        </w:rPr>
      </w:pPr>
      <w:r w:rsidRPr="00D76406">
        <w:rPr>
          <w:rFonts w:ascii="Arial" w:hAnsi="Arial" w:cs="Arial"/>
          <w:sz w:val="22"/>
          <w:szCs w:val="22"/>
        </w:rPr>
        <w:t>Thomson knew that these particles must have a negative charge</w:t>
      </w:r>
      <w:r w:rsidR="00947833">
        <w:rPr>
          <w:rFonts w:ascii="Arial" w:hAnsi="Arial" w:cs="Arial"/>
          <w:sz w:val="22"/>
          <w:szCs w:val="22"/>
        </w:rPr>
        <w:t xml:space="preserve">. </w:t>
      </w:r>
      <w:r w:rsidRPr="00D76406">
        <w:rPr>
          <w:rFonts w:ascii="Arial" w:hAnsi="Arial" w:cs="Arial"/>
          <w:sz w:val="22"/>
          <w:szCs w:val="22"/>
        </w:rPr>
        <w:t>In the first part of the experiment, a pair of charged metal plates</w:t>
      </w:r>
      <w:r w:rsidR="00336C6C">
        <w:rPr>
          <w:rFonts w:ascii="Arial" w:hAnsi="Arial" w:cs="Arial"/>
          <w:sz w:val="22"/>
          <w:szCs w:val="22"/>
        </w:rPr>
        <w:t xml:space="preserve"> </w:t>
      </w:r>
      <w:r w:rsidRPr="00D76406">
        <w:rPr>
          <w:rFonts w:ascii="Arial" w:hAnsi="Arial" w:cs="Arial"/>
          <w:sz w:val="22"/>
          <w:szCs w:val="22"/>
        </w:rPr>
        <w:t xml:space="preserve">was used to create a uniform electric field (see Figure 2). As predicted, the cathode rays were deflected upwards as if they have a negative charge. The rays’ deflection was observed and measured by their landing points on the fluorescent screen. </w:t>
      </w:r>
    </w:p>
    <w:p w14:paraId="601F7F8E" w14:textId="77777777" w:rsidR="00D76406" w:rsidRDefault="00D76406">
      <w:pPr>
        <w:spacing w:after="160" w:line="259" w:lineRule="auto"/>
        <w:rPr>
          <w:rFonts w:ascii="Arial" w:hAnsi="Arial" w:cs="Arial"/>
          <w:sz w:val="22"/>
          <w:szCs w:val="22"/>
        </w:rPr>
      </w:pPr>
      <w:r>
        <w:rPr>
          <w:rFonts w:ascii="Arial" w:hAnsi="Arial" w:cs="Arial"/>
          <w:sz w:val="22"/>
          <w:szCs w:val="22"/>
        </w:rPr>
        <w:br w:type="page"/>
      </w:r>
    </w:p>
    <w:p w14:paraId="522259F9" w14:textId="0F76EAEF" w:rsidR="00D76406" w:rsidRPr="00D76406" w:rsidRDefault="00D76406" w:rsidP="00D76406">
      <w:pPr>
        <w:pStyle w:val="PlainText"/>
        <w:rPr>
          <w:rFonts w:ascii="Arial" w:hAnsi="Arial" w:cs="Arial"/>
          <w:sz w:val="22"/>
          <w:szCs w:val="22"/>
        </w:rPr>
      </w:pPr>
      <w:r w:rsidRPr="00D76406">
        <w:rPr>
          <w:noProof/>
          <w:sz w:val="22"/>
          <w:szCs w:val="22"/>
          <w:lang w:val="en-GB"/>
        </w:rPr>
        <w:lastRenderedPageBreak/>
        <mc:AlternateContent>
          <mc:Choice Requires="wps">
            <w:drawing>
              <wp:anchor distT="0" distB="0" distL="114300" distR="114300" simplePos="0" relativeHeight="251658527" behindDoc="0" locked="0" layoutInCell="1" allowOverlap="1" wp14:anchorId="7C87A9E4" wp14:editId="7B8D7D38">
                <wp:simplePos x="0" y="0"/>
                <wp:positionH relativeFrom="column">
                  <wp:posOffset>914400</wp:posOffset>
                </wp:positionH>
                <wp:positionV relativeFrom="paragraph">
                  <wp:posOffset>1371600</wp:posOffset>
                </wp:positionV>
                <wp:extent cx="1485900" cy="0"/>
                <wp:effectExtent l="0" t="0" r="0" b="0"/>
                <wp:wrapNone/>
                <wp:docPr id="115" name="Straight Connector 115"/>
                <wp:cNvGraphicFramePr/>
                <a:graphic xmlns:a="http://schemas.openxmlformats.org/drawingml/2006/main">
                  <a:graphicData uri="http://schemas.microsoft.com/office/word/2010/wordprocessingShape">
                    <wps:wsp>
                      <wps:cNvCnPr/>
                      <wps:spPr>
                        <a:xfrm>
                          <a:off x="0" y="0"/>
                          <a:ext cx="14859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w16du="http://schemas.microsoft.com/office/word/2023/wordml/word16du">
            <w:pict>
              <v:line w14:anchorId="756CDF04" id="Straight Connector 115" o:spid="_x0000_s1026" style="position:absolute;z-index:2525163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in,108pt" to="189pt,1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" strokecolor="black [3213]" strokeweight=".5pt">
                <v:stroke joinstyle="miter"/>
              </v:line>
            </w:pict>
          </mc:Fallback>
        </mc:AlternateContent>
      </w:r>
      <w:r w:rsidRPr="00D76406">
        <w:rPr>
          <w:noProof/>
          <w:sz w:val="22"/>
          <w:szCs w:val="22"/>
          <w:lang w:val="en-GB"/>
        </w:rPr>
        <mc:AlternateContent>
          <mc:Choice Requires="wps">
            <w:drawing>
              <wp:anchor distT="0" distB="0" distL="114300" distR="114300" simplePos="0" relativeHeight="251658535" behindDoc="0" locked="0" layoutInCell="1" allowOverlap="1" wp14:anchorId="7E09D509" wp14:editId="5A3EB8AC">
                <wp:simplePos x="0" y="0"/>
                <wp:positionH relativeFrom="column">
                  <wp:posOffset>3886200</wp:posOffset>
                </wp:positionH>
                <wp:positionV relativeFrom="paragraph">
                  <wp:posOffset>571500</wp:posOffset>
                </wp:positionV>
                <wp:extent cx="228600" cy="571500"/>
                <wp:effectExtent l="38100" t="0" r="19050" b="57150"/>
                <wp:wrapNone/>
                <wp:docPr id="116" name="Straight Arrow Connector 116"/>
                <wp:cNvGraphicFramePr/>
                <a:graphic xmlns:a="http://schemas.openxmlformats.org/drawingml/2006/main">
                  <a:graphicData uri="http://schemas.microsoft.com/office/word/2010/wordprocessingShape">
                    <wps:wsp>
                      <wps:cNvCnPr/>
                      <wps:spPr>
                        <a:xfrm flipH="1">
                          <a:off x="0" y="0"/>
                          <a:ext cx="228600" cy="5715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xmlns:w16du="http://schemas.microsoft.com/office/word/2023/wordml/word16du">
            <w:pict>
              <v:shape w14:anchorId="3D04497B" id="Straight Arrow Connector 116" o:spid="_x0000_s1026" type="#_x0000_t32" style="position:absolute;margin-left:306pt;margin-top:45pt;width:18pt;height:45pt;flip:x;z-index:252524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" strokecolor="black [3200]" strokeweight=".5pt">
                <v:stroke endarrow="block" joinstyle="miter"/>
              </v:shape>
            </w:pict>
          </mc:Fallback>
        </mc:AlternateContent>
      </w:r>
      <w:r w:rsidRPr="00D76406">
        <w:rPr>
          <w:noProof/>
          <w:sz w:val="22"/>
          <w:szCs w:val="22"/>
          <w:lang w:val="en-GB"/>
        </w:rPr>
        <mc:AlternateContent>
          <mc:Choice Requires="wps">
            <w:drawing>
              <wp:anchor distT="0" distB="0" distL="114300" distR="114300" simplePos="0" relativeHeight="251658533" behindDoc="0" locked="0" layoutInCell="1" allowOverlap="1" wp14:anchorId="333F88CF" wp14:editId="27703D60">
                <wp:simplePos x="0" y="0"/>
                <wp:positionH relativeFrom="column">
                  <wp:posOffset>1828801</wp:posOffset>
                </wp:positionH>
                <wp:positionV relativeFrom="paragraph">
                  <wp:posOffset>457200</wp:posOffset>
                </wp:positionV>
                <wp:extent cx="457200" cy="1371600"/>
                <wp:effectExtent l="0" t="0" r="57150" b="57150"/>
                <wp:wrapNone/>
                <wp:docPr id="117" name="Straight Arrow Connector 117"/>
                <wp:cNvGraphicFramePr/>
                <a:graphic xmlns:a="http://schemas.openxmlformats.org/drawingml/2006/main">
                  <a:graphicData uri="http://schemas.microsoft.com/office/word/2010/wordprocessingShape">
                    <wps:wsp>
                      <wps:cNvCnPr/>
                      <wps:spPr>
                        <a:xfrm>
                          <a:off x="0" y="0"/>
                          <a:ext cx="457200" cy="13716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xmlns:w16du="http://schemas.microsoft.com/office/word/2023/wordml/word16du">
            <w:pict>
              <v:shape w14:anchorId="0C40D729" id="Straight Arrow Connector 117" o:spid="_x0000_s1026" type="#_x0000_t32" style="position:absolute;margin-left:2in;margin-top:36pt;width:36pt;height:108pt;z-index:2525224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" strokecolor="black [3213]" strokeweight=".5pt">
                <v:stroke endarrow="block" joinstyle="miter"/>
              </v:shape>
            </w:pict>
          </mc:Fallback>
        </mc:AlternateContent>
      </w:r>
      <w:r w:rsidRPr="00D76406">
        <w:rPr>
          <w:noProof/>
          <w:sz w:val="22"/>
          <w:szCs w:val="22"/>
          <w:lang w:val="en-GB"/>
        </w:rPr>
        <mc:AlternateContent>
          <mc:Choice Requires="wps">
            <w:drawing>
              <wp:anchor distT="0" distB="0" distL="114300" distR="114300" simplePos="0" relativeHeight="251658524" behindDoc="0" locked="0" layoutInCell="1" allowOverlap="1" wp14:anchorId="17EF4CFE" wp14:editId="526959D4">
                <wp:simplePos x="0" y="0"/>
                <wp:positionH relativeFrom="column">
                  <wp:posOffset>4229100</wp:posOffset>
                </wp:positionH>
                <wp:positionV relativeFrom="paragraph">
                  <wp:posOffset>800100</wp:posOffset>
                </wp:positionV>
                <wp:extent cx="114300" cy="1143000"/>
                <wp:effectExtent l="0" t="0" r="19050" b="19050"/>
                <wp:wrapNone/>
                <wp:docPr id="118" name="Rectangle 118"/>
                <wp:cNvGraphicFramePr/>
                <a:graphic xmlns:a="http://schemas.openxmlformats.org/drawingml/2006/main">
                  <a:graphicData uri="http://schemas.microsoft.com/office/word/2010/wordprocessingShape">
                    <wps:wsp>
                      <wps:cNvSpPr/>
                      <wps:spPr>
                        <a:xfrm>
                          <a:off x="0" y="0"/>
                          <a:ext cx="114300" cy="1143000"/>
                        </a:xfrm>
                        <a:prstGeom prst="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du="http://schemas.microsoft.com/office/word/2023/wordml/word16du">
            <w:pict>
              <v:rect w14:anchorId="059BB5B5" id="Rectangle 118" o:spid="_x0000_s1026" style="position:absolute;margin-left:333pt;margin-top:63pt;width:9pt;height:90pt;z-index:2525132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" fillcolor="#f2f2f2 [3052]" strokecolor="#1f4d78 [1604]" strokeweight="1pt"/>
            </w:pict>
          </mc:Fallback>
        </mc:AlternateContent>
      </w:r>
      <w:r w:rsidRPr="00D76406">
        <w:rPr>
          <w:noProof/>
          <w:sz w:val="22"/>
          <w:szCs w:val="22"/>
          <w:lang w:val="en-GB"/>
        </w:rPr>
        <mc:AlternateContent>
          <mc:Choice Requires="wps">
            <w:drawing>
              <wp:anchor distT="0" distB="0" distL="114300" distR="114300" simplePos="0" relativeHeight="251658528" behindDoc="0" locked="0" layoutInCell="1" allowOverlap="1" wp14:anchorId="2EA804A4" wp14:editId="7EC6CD42">
                <wp:simplePos x="0" y="0"/>
                <wp:positionH relativeFrom="column">
                  <wp:posOffset>2413000</wp:posOffset>
                </wp:positionH>
                <wp:positionV relativeFrom="paragraph">
                  <wp:posOffset>1060450</wp:posOffset>
                </wp:positionV>
                <wp:extent cx="1816100" cy="311150"/>
                <wp:effectExtent l="0" t="0" r="12700" b="12700"/>
                <wp:wrapNone/>
                <wp:docPr id="119" name="Freeform: Shape 119"/>
                <wp:cNvGraphicFramePr/>
                <a:graphic xmlns:a="http://schemas.openxmlformats.org/drawingml/2006/main">
                  <a:graphicData uri="http://schemas.microsoft.com/office/word/2010/wordprocessingShape">
                    <wps:wsp>
                      <wps:cNvSpPr/>
                      <wps:spPr>
                        <a:xfrm>
                          <a:off x="0" y="0"/>
                          <a:ext cx="1816100" cy="311150"/>
                        </a:xfrm>
                        <a:custGeom>
                          <a:avLst/>
                          <a:gdLst>
                            <a:gd name="connsiteX0" fmla="*/ 0 w 1816100"/>
                            <a:gd name="connsiteY0" fmla="*/ 311150 h 311150"/>
                            <a:gd name="connsiteX1" fmla="*/ 463550 w 1816100"/>
                            <a:gd name="connsiteY1" fmla="*/ 292100 h 311150"/>
                            <a:gd name="connsiteX2" fmla="*/ 1054100 w 1816100"/>
                            <a:gd name="connsiteY2" fmla="*/ 215900 h 311150"/>
                            <a:gd name="connsiteX3" fmla="*/ 1816100 w 1816100"/>
                            <a:gd name="connsiteY3" fmla="*/ 0 h 311150"/>
                            <a:gd name="connsiteX4" fmla="*/ 1816100 w 1816100"/>
                            <a:gd name="connsiteY4" fmla="*/ 0 h 31115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816100" h="311150">
                              <a:moveTo>
                                <a:pt x="0" y="311150"/>
                              </a:moveTo>
                              <a:cubicBezTo>
                                <a:pt x="143933" y="309562"/>
                                <a:pt x="287867" y="307975"/>
                                <a:pt x="463550" y="292100"/>
                              </a:cubicBezTo>
                              <a:cubicBezTo>
                                <a:pt x="639233" y="276225"/>
                                <a:pt x="828675" y="264583"/>
                                <a:pt x="1054100" y="215900"/>
                              </a:cubicBezTo>
                              <a:cubicBezTo>
                                <a:pt x="1279525" y="167217"/>
                                <a:pt x="1816100" y="0"/>
                                <a:pt x="1816100" y="0"/>
                              </a:cubicBezTo>
                              <a:lnTo>
                                <a:pt x="1816100" y="0"/>
                              </a:lnTo>
                            </a:path>
                          </a:pathLst>
                        </a:cu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shape w14:anchorId="0F9A2FF2" id="Freeform: Shape 119" o:spid="_x0000_s1026" style="position:absolute;margin-left:190pt;margin-top:83.5pt;width:143pt;height:24.5pt;z-index:252517376;visibility:visible;mso-wrap-style:square;mso-wrap-distance-left:9pt;mso-wrap-distance-top:0;mso-wrap-distance-right:9pt;mso-wrap-distance-bottom:0;mso-position-horizontal:absolute;mso-position-horizontal-relative:text;mso-position-vertical:absolute;mso-position-vertical-relative:text;v-text-anchor:middle" coordsize="1816100,311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" path="m,311150v143933,-1588,287867,-3175,463550,-19050c639233,276225,828675,264583,1054100,215900,1279525,167217,1816100,,1816100,r,e" filled="f" strokecolor="black [3213]" strokeweight=".5pt">
                <v:stroke joinstyle="miter"/>
                <v:path arrowok="t" o:connecttype="custom" o:connectlocs="0,311150;463550,292100;1054100,215900;1816100,0;1816100,0" o:connectangles="0,0,0,0,0"/>
              </v:shape>
            </w:pict>
          </mc:Fallback>
        </mc:AlternateContent>
      </w:r>
      <w:r w:rsidRPr="00D76406">
        <w:rPr>
          <w:noProof/>
          <w:sz w:val="22"/>
          <w:szCs w:val="22"/>
          <w:lang w:val="en-GB"/>
        </w:rPr>
        <mc:AlternateContent>
          <mc:Choice Requires="wps">
            <w:drawing>
              <wp:anchor distT="0" distB="0" distL="114300" distR="114300" simplePos="0" relativeHeight="251658526" behindDoc="0" locked="0" layoutInCell="1" allowOverlap="1" wp14:anchorId="2BBD5A55" wp14:editId="1A3F4460">
                <wp:simplePos x="0" y="0"/>
                <wp:positionH relativeFrom="column">
                  <wp:posOffset>2286000</wp:posOffset>
                </wp:positionH>
                <wp:positionV relativeFrom="paragraph">
                  <wp:posOffset>1828800</wp:posOffset>
                </wp:positionV>
                <wp:extent cx="914400" cy="114300"/>
                <wp:effectExtent l="0" t="0" r="19050" b="19050"/>
                <wp:wrapNone/>
                <wp:docPr id="120" name="Rectangle 120"/>
                <wp:cNvGraphicFramePr/>
                <a:graphic xmlns:a="http://schemas.openxmlformats.org/drawingml/2006/main">
                  <a:graphicData uri="http://schemas.microsoft.com/office/word/2010/wordprocessingShape">
                    <wps:wsp>
                      <wps:cNvSpPr/>
                      <wps:spPr>
                        <a:xfrm>
                          <a:off x="0" y="0"/>
                          <a:ext cx="914400" cy="114300"/>
                        </a:xfrm>
                        <a:prstGeom prst="rect">
                          <a:avLst/>
                        </a:prstGeom>
                        <a:solidFill>
                          <a:schemeClr val="bg1">
                            <a:lumMod val="9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du="http://schemas.microsoft.com/office/word/2023/wordml/word16du">
            <w:pict>
              <v:rect w14:anchorId="1683A02C" id="Rectangle 120" o:spid="_x0000_s1026" style="position:absolute;margin-left:180pt;margin-top:2in;width:1in;height:9pt;z-index:2525153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" fillcolor="#f2f2f2 [3052]" strokecolor="black [3213]" strokeweight="1pt"/>
            </w:pict>
          </mc:Fallback>
        </mc:AlternateContent>
      </w:r>
      <w:r w:rsidRPr="00D76406">
        <w:rPr>
          <w:noProof/>
          <w:sz w:val="22"/>
          <w:szCs w:val="22"/>
          <w:lang w:val="en-GB"/>
        </w:rPr>
        <mc:AlternateContent>
          <mc:Choice Requires="wps">
            <w:drawing>
              <wp:anchor distT="0" distB="0" distL="114300" distR="114300" simplePos="0" relativeHeight="251658530" behindDoc="0" locked="0" layoutInCell="1" allowOverlap="1" wp14:anchorId="082ED405" wp14:editId="07887FB0">
                <wp:simplePos x="0" y="0"/>
                <wp:positionH relativeFrom="column">
                  <wp:posOffset>2743200</wp:posOffset>
                </wp:positionH>
                <wp:positionV relativeFrom="paragraph">
                  <wp:posOffset>1949450</wp:posOffset>
                </wp:positionV>
                <wp:extent cx="0" cy="342900"/>
                <wp:effectExtent l="0" t="0" r="38100" b="19050"/>
                <wp:wrapNone/>
                <wp:docPr id="121" name="Straight Connector 121"/>
                <wp:cNvGraphicFramePr/>
                <a:graphic xmlns:a="http://schemas.openxmlformats.org/drawingml/2006/main">
                  <a:graphicData uri="http://schemas.microsoft.com/office/word/2010/wordprocessingShape">
                    <wps:wsp>
                      <wps:cNvCnPr/>
                      <wps:spPr>
                        <a:xfrm flipV="1">
                          <a:off x="0" y="0"/>
                          <a:ext cx="0" cy="34290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w:pict>
              <v:line w14:anchorId="3D69D47C" id="Straight Connector 121" o:spid="_x0000_s1026" style="position:absolute;flip:y;z-index:252519424;visibility:visible;mso-wrap-style:square;mso-wrap-distance-left:9pt;mso-wrap-distance-top:0;mso-wrap-distance-right:9pt;mso-wrap-distance-bottom:0;mso-position-horizontal:absolute;mso-position-horizontal-relative:text;mso-position-vertical:absolute;mso-position-vertical-relative:text" from="3in,153.5pt" to="3in,1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" strokecolor="black [3213]" strokeweight="1pt">
                <v:stroke joinstyle="miter"/>
              </v:line>
            </w:pict>
          </mc:Fallback>
        </mc:AlternateContent>
      </w:r>
      <w:r w:rsidRPr="00D76406">
        <w:rPr>
          <w:noProof/>
          <w:sz w:val="22"/>
          <w:szCs w:val="22"/>
          <w:lang w:val="en-GB"/>
        </w:rPr>
        <mc:AlternateContent>
          <mc:Choice Requires="wps">
            <w:drawing>
              <wp:anchor distT="0" distB="0" distL="114300" distR="114300" simplePos="0" relativeHeight="251658523" behindDoc="0" locked="0" layoutInCell="1" allowOverlap="1" wp14:anchorId="1A973B70" wp14:editId="36CFE984">
                <wp:simplePos x="0" y="0"/>
                <wp:positionH relativeFrom="column">
                  <wp:posOffset>457200</wp:posOffset>
                </wp:positionH>
                <wp:positionV relativeFrom="paragraph">
                  <wp:posOffset>685800</wp:posOffset>
                </wp:positionV>
                <wp:extent cx="4686300" cy="1371600"/>
                <wp:effectExtent l="0" t="0" r="19050" b="19050"/>
                <wp:wrapNone/>
                <wp:docPr id="122" name="Rectangle: Rounded Corners 122"/>
                <wp:cNvGraphicFramePr/>
                <a:graphic xmlns:a="http://schemas.openxmlformats.org/drawingml/2006/main">
                  <a:graphicData uri="http://schemas.microsoft.com/office/word/2010/wordprocessingShape">
                    <wps:wsp>
                      <wps:cNvSpPr/>
                      <wps:spPr>
                        <a:xfrm>
                          <a:off x="0" y="0"/>
                          <a:ext cx="4686300" cy="1371600"/>
                        </a:xfrm>
                        <a:prstGeom prst="round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oundrect w14:anchorId="0E7E83D4" id="Rectangle: Rounded Corners 122" o:spid="_x0000_s1026" style="position:absolute;margin-left:36pt;margin-top:54pt;width:369pt;height:108pt;z-index:25251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" filled="f" strokecolor="black [3213]" strokeweight="1.5pt">
                <v:stroke joinstyle="miter"/>
              </v:roundrect>
            </w:pict>
          </mc:Fallback>
        </mc:AlternateContent>
      </w:r>
      <w:r w:rsidRPr="00D76406">
        <w:rPr>
          <w:noProof/>
          <w:sz w:val="22"/>
          <w:szCs w:val="22"/>
          <w:lang w:val="en-GB"/>
        </w:rPr>
        <mc:AlternateContent>
          <mc:Choice Requires="wps">
            <w:drawing>
              <wp:anchor distT="0" distB="0" distL="114300" distR="114300" simplePos="0" relativeHeight="251658534" behindDoc="0" locked="0" layoutInCell="1" allowOverlap="1" wp14:anchorId="613E3EC6" wp14:editId="2BFB1942">
                <wp:simplePos x="0" y="0"/>
                <wp:positionH relativeFrom="column">
                  <wp:posOffset>3543300</wp:posOffset>
                </wp:positionH>
                <wp:positionV relativeFrom="paragraph">
                  <wp:posOffset>342900</wp:posOffset>
                </wp:positionV>
                <wp:extent cx="914400" cy="228600"/>
                <wp:effectExtent l="0" t="0" r="0" b="0"/>
                <wp:wrapNone/>
                <wp:docPr id="123" name="Text Box 123"/>
                <wp:cNvGraphicFramePr/>
                <a:graphic xmlns:a="http://schemas.openxmlformats.org/drawingml/2006/main">
                  <a:graphicData uri="http://schemas.microsoft.com/office/word/2010/wordprocessingShape">
                    <wps:wsp>
                      <wps:cNvSpPr txBox="1"/>
                      <wps:spPr>
                        <a:xfrm>
                          <a:off x="0" y="0"/>
                          <a:ext cx="914400" cy="228600"/>
                        </a:xfrm>
                        <a:prstGeom prst="rect">
                          <a:avLst/>
                        </a:prstGeom>
                        <a:solidFill>
                          <a:schemeClr val="lt1"/>
                        </a:solidFill>
                        <a:ln w="6350">
                          <a:noFill/>
                        </a:ln>
                      </wps:spPr>
                      <wps:txbx>
                        <w:txbxContent>
                          <w:p w14:paraId="2D460E7F" w14:textId="77777777" w:rsidR="00D76406" w:rsidRPr="00B44908" w:rsidRDefault="00D76406" w:rsidP="00D76406">
                            <w:pPr>
                              <w:rPr>
                                <w:rFonts w:ascii="Arial" w:hAnsi="Arial" w:cs="Arial"/>
                                <w:sz w:val="18"/>
                                <w:szCs w:val="18"/>
                              </w:rPr>
                            </w:pPr>
                            <w:r>
                              <w:rPr>
                                <w:rFonts w:ascii="Arial" w:hAnsi="Arial" w:cs="Arial"/>
                                <w:sz w:val="18"/>
                                <w:szCs w:val="18"/>
                              </w:rPr>
                              <w:t>Deflected cathode rays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13E3EC6" id="Text Box 123" o:spid="_x0000_s1142" type="#_x0000_t202" style="position:absolute;margin-left:279pt;margin-top:27pt;width:1in;height:18pt;z-index:25165853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" fillcolor="white [3201]" stroked="f" strokeweight=".5pt">
                <v:textbox>
                  <w:txbxContent>
                    <w:p w14:paraId="2D460E7F" w14:textId="77777777" w:rsidR="00D76406" w:rsidRPr="00B44908" w:rsidRDefault="00D76406" w:rsidP="00D76406">
                      <w:pPr>
                        <w:rPr>
                          <w:rFonts w:ascii="Arial" w:hAnsi="Arial" w:cs="Arial"/>
                          <w:sz w:val="18"/>
                          <w:szCs w:val="18"/>
                        </w:rPr>
                      </w:pPr>
                      <w:r>
                        <w:rPr>
                          <w:rFonts w:ascii="Arial" w:hAnsi="Arial" w:cs="Arial"/>
                          <w:sz w:val="18"/>
                          <w:szCs w:val="18"/>
                        </w:rPr>
                        <w:t>Deflected cathode rays</w:t>
                      </w:r>
                    </w:p>
                  </w:txbxContent>
                </v:textbox>
              </v:shape>
            </w:pict>
          </mc:Fallback>
        </mc:AlternateContent>
      </w:r>
      <w:r w:rsidRPr="00D76406">
        <w:rPr>
          <w:noProof/>
          <w:sz w:val="22"/>
          <w:szCs w:val="22"/>
          <w:lang w:val="en-GB"/>
        </w:rPr>
        <mc:AlternateContent>
          <mc:Choice Requires="wps">
            <w:drawing>
              <wp:anchor distT="0" distB="0" distL="114300" distR="114300" simplePos="0" relativeHeight="251658532" behindDoc="0" locked="0" layoutInCell="1" allowOverlap="1" wp14:anchorId="5B04BEF5" wp14:editId="601EAFDE">
                <wp:simplePos x="0" y="0"/>
                <wp:positionH relativeFrom="column">
                  <wp:posOffset>2044065</wp:posOffset>
                </wp:positionH>
                <wp:positionV relativeFrom="paragraph">
                  <wp:posOffset>457200</wp:posOffset>
                </wp:positionV>
                <wp:extent cx="241935" cy="374650"/>
                <wp:effectExtent l="0" t="0" r="62865" b="63500"/>
                <wp:wrapNone/>
                <wp:docPr id="124" name="Straight Arrow Connector 124"/>
                <wp:cNvGraphicFramePr/>
                <a:graphic xmlns:a="http://schemas.openxmlformats.org/drawingml/2006/main">
                  <a:graphicData uri="http://schemas.microsoft.com/office/word/2010/wordprocessingShape">
                    <wps:wsp>
                      <wps:cNvCnPr/>
                      <wps:spPr>
                        <a:xfrm>
                          <a:off x="0" y="0"/>
                          <a:ext cx="241935" cy="37465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w:pict>
              <v:shape w14:anchorId="47A0408B" id="Straight Arrow Connector 124" o:spid="_x0000_s1026" type="#_x0000_t32" style="position:absolute;margin-left:160.95pt;margin-top:36pt;width:19.05pt;height:29.5pt;z-index:2525214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" strokecolor="black [3213]" strokeweight=".5pt">
                <v:stroke endarrow="block" joinstyle="miter"/>
              </v:shape>
            </w:pict>
          </mc:Fallback>
        </mc:AlternateContent>
      </w:r>
      <w:r w:rsidRPr="00D76406">
        <w:rPr>
          <w:noProof/>
          <w:sz w:val="22"/>
          <w:szCs w:val="22"/>
          <w:lang w:val="en-GB"/>
        </w:rPr>
        <mc:AlternateContent>
          <mc:Choice Requires="wps">
            <w:drawing>
              <wp:anchor distT="0" distB="0" distL="114300" distR="114300" simplePos="0" relativeHeight="251658531" behindDoc="0" locked="0" layoutInCell="1" allowOverlap="1" wp14:anchorId="144DC2F3" wp14:editId="063C9BF4">
                <wp:simplePos x="0" y="0"/>
                <wp:positionH relativeFrom="column">
                  <wp:posOffset>1143000</wp:posOffset>
                </wp:positionH>
                <wp:positionV relativeFrom="paragraph">
                  <wp:posOffset>228600</wp:posOffset>
                </wp:positionV>
                <wp:extent cx="914400" cy="228600"/>
                <wp:effectExtent l="0" t="0" r="0" b="0"/>
                <wp:wrapNone/>
                <wp:docPr id="125" name="Text Box 125"/>
                <wp:cNvGraphicFramePr/>
                <a:graphic xmlns:a="http://schemas.openxmlformats.org/drawingml/2006/main">
                  <a:graphicData uri="http://schemas.microsoft.com/office/word/2010/wordprocessingShape">
                    <wps:wsp>
                      <wps:cNvSpPr txBox="1"/>
                      <wps:spPr>
                        <a:xfrm>
                          <a:off x="0" y="0"/>
                          <a:ext cx="914400" cy="228600"/>
                        </a:xfrm>
                        <a:prstGeom prst="rect">
                          <a:avLst/>
                        </a:prstGeom>
                        <a:solidFill>
                          <a:schemeClr val="lt1"/>
                        </a:solidFill>
                        <a:ln w="6350">
                          <a:noFill/>
                        </a:ln>
                      </wps:spPr>
                      <wps:txbx>
                        <w:txbxContent>
                          <w:p w14:paraId="630BF6F6" w14:textId="77777777" w:rsidR="00D76406" w:rsidRPr="00B44908" w:rsidRDefault="00D76406" w:rsidP="00D76406">
                            <w:pPr>
                              <w:rPr>
                                <w:rFonts w:ascii="Arial" w:hAnsi="Arial" w:cs="Arial"/>
                                <w:sz w:val="18"/>
                                <w:szCs w:val="18"/>
                              </w:rPr>
                            </w:pPr>
                            <w:r>
                              <w:rPr>
                                <w:rFonts w:ascii="Arial" w:hAnsi="Arial" w:cs="Arial"/>
                                <w:sz w:val="18"/>
                                <w:szCs w:val="18"/>
                              </w:rPr>
                              <w:t>Charged metal</w:t>
                            </w:r>
                            <w:r w:rsidRPr="00B44908">
                              <w:rPr>
                                <w:rFonts w:ascii="Arial" w:hAnsi="Arial" w:cs="Arial"/>
                                <w:sz w:val="18"/>
                                <w:szCs w:val="18"/>
                              </w:rPr>
                              <w:t xml:space="preserve"> plates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44DC2F3" id="Text Box 125" o:spid="_x0000_s1143" type="#_x0000_t202" style="position:absolute;margin-left:90pt;margin-top:18pt;width:1in;height:18pt;z-index:251658531;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" fillcolor="white [3201]" stroked="f" strokeweight=".5pt">
                <v:textbox>
                  <w:txbxContent>
                    <w:p w14:paraId="630BF6F6" w14:textId="77777777" w:rsidR="00D76406" w:rsidRPr="00B44908" w:rsidRDefault="00D76406" w:rsidP="00D76406">
                      <w:pPr>
                        <w:rPr>
                          <w:rFonts w:ascii="Arial" w:hAnsi="Arial" w:cs="Arial"/>
                          <w:sz w:val="18"/>
                          <w:szCs w:val="18"/>
                        </w:rPr>
                      </w:pPr>
                      <w:r>
                        <w:rPr>
                          <w:rFonts w:ascii="Arial" w:hAnsi="Arial" w:cs="Arial"/>
                          <w:sz w:val="18"/>
                          <w:szCs w:val="18"/>
                        </w:rPr>
                        <w:t>Charged metal</w:t>
                      </w:r>
                      <w:r w:rsidRPr="00B44908">
                        <w:rPr>
                          <w:rFonts w:ascii="Arial" w:hAnsi="Arial" w:cs="Arial"/>
                          <w:sz w:val="18"/>
                          <w:szCs w:val="18"/>
                        </w:rPr>
                        <w:t xml:space="preserve"> plates</w:t>
                      </w:r>
                    </w:p>
                  </w:txbxContent>
                </v:textbox>
              </v:shape>
            </w:pict>
          </mc:Fallback>
        </mc:AlternateContent>
      </w:r>
      <w:r w:rsidRPr="00D76406">
        <w:rPr>
          <w:noProof/>
          <w:sz w:val="22"/>
          <w:szCs w:val="22"/>
          <w:lang w:val="en-GB"/>
        </w:rPr>
        <mc:AlternateContent>
          <mc:Choice Requires="wps">
            <w:drawing>
              <wp:anchor distT="0" distB="0" distL="114300" distR="114300" simplePos="0" relativeHeight="251658525" behindDoc="0" locked="0" layoutInCell="1" allowOverlap="1" wp14:anchorId="5E37918B" wp14:editId="14D75A4A">
                <wp:simplePos x="0" y="0"/>
                <wp:positionH relativeFrom="column">
                  <wp:posOffset>2286000</wp:posOffset>
                </wp:positionH>
                <wp:positionV relativeFrom="paragraph">
                  <wp:posOffset>800100</wp:posOffset>
                </wp:positionV>
                <wp:extent cx="914400" cy="114300"/>
                <wp:effectExtent l="0" t="0" r="19050" b="19050"/>
                <wp:wrapNone/>
                <wp:docPr id="126" name="Rectangle 126"/>
                <wp:cNvGraphicFramePr/>
                <a:graphic xmlns:a="http://schemas.openxmlformats.org/drawingml/2006/main">
                  <a:graphicData uri="http://schemas.microsoft.com/office/word/2010/wordprocessingShape">
                    <wps:wsp>
                      <wps:cNvSpPr/>
                      <wps:spPr>
                        <a:xfrm>
                          <a:off x="0" y="0"/>
                          <a:ext cx="914400" cy="114300"/>
                        </a:xfrm>
                        <a:prstGeom prst="rect">
                          <a:avLst/>
                        </a:prstGeom>
                        <a:solidFill>
                          <a:schemeClr val="bg1">
                            <a:lumMod val="9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du="http://schemas.microsoft.com/office/word/2023/wordml/word16du">
            <w:pict>
              <v:rect w14:anchorId="20628C6A" id="Rectangle 126" o:spid="_x0000_s1026" style="position:absolute;margin-left:180pt;margin-top:63pt;width:1in;height:9pt;z-index:2525143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" fillcolor="#f2f2f2 [3052]" strokecolor="black [3213]" strokeweight="1pt"/>
            </w:pict>
          </mc:Fallback>
        </mc:AlternateContent>
      </w:r>
      <w:r w:rsidRPr="00D76406">
        <w:rPr>
          <w:noProof/>
          <w:sz w:val="22"/>
          <w:szCs w:val="22"/>
          <w:lang w:val="en-GB"/>
        </w:rPr>
        <mc:AlternateContent>
          <mc:Choice Requires="wps">
            <w:drawing>
              <wp:anchor distT="0" distB="0" distL="114300" distR="114300" simplePos="0" relativeHeight="251658529" behindDoc="0" locked="0" layoutInCell="1" allowOverlap="1" wp14:anchorId="24AF85BA" wp14:editId="7CA9F6ED">
                <wp:simplePos x="0" y="0"/>
                <wp:positionH relativeFrom="column">
                  <wp:posOffset>2743200</wp:posOffset>
                </wp:positionH>
                <wp:positionV relativeFrom="paragraph">
                  <wp:posOffset>457200</wp:posOffset>
                </wp:positionV>
                <wp:extent cx="0" cy="342900"/>
                <wp:effectExtent l="0" t="0" r="38100" b="19050"/>
                <wp:wrapNone/>
                <wp:docPr id="127" name="Straight Connector 127"/>
                <wp:cNvGraphicFramePr/>
                <a:graphic xmlns:a="http://schemas.openxmlformats.org/drawingml/2006/main">
                  <a:graphicData uri="http://schemas.microsoft.com/office/word/2010/wordprocessingShape">
                    <wps:wsp>
                      <wps:cNvCnPr/>
                      <wps:spPr>
                        <a:xfrm flipV="1">
                          <a:off x="0" y="0"/>
                          <a:ext cx="0" cy="34290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w:pict>
              <v:line w14:anchorId="258D8837" id="Straight Connector 127" o:spid="_x0000_s1026" style="position:absolute;flip:y;z-index:252518400;visibility:visible;mso-wrap-style:square;mso-wrap-distance-left:9pt;mso-wrap-distance-top:0;mso-wrap-distance-right:9pt;mso-wrap-distance-bottom:0;mso-position-horizontal:absolute;mso-position-horizontal-relative:text;mso-position-vertical:absolute;mso-position-vertical-relative:text" from="3in,36pt" to="3in,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" strokecolor="black [3213]" strokeweight="1pt">
                <v:stroke joinstyle="miter"/>
              </v:line>
            </w:pict>
          </mc:Fallback>
        </mc:AlternateContent>
      </w:r>
    </w:p>
    <w:p w14:paraId="0AE293E8" w14:textId="77777777" w:rsidR="00D76406" w:rsidRPr="00D76406" w:rsidRDefault="00D76406" w:rsidP="00D76406">
      <w:pPr>
        <w:rPr>
          <w:sz w:val="22"/>
          <w:szCs w:val="22"/>
        </w:rPr>
      </w:pPr>
    </w:p>
    <w:p w14:paraId="3150D4B8" w14:textId="77777777" w:rsidR="00D76406" w:rsidRPr="00D76406" w:rsidRDefault="00D76406" w:rsidP="00D76406">
      <w:pPr>
        <w:rPr>
          <w:sz w:val="22"/>
          <w:szCs w:val="22"/>
        </w:rPr>
      </w:pPr>
    </w:p>
    <w:p w14:paraId="04FD5B7B" w14:textId="77777777" w:rsidR="00D76406" w:rsidRPr="00D76406" w:rsidRDefault="00D76406" w:rsidP="00D76406">
      <w:pPr>
        <w:rPr>
          <w:sz w:val="22"/>
          <w:szCs w:val="22"/>
        </w:rPr>
      </w:pPr>
    </w:p>
    <w:p w14:paraId="06AB3FD9" w14:textId="77777777" w:rsidR="00D76406" w:rsidRPr="00D76406" w:rsidRDefault="00D76406" w:rsidP="00D76406">
      <w:pPr>
        <w:rPr>
          <w:sz w:val="22"/>
          <w:szCs w:val="22"/>
        </w:rPr>
      </w:pPr>
    </w:p>
    <w:p w14:paraId="72BD2A37" w14:textId="77777777" w:rsidR="00D76406" w:rsidRPr="00D76406" w:rsidRDefault="00D76406" w:rsidP="00D76406">
      <w:pPr>
        <w:rPr>
          <w:sz w:val="22"/>
          <w:szCs w:val="22"/>
        </w:rPr>
      </w:pPr>
    </w:p>
    <w:p w14:paraId="5E097DA2" w14:textId="77777777" w:rsidR="00D76406" w:rsidRPr="00D76406" w:rsidRDefault="00D76406" w:rsidP="00D76406">
      <w:pPr>
        <w:rPr>
          <w:sz w:val="22"/>
          <w:szCs w:val="22"/>
        </w:rPr>
      </w:pPr>
    </w:p>
    <w:p w14:paraId="2D25A138" w14:textId="64AA9501" w:rsidR="00D76406" w:rsidRDefault="00D76406" w:rsidP="00D76406">
      <w:pPr>
        <w:rPr>
          <w:sz w:val="22"/>
          <w:szCs w:val="22"/>
        </w:rPr>
      </w:pPr>
    </w:p>
    <w:p w14:paraId="7F232F96" w14:textId="03E580BC" w:rsidR="00D76406" w:rsidRDefault="00D76406" w:rsidP="00D76406">
      <w:pPr>
        <w:rPr>
          <w:sz w:val="22"/>
          <w:szCs w:val="22"/>
        </w:rPr>
      </w:pPr>
    </w:p>
    <w:p w14:paraId="16886DDD" w14:textId="0AEB684B" w:rsidR="00D76406" w:rsidRDefault="00D76406" w:rsidP="00D76406">
      <w:pPr>
        <w:rPr>
          <w:sz w:val="22"/>
          <w:szCs w:val="22"/>
        </w:rPr>
      </w:pPr>
    </w:p>
    <w:p w14:paraId="040CB0C9" w14:textId="75E6B096" w:rsidR="00D76406" w:rsidRDefault="00D76406" w:rsidP="00D76406">
      <w:pPr>
        <w:rPr>
          <w:sz w:val="22"/>
          <w:szCs w:val="22"/>
        </w:rPr>
      </w:pPr>
    </w:p>
    <w:p w14:paraId="2E1152B8" w14:textId="699F29CB" w:rsidR="00D76406" w:rsidRDefault="00D76406" w:rsidP="00D76406">
      <w:pPr>
        <w:rPr>
          <w:sz w:val="22"/>
          <w:szCs w:val="22"/>
        </w:rPr>
      </w:pPr>
    </w:p>
    <w:p w14:paraId="1A133F7E" w14:textId="6F778A14" w:rsidR="00D76406" w:rsidRDefault="00D76406" w:rsidP="00D76406">
      <w:pPr>
        <w:rPr>
          <w:sz w:val="22"/>
          <w:szCs w:val="22"/>
        </w:rPr>
      </w:pPr>
    </w:p>
    <w:p w14:paraId="57F92224" w14:textId="77777777" w:rsidR="00D76406" w:rsidRPr="00D76406" w:rsidRDefault="00D76406" w:rsidP="00D76406">
      <w:pPr>
        <w:rPr>
          <w:sz w:val="22"/>
          <w:szCs w:val="22"/>
        </w:rPr>
      </w:pPr>
    </w:p>
    <w:p w14:paraId="17A6B45E" w14:textId="77777777" w:rsidR="00D76406" w:rsidRPr="00D76406" w:rsidRDefault="00D76406" w:rsidP="00D76406">
      <w:pPr>
        <w:rPr>
          <w:rFonts w:ascii="Arial" w:hAnsi="Arial" w:cs="Arial"/>
          <w:sz w:val="22"/>
          <w:szCs w:val="22"/>
        </w:rPr>
      </w:pPr>
    </w:p>
    <w:p w14:paraId="71623783" w14:textId="77777777" w:rsidR="00D76406" w:rsidRPr="00D76406" w:rsidRDefault="00D76406" w:rsidP="00D76406">
      <w:pPr>
        <w:jc w:val="center"/>
        <w:rPr>
          <w:rFonts w:ascii="Arial" w:hAnsi="Arial" w:cs="Arial"/>
          <w:b/>
          <w:bCs/>
          <w:sz w:val="22"/>
          <w:szCs w:val="22"/>
        </w:rPr>
      </w:pPr>
      <w:r w:rsidRPr="00D76406">
        <w:rPr>
          <w:rFonts w:ascii="Arial" w:hAnsi="Arial" w:cs="Arial"/>
          <w:b/>
          <w:bCs/>
          <w:sz w:val="22"/>
          <w:szCs w:val="22"/>
        </w:rPr>
        <w:t>Figure 2: Cathode Rays Deflected by Charged Metal Plates</w:t>
      </w:r>
    </w:p>
    <w:p w14:paraId="5FF893B9" w14:textId="77777777" w:rsidR="00D76406" w:rsidRPr="00D76406" w:rsidRDefault="00D76406" w:rsidP="00D76406">
      <w:pPr>
        <w:rPr>
          <w:rFonts w:ascii="Arial" w:hAnsi="Arial" w:cs="Arial"/>
          <w:sz w:val="22"/>
          <w:szCs w:val="22"/>
        </w:rPr>
      </w:pPr>
    </w:p>
    <w:p w14:paraId="046D9E2D" w14:textId="77777777" w:rsidR="00D76406" w:rsidRDefault="00D76406" w:rsidP="00D76406">
      <w:pPr>
        <w:rPr>
          <w:rFonts w:ascii="Arial" w:hAnsi="Arial" w:cs="Arial"/>
          <w:sz w:val="22"/>
          <w:szCs w:val="22"/>
        </w:rPr>
      </w:pPr>
    </w:p>
    <w:p w14:paraId="5E481937" w14:textId="7D3B9388" w:rsidR="00D76406" w:rsidRPr="00D76406" w:rsidRDefault="00D76406" w:rsidP="00D76406">
      <w:pPr>
        <w:rPr>
          <w:rFonts w:ascii="Arial" w:hAnsi="Arial" w:cs="Arial"/>
          <w:sz w:val="22"/>
          <w:szCs w:val="22"/>
        </w:rPr>
      </w:pPr>
      <w:r w:rsidRPr="00D76406">
        <w:rPr>
          <w:rFonts w:ascii="Arial" w:hAnsi="Arial" w:cs="Arial"/>
          <w:sz w:val="22"/>
          <w:szCs w:val="22"/>
        </w:rPr>
        <w:t xml:space="preserve">Thomson theorised that these negatively charged cathode ray particles should also be deflected by a magnetic field. In the second part of the experiment, whilst still being influenced by the electric field created by the charged plates, Thomson applied a magnetic field to the rays so that they were deflected downwards. The strength of the magnetic field was then increased until the cathode rays travelled through the charged plates undeflected. At this point, the forces due to the electric field and magnetic field were in equilibrium. </w:t>
      </w:r>
    </w:p>
    <w:p w14:paraId="0727251D" w14:textId="77777777" w:rsidR="00D76406" w:rsidRDefault="00D76406" w:rsidP="00D76406">
      <w:pPr>
        <w:rPr>
          <w:rFonts w:ascii="Arial" w:hAnsi="Arial" w:cs="Arial"/>
          <w:sz w:val="22"/>
          <w:szCs w:val="22"/>
        </w:rPr>
      </w:pPr>
    </w:p>
    <w:p w14:paraId="0EFC3A3C" w14:textId="0B9FA91B" w:rsidR="00D76406" w:rsidRPr="00D76406" w:rsidRDefault="00D76406" w:rsidP="00D76406">
      <w:pPr>
        <w:rPr>
          <w:rFonts w:ascii="Arial" w:hAnsi="Arial" w:cs="Arial"/>
          <w:sz w:val="22"/>
          <w:szCs w:val="22"/>
        </w:rPr>
      </w:pPr>
      <w:r w:rsidRPr="00D76406">
        <w:rPr>
          <w:rFonts w:ascii="Arial" w:hAnsi="Arial" w:cs="Arial"/>
          <w:sz w:val="22"/>
          <w:szCs w:val="22"/>
        </w:rPr>
        <w:t xml:space="preserve">After this undeflected trajectory was achieved, the third part of the experiment began. The electric field was turned off, and the rays were now only under the influence of the magnetic field achieved at the end of the second part of the experiment. Hence, the rays were now deflected downwards in a circular path whose radius was measured. The centripetal force acting on the rays was due to the force provided by the magnetic field. </w:t>
      </w:r>
    </w:p>
    <w:p w14:paraId="15D77BFE" w14:textId="77777777" w:rsidR="00D76406" w:rsidRDefault="00D76406" w:rsidP="00D76406">
      <w:pPr>
        <w:rPr>
          <w:rFonts w:ascii="Arial" w:hAnsi="Arial" w:cs="Arial"/>
          <w:sz w:val="22"/>
          <w:szCs w:val="22"/>
        </w:rPr>
      </w:pPr>
    </w:p>
    <w:p w14:paraId="7D52CECF" w14:textId="4DBB33DC" w:rsidR="00D76406" w:rsidRPr="00D76406" w:rsidRDefault="00D76406" w:rsidP="00D76406">
      <w:pPr>
        <w:rPr>
          <w:rFonts w:ascii="Arial" w:hAnsi="Arial" w:cs="Arial"/>
          <w:sz w:val="22"/>
          <w:szCs w:val="22"/>
        </w:rPr>
      </w:pPr>
      <w:r w:rsidRPr="00D76406">
        <w:rPr>
          <w:rFonts w:ascii="Arial" w:hAnsi="Arial" w:cs="Arial"/>
          <w:sz w:val="22"/>
          <w:szCs w:val="22"/>
        </w:rPr>
        <w:t xml:space="preserve">This result confirmed that the cathode rays consisted of negatively charged particles. Since the values of the electric field strength (E); magnetic field strength (B); and radius of curvature in part three of the experiment (r) were known, the charge to mass ratio of these particles was able to be determined by Thomson. He calculated this value to be 1.76 </w:t>
      </w:r>
      <w:r w:rsidR="00B8563B">
        <w:rPr>
          <w:rFonts w:ascii="Arial" w:hAnsi="Arial" w:cs="Arial"/>
          <w:color w:val="1D2228"/>
          <w:sz w:val="22"/>
          <w:szCs w:val="22"/>
        </w:rPr>
        <w:t>×</w:t>
      </w:r>
      <w:r w:rsidRPr="00D76406">
        <w:rPr>
          <w:rFonts w:ascii="Arial" w:hAnsi="Arial" w:cs="Arial"/>
          <w:sz w:val="22"/>
          <w:szCs w:val="22"/>
        </w:rPr>
        <w:t xml:space="preserve"> 10</w:t>
      </w:r>
      <w:r w:rsidRPr="00D76406">
        <w:rPr>
          <w:rFonts w:ascii="Arial" w:hAnsi="Arial" w:cs="Arial"/>
          <w:sz w:val="22"/>
          <w:szCs w:val="22"/>
          <w:vertAlign w:val="superscript"/>
        </w:rPr>
        <w:t>11</w:t>
      </w:r>
      <w:r w:rsidRPr="00D76406">
        <w:rPr>
          <w:rFonts w:ascii="Arial" w:hAnsi="Arial" w:cs="Arial"/>
          <w:sz w:val="22"/>
          <w:szCs w:val="22"/>
        </w:rPr>
        <w:t xml:space="preserve"> C kg</w:t>
      </w:r>
      <w:r w:rsidR="00B5133A" w:rsidRPr="00926E33">
        <w:rPr>
          <w:rFonts w:ascii="Arial" w:hAnsi="Arial" w:cs="Arial"/>
          <w:color w:val="1D2228"/>
          <w:sz w:val="22"/>
          <w:szCs w:val="22"/>
          <w:vertAlign w:val="superscript"/>
        </w:rPr>
        <w:t>–</w:t>
      </w:r>
      <w:r w:rsidRPr="00D76406">
        <w:rPr>
          <w:rFonts w:ascii="Arial" w:hAnsi="Arial" w:cs="Arial"/>
          <w:sz w:val="22"/>
          <w:szCs w:val="22"/>
          <w:vertAlign w:val="superscript"/>
        </w:rPr>
        <w:t>1</w:t>
      </w:r>
      <w:r w:rsidRPr="00D76406">
        <w:rPr>
          <w:rFonts w:ascii="Arial" w:hAnsi="Arial" w:cs="Arial"/>
          <w:sz w:val="22"/>
          <w:szCs w:val="22"/>
        </w:rPr>
        <w:t xml:space="preserve"> – 1800 times larger than that for hydrogen ions. This led to the conclusion that these particles (which Thomson called ‘electrons’) must be 1800 times lighter than a proton and, hence, were subatomic. </w:t>
      </w:r>
    </w:p>
    <w:p w14:paraId="056B8E5C" w14:textId="77777777" w:rsidR="00D76406" w:rsidRDefault="00D76406" w:rsidP="00D76406">
      <w:pPr>
        <w:rPr>
          <w:rFonts w:ascii="Arial" w:hAnsi="Arial" w:cs="Arial"/>
          <w:sz w:val="22"/>
          <w:szCs w:val="22"/>
        </w:rPr>
      </w:pPr>
    </w:p>
    <w:p w14:paraId="6CD4D22F" w14:textId="06BC6B43" w:rsidR="00D76406" w:rsidRPr="00D76406" w:rsidRDefault="00D76406" w:rsidP="00D76406">
      <w:pPr>
        <w:rPr>
          <w:rFonts w:ascii="Arial" w:hAnsi="Arial" w:cs="Arial"/>
          <w:sz w:val="22"/>
          <w:szCs w:val="22"/>
        </w:rPr>
      </w:pPr>
      <w:r w:rsidRPr="00D76406">
        <w:rPr>
          <w:rFonts w:ascii="Arial" w:hAnsi="Arial" w:cs="Arial"/>
          <w:sz w:val="22"/>
          <w:szCs w:val="22"/>
        </w:rPr>
        <w:t xml:space="preserve">Thomson’s discovery led to the discovery of further subatomic properties – the proton and the neutron. Unlike the electron, it is now known that these two particles themselves are not fundamental. Further studies of the electron by Paul Dirac led to the discovery of the positron and antimatter. Some questions remain, however; such as – why do the fundamental particles that comprise the proton combine for a positive electric charge exactly equal to the negative charge on the electron? </w:t>
      </w:r>
    </w:p>
    <w:p w14:paraId="7BF22512" w14:textId="77777777" w:rsidR="00D76406" w:rsidRDefault="00D76406" w:rsidP="00D76406">
      <w:pPr>
        <w:rPr>
          <w:rFonts w:ascii="Arial" w:hAnsi="Arial" w:cs="Arial"/>
          <w:sz w:val="22"/>
          <w:szCs w:val="22"/>
        </w:rPr>
      </w:pPr>
    </w:p>
    <w:p w14:paraId="3B903FFF" w14:textId="13851C8D" w:rsidR="00D76406" w:rsidRDefault="00D76406" w:rsidP="00D76406">
      <w:pPr>
        <w:rPr>
          <w:rFonts w:ascii="Arial" w:hAnsi="Arial" w:cs="Arial"/>
          <w:sz w:val="22"/>
          <w:szCs w:val="22"/>
        </w:rPr>
      </w:pPr>
      <w:r w:rsidRPr="00D76406">
        <w:rPr>
          <w:rFonts w:ascii="Arial" w:hAnsi="Arial" w:cs="Arial"/>
          <w:sz w:val="22"/>
          <w:szCs w:val="22"/>
        </w:rPr>
        <w:t xml:space="preserve">Despite these mysteries, Thomsons’ discovery of the electron - and the experimental methods he used to do this – remain one of science’s most profound and important moments. </w:t>
      </w:r>
    </w:p>
    <w:p w14:paraId="74A50E2F" w14:textId="77777777" w:rsidR="00D76406" w:rsidRPr="00D76406" w:rsidRDefault="00D76406" w:rsidP="00D76406">
      <w:pPr>
        <w:rPr>
          <w:rFonts w:ascii="Arial" w:hAnsi="Arial" w:cs="Arial"/>
          <w:sz w:val="22"/>
          <w:szCs w:val="22"/>
        </w:rPr>
      </w:pPr>
    </w:p>
    <w:p w14:paraId="4AF5B4E3" w14:textId="77777777" w:rsidR="00D76406" w:rsidRDefault="00D76406">
      <w:pPr>
        <w:spacing w:after="160" w:line="259" w:lineRule="auto"/>
        <w:rPr>
          <w:rFonts w:ascii="Arial" w:hAnsi="Arial" w:cs="Arial"/>
          <w:sz w:val="22"/>
          <w:szCs w:val="22"/>
        </w:rPr>
      </w:pPr>
      <w:r>
        <w:rPr>
          <w:rFonts w:ascii="Arial" w:hAnsi="Arial" w:cs="Arial"/>
          <w:sz w:val="22"/>
          <w:szCs w:val="22"/>
        </w:rPr>
        <w:br w:type="page"/>
      </w:r>
    </w:p>
    <w:p w14:paraId="27F3FB45" w14:textId="5CA7AFE7" w:rsidR="00D76406" w:rsidRPr="00D76406" w:rsidRDefault="00D76406" w:rsidP="00D76406">
      <w:pPr>
        <w:pStyle w:val="ListParagraph"/>
        <w:numPr>
          <w:ilvl w:val="0"/>
          <w:numId w:val="46"/>
        </w:numPr>
        <w:spacing w:after="160" w:line="259" w:lineRule="auto"/>
        <w:ind w:hanging="720"/>
        <w:rPr>
          <w:rFonts w:ascii="Arial" w:hAnsi="Arial" w:cs="Arial"/>
          <w:sz w:val="22"/>
          <w:szCs w:val="22"/>
        </w:rPr>
      </w:pPr>
      <w:r w:rsidRPr="00D76406">
        <w:rPr>
          <w:rFonts w:ascii="Arial" w:hAnsi="Arial" w:cs="Arial"/>
          <w:sz w:val="22"/>
          <w:szCs w:val="22"/>
        </w:rPr>
        <w:lastRenderedPageBreak/>
        <w:t>Calculate the maximum speed that could be achieved by the electron in the CRT</w:t>
      </w:r>
      <w:r w:rsidR="00651561">
        <w:rPr>
          <w:rFonts w:ascii="Arial" w:hAnsi="Arial" w:cs="Arial"/>
          <w:sz w:val="22"/>
          <w:szCs w:val="22"/>
        </w:rPr>
        <w:t xml:space="preserve"> in Figure 1</w:t>
      </w:r>
      <w:r w:rsidRPr="00D76406">
        <w:rPr>
          <w:rFonts w:ascii="Arial" w:hAnsi="Arial" w:cs="Arial"/>
          <w:sz w:val="22"/>
          <w:szCs w:val="22"/>
        </w:rPr>
        <w:t>.</w:t>
      </w:r>
      <w:r w:rsidR="00651561">
        <w:rPr>
          <w:rFonts w:ascii="Arial" w:hAnsi="Arial" w:cs="Arial"/>
          <w:sz w:val="22"/>
          <w:szCs w:val="22"/>
        </w:rPr>
        <w:t xml:space="preserve"> Ignore relativistic effects. </w:t>
      </w:r>
    </w:p>
    <w:p w14:paraId="55FB538B" w14:textId="77777777" w:rsidR="00D76406" w:rsidRPr="00D76406" w:rsidRDefault="00D76406" w:rsidP="00D76406">
      <w:pPr>
        <w:pStyle w:val="ListParagraph"/>
        <w:jc w:val="right"/>
        <w:rPr>
          <w:rFonts w:ascii="Arial" w:hAnsi="Arial" w:cs="Arial"/>
          <w:sz w:val="22"/>
          <w:szCs w:val="22"/>
        </w:rPr>
      </w:pPr>
      <w:r w:rsidRPr="00D76406">
        <w:rPr>
          <w:rFonts w:ascii="Arial" w:hAnsi="Arial" w:cs="Arial"/>
          <w:sz w:val="22"/>
          <w:szCs w:val="22"/>
        </w:rPr>
        <w:t>(3)</w:t>
      </w:r>
    </w:p>
    <w:p w14:paraId="25C0CE4B" w14:textId="77777777" w:rsidR="00D76406" w:rsidRPr="00D76406" w:rsidRDefault="00D76406" w:rsidP="00D76406">
      <w:pPr>
        <w:pStyle w:val="ListParagraph"/>
        <w:jc w:val="right"/>
        <w:rPr>
          <w:rFonts w:ascii="Arial" w:hAnsi="Arial" w:cs="Arial"/>
          <w:sz w:val="22"/>
          <w:szCs w:val="22"/>
        </w:rPr>
      </w:pPr>
    </w:p>
    <w:p w14:paraId="70B6E211" w14:textId="77777777" w:rsidR="00D76406" w:rsidRPr="00D76406" w:rsidRDefault="00D76406" w:rsidP="00D76406">
      <w:pPr>
        <w:pStyle w:val="ListParagraph"/>
        <w:jc w:val="right"/>
        <w:rPr>
          <w:rFonts w:ascii="Arial" w:hAnsi="Arial" w:cs="Arial"/>
          <w:sz w:val="22"/>
          <w:szCs w:val="22"/>
        </w:rPr>
      </w:pPr>
    </w:p>
    <w:p w14:paraId="330BA9AD" w14:textId="77777777" w:rsidR="00D76406" w:rsidRPr="00D76406" w:rsidRDefault="00D76406" w:rsidP="00D76406">
      <w:pPr>
        <w:pStyle w:val="ListParagraph"/>
        <w:jc w:val="right"/>
        <w:rPr>
          <w:rFonts w:ascii="Arial" w:hAnsi="Arial" w:cs="Arial"/>
          <w:sz w:val="22"/>
          <w:szCs w:val="22"/>
        </w:rPr>
      </w:pPr>
    </w:p>
    <w:p w14:paraId="6179234B" w14:textId="77777777" w:rsidR="00D76406" w:rsidRPr="00D76406" w:rsidRDefault="00D76406" w:rsidP="00D76406">
      <w:pPr>
        <w:pStyle w:val="ListParagraph"/>
        <w:jc w:val="right"/>
        <w:rPr>
          <w:rFonts w:ascii="Arial" w:hAnsi="Arial" w:cs="Arial"/>
          <w:sz w:val="22"/>
          <w:szCs w:val="22"/>
        </w:rPr>
      </w:pPr>
    </w:p>
    <w:p w14:paraId="7F4BDF17" w14:textId="77777777" w:rsidR="00D76406" w:rsidRPr="00D76406" w:rsidRDefault="00D76406" w:rsidP="00D76406">
      <w:pPr>
        <w:pStyle w:val="ListParagraph"/>
        <w:jc w:val="right"/>
        <w:rPr>
          <w:rFonts w:ascii="Arial" w:hAnsi="Arial" w:cs="Arial"/>
          <w:sz w:val="22"/>
          <w:szCs w:val="22"/>
        </w:rPr>
      </w:pPr>
    </w:p>
    <w:p w14:paraId="1CBA764F" w14:textId="77777777" w:rsidR="00D76406" w:rsidRPr="00D76406" w:rsidRDefault="00D76406" w:rsidP="00D76406">
      <w:pPr>
        <w:pStyle w:val="ListParagraph"/>
        <w:jc w:val="right"/>
        <w:rPr>
          <w:rFonts w:ascii="Arial" w:hAnsi="Arial" w:cs="Arial"/>
          <w:sz w:val="22"/>
          <w:szCs w:val="22"/>
        </w:rPr>
      </w:pPr>
    </w:p>
    <w:p w14:paraId="38597F67" w14:textId="77777777" w:rsidR="00D76406" w:rsidRPr="00D76406" w:rsidRDefault="00D76406" w:rsidP="00D76406">
      <w:pPr>
        <w:pStyle w:val="ListParagraph"/>
        <w:jc w:val="right"/>
        <w:rPr>
          <w:rFonts w:ascii="Arial" w:hAnsi="Arial" w:cs="Arial"/>
          <w:sz w:val="22"/>
          <w:szCs w:val="22"/>
        </w:rPr>
      </w:pPr>
    </w:p>
    <w:p w14:paraId="5C796FED" w14:textId="77777777" w:rsidR="00D76406" w:rsidRPr="00D76406" w:rsidRDefault="00D76406" w:rsidP="00D76406">
      <w:pPr>
        <w:pStyle w:val="ListParagraph"/>
        <w:jc w:val="right"/>
        <w:rPr>
          <w:rFonts w:ascii="Arial" w:hAnsi="Arial" w:cs="Arial"/>
          <w:sz w:val="22"/>
          <w:szCs w:val="22"/>
        </w:rPr>
      </w:pPr>
    </w:p>
    <w:p w14:paraId="39C7CB50" w14:textId="77777777" w:rsidR="00D76406" w:rsidRPr="00D76406" w:rsidRDefault="00D76406" w:rsidP="00D76406">
      <w:pPr>
        <w:pStyle w:val="ListParagraph"/>
        <w:jc w:val="right"/>
        <w:rPr>
          <w:rFonts w:ascii="Arial" w:hAnsi="Arial" w:cs="Arial"/>
          <w:sz w:val="22"/>
          <w:szCs w:val="22"/>
        </w:rPr>
      </w:pPr>
    </w:p>
    <w:p w14:paraId="40CF8B56" w14:textId="7C854BB1" w:rsidR="00D76406" w:rsidRPr="00D76406" w:rsidRDefault="00D76406" w:rsidP="00D76406">
      <w:pPr>
        <w:pStyle w:val="ListParagraph"/>
        <w:jc w:val="right"/>
        <w:rPr>
          <w:rFonts w:ascii="Arial" w:hAnsi="Arial" w:cs="Arial"/>
          <w:sz w:val="22"/>
          <w:szCs w:val="22"/>
        </w:rPr>
      </w:pPr>
      <w:r w:rsidRPr="00D76406">
        <w:rPr>
          <w:rFonts w:ascii="Arial" w:hAnsi="Arial" w:cs="Arial"/>
          <w:sz w:val="22"/>
          <w:szCs w:val="22"/>
        </w:rPr>
        <w:t>Answer: ____________ ms</w:t>
      </w:r>
      <w:r w:rsidR="00B5133A" w:rsidRPr="00926E33">
        <w:rPr>
          <w:rFonts w:ascii="Arial" w:hAnsi="Arial" w:cs="Arial"/>
          <w:color w:val="1D2228"/>
          <w:sz w:val="22"/>
          <w:szCs w:val="22"/>
          <w:vertAlign w:val="superscript"/>
        </w:rPr>
        <w:t>–</w:t>
      </w:r>
      <w:r w:rsidRPr="00D76406">
        <w:rPr>
          <w:rFonts w:ascii="Arial" w:hAnsi="Arial" w:cs="Arial"/>
          <w:sz w:val="22"/>
          <w:szCs w:val="22"/>
          <w:vertAlign w:val="superscript"/>
        </w:rPr>
        <w:t>1</w:t>
      </w:r>
    </w:p>
    <w:p w14:paraId="752142D2" w14:textId="77777777" w:rsidR="00D76406" w:rsidRPr="00D76406" w:rsidRDefault="00D76406" w:rsidP="00D76406">
      <w:pPr>
        <w:pStyle w:val="ListParagraph"/>
        <w:rPr>
          <w:rFonts w:ascii="Arial" w:hAnsi="Arial" w:cs="Arial"/>
          <w:sz w:val="22"/>
          <w:szCs w:val="22"/>
        </w:rPr>
      </w:pPr>
    </w:p>
    <w:p w14:paraId="180D77AA" w14:textId="77777777" w:rsidR="00D76406" w:rsidRPr="00D76406" w:rsidRDefault="00D76406" w:rsidP="00D76406">
      <w:pPr>
        <w:pStyle w:val="ListParagraph"/>
        <w:numPr>
          <w:ilvl w:val="0"/>
          <w:numId w:val="46"/>
        </w:numPr>
        <w:spacing w:after="160" w:line="259" w:lineRule="auto"/>
        <w:ind w:hanging="720"/>
        <w:rPr>
          <w:rFonts w:ascii="Arial" w:hAnsi="Arial" w:cs="Arial"/>
          <w:sz w:val="22"/>
          <w:szCs w:val="22"/>
        </w:rPr>
      </w:pPr>
      <w:r w:rsidRPr="00D76406">
        <w:rPr>
          <w:rFonts w:ascii="Arial" w:hAnsi="Arial" w:cs="Arial"/>
          <w:sz w:val="22"/>
          <w:szCs w:val="22"/>
        </w:rPr>
        <w:t xml:space="preserve">On Figure 2, show the polarity of the plates to create an upward deflection on an electron. Label the plates with the appropriate symbols. </w:t>
      </w:r>
    </w:p>
    <w:p w14:paraId="57B47485" w14:textId="77777777" w:rsidR="00D76406" w:rsidRPr="00D76406" w:rsidRDefault="00D76406" w:rsidP="00D76406">
      <w:pPr>
        <w:pStyle w:val="ListParagraph"/>
        <w:jc w:val="right"/>
        <w:rPr>
          <w:rFonts w:ascii="Arial" w:hAnsi="Arial" w:cs="Arial"/>
          <w:sz w:val="22"/>
          <w:szCs w:val="22"/>
        </w:rPr>
      </w:pPr>
      <w:r w:rsidRPr="00D76406">
        <w:rPr>
          <w:rFonts w:ascii="Arial" w:hAnsi="Arial" w:cs="Arial"/>
          <w:sz w:val="22"/>
          <w:szCs w:val="22"/>
        </w:rPr>
        <w:t>(1)</w:t>
      </w:r>
    </w:p>
    <w:p w14:paraId="40E70242" w14:textId="77777777" w:rsidR="00D76406" w:rsidRPr="00D76406" w:rsidRDefault="00D76406" w:rsidP="00D76406">
      <w:pPr>
        <w:pStyle w:val="ListParagraph"/>
        <w:jc w:val="right"/>
        <w:rPr>
          <w:rFonts w:ascii="Arial" w:hAnsi="Arial" w:cs="Arial"/>
          <w:sz w:val="22"/>
          <w:szCs w:val="22"/>
        </w:rPr>
      </w:pPr>
    </w:p>
    <w:p w14:paraId="794E860C" w14:textId="4BE12781" w:rsidR="00D76406" w:rsidRPr="00D76406" w:rsidRDefault="00D76406" w:rsidP="00D76406">
      <w:pPr>
        <w:pStyle w:val="ListParagraph"/>
        <w:numPr>
          <w:ilvl w:val="0"/>
          <w:numId w:val="46"/>
        </w:numPr>
        <w:spacing w:after="160" w:line="259" w:lineRule="auto"/>
        <w:ind w:hanging="720"/>
        <w:rPr>
          <w:rFonts w:ascii="Arial" w:hAnsi="Arial" w:cs="Arial"/>
          <w:sz w:val="22"/>
          <w:szCs w:val="22"/>
        </w:rPr>
      </w:pPr>
      <w:r w:rsidRPr="00D76406">
        <w:rPr>
          <w:rFonts w:ascii="Arial" w:hAnsi="Arial" w:cs="Arial"/>
          <w:sz w:val="22"/>
          <w:szCs w:val="22"/>
        </w:rPr>
        <w:t xml:space="preserve">In the space between the plates on Figure 2, </w:t>
      </w:r>
      <w:r w:rsidR="00277D73">
        <w:rPr>
          <w:rFonts w:ascii="Arial" w:hAnsi="Arial" w:cs="Arial"/>
          <w:sz w:val="22"/>
          <w:szCs w:val="22"/>
        </w:rPr>
        <w:t xml:space="preserve">draw and </w:t>
      </w:r>
      <w:r w:rsidRPr="00D76406">
        <w:rPr>
          <w:rFonts w:ascii="Arial" w:hAnsi="Arial" w:cs="Arial"/>
          <w:sz w:val="22"/>
          <w:szCs w:val="22"/>
        </w:rPr>
        <w:t>label the direction of a magnetic field that creates a downward deflection.</w:t>
      </w:r>
    </w:p>
    <w:p w14:paraId="54798606" w14:textId="77777777" w:rsidR="00D76406" w:rsidRPr="00D76406" w:rsidRDefault="00D76406" w:rsidP="00D76406">
      <w:pPr>
        <w:pStyle w:val="ListParagraph"/>
        <w:jc w:val="right"/>
        <w:rPr>
          <w:rFonts w:ascii="Arial" w:hAnsi="Arial" w:cs="Arial"/>
          <w:sz w:val="22"/>
          <w:szCs w:val="22"/>
        </w:rPr>
      </w:pPr>
      <w:r w:rsidRPr="00D76406">
        <w:rPr>
          <w:rFonts w:ascii="Arial" w:hAnsi="Arial" w:cs="Arial"/>
          <w:sz w:val="22"/>
          <w:szCs w:val="22"/>
        </w:rPr>
        <w:t>(1)</w:t>
      </w:r>
    </w:p>
    <w:p w14:paraId="55178432" w14:textId="77777777" w:rsidR="00D76406" w:rsidRPr="00D76406" w:rsidRDefault="00D76406" w:rsidP="00D76406">
      <w:pPr>
        <w:pStyle w:val="ListParagraph"/>
        <w:jc w:val="right"/>
        <w:rPr>
          <w:rFonts w:ascii="Arial" w:hAnsi="Arial" w:cs="Arial"/>
          <w:sz w:val="22"/>
          <w:szCs w:val="22"/>
        </w:rPr>
      </w:pPr>
    </w:p>
    <w:p w14:paraId="02376136" w14:textId="77777777" w:rsidR="00D76406" w:rsidRPr="00D76406" w:rsidRDefault="00D76406" w:rsidP="00D76406">
      <w:pPr>
        <w:pStyle w:val="ListParagraph"/>
        <w:numPr>
          <w:ilvl w:val="0"/>
          <w:numId w:val="46"/>
        </w:numPr>
        <w:spacing w:after="160" w:line="259" w:lineRule="auto"/>
        <w:ind w:hanging="720"/>
        <w:rPr>
          <w:rFonts w:ascii="Arial" w:hAnsi="Arial" w:cs="Arial"/>
          <w:sz w:val="22"/>
          <w:szCs w:val="22"/>
        </w:rPr>
      </w:pPr>
      <w:r w:rsidRPr="00D76406">
        <w:rPr>
          <w:rFonts w:ascii="Arial" w:hAnsi="Arial" w:cs="Arial"/>
          <w:sz w:val="22"/>
          <w:szCs w:val="22"/>
        </w:rPr>
        <w:t>When the cathode ray (ie – electron beam) is undeflected during the second part of the experiment, both electric force and magnetic force are in equilibrium. Derive a formula for the electron beam’s speed in terms of the electric field strength ‘E’ and the magnetic field strength ‘B’.</w:t>
      </w:r>
    </w:p>
    <w:p w14:paraId="21990F70" w14:textId="77777777" w:rsidR="00D76406" w:rsidRPr="00D76406" w:rsidRDefault="00D76406" w:rsidP="00D76406">
      <w:pPr>
        <w:pStyle w:val="ListParagraph"/>
        <w:jc w:val="right"/>
        <w:rPr>
          <w:rFonts w:ascii="Arial" w:hAnsi="Arial" w:cs="Arial"/>
          <w:sz w:val="22"/>
          <w:szCs w:val="22"/>
        </w:rPr>
      </w:pPr>
      <w:r w:rsidRPr="00D76406">
        <w:rPr>
          <w:rFonts w:ascii="Arial" w:hAnsi="Arial" w:cs="Arial"/>
          <w:sz w:val="22"/>
          <w:szCs w:val="22"/>
        </w:rPr>
        <w:t>(3)</w:t>
      </w:r>
    </w:p>
    <w:p w14:paraId="07F205B9" w14:textId="77777777" w:rsidR="00D76406" w:rsidRPr="00D76406" w:rsidRDefault="00D76406" w:rsidP="00D76406">
      <w:pPr>
        <w:pStyle w:val="ListParagraph"/>
        <w:jc w:val="right"/>
        <w:rPr>
          <w:rFonts w:ascii="Arial" w:hAnsi="Arial" w:cs="Arial"/>
          <w:sz w:val="22"/>
          <w:szCs w:val="22"/>
        </w:rPr>
      </w:pPr>
    </w:p>
    <w:p w14:paraId="6AD24001" w14:textId="77777777" w:rsidR="00D76406" w:rsidRPr="00D76406" w:rsidRDefault="00D76406" w:rsidP="00D76406">
      <w:pPr>
        <w:pStyle w:val="ListParagraph"/>
        <w:jc w:val="right"/>
        <w:rPr>
          <w:rFonts w:ascii="Arial" w:hAnsi="Arial" w:cs="Arial"/>
          <w:sz w:val="22"/>
          <w:szCs w:val="22"/>
        </w:rPr>
      </w:pPr>
    </w:p>
    <w:p w14:paraId="1EEE503D" w14:textId="77777777" w:rsidR="00D76406" w:rsidRPr="00D76406" w:rsidRDefault="00D76406" w:rsidP="00D76406">
      <w:pPr>
        <w:pStyle w:val="ListParagraph"/>
        <w:jc w:val="right"/>
        <w:rPr>
          <w:rFonts w:ascii="Arial" w:hAnsi="Arial" w:cs="Arial"/>
          <w:sz w:val="22"/>
          <w:szCs w:val="22"/>
        </w:rPr>
      </w:pPr>
    </w:p>
    <w:p w14:paraId="378900F6" w14:textId="77777777" w:rsidR="00D76406" w:rsidRPr="00D76406" w:rsidRDefault="00D76406" w:rsidP="00D76406">
      <w:pPr>
        <w:pStyle w:val="ListParagraph"/>
        <w:jc w:val="right"/>
        <w:rPr>
          <w:rFonts w:ascii="Arial" w:hAnsi="Arial" w:cs="Arial"/>
          <w:sz w:val="22"/>
          <w:szCs w:val="22"/>
        </w:rPr>
      </w:pPr>
    </w:p>
    <w:p w14:paraId="1DF6BE2D" w14:textId="77777777" w:rsidR="00D76406" w:rsidRPr="00D76406" w:rsidRDefault="00D76406" w:rsidP="00D76406">
      <w:pPr>
        <w:pStyle w:val="ListParagraph"/>
        <w:jc w:val="right"/>
        <w:rPr>
          <w:rFonts w:ascii="Arial" w:hAnsi="Arial" w:cs="Arial"/>
          <w:sz w:val="22"/>
          <w:szCs w:val="22"/>
        </w:rPr>
      </w:pPr>
    </w:p>
    <w:p w14:paraId="1DEA91E7" w14:textId="77777777" w:rsidR="00D76406" w:rsidRPr="00D76406" w:rsidRDefault="00D76406" w:rsidP="00D76406">
      <w:pPr>
        <w:pStyle w:val="ListParagraph"/>
        <w:jc w:val="right"/>
        <w:rPr>
          <w:rFonts w:ascii="Arial" w:hAnsi="Arial" w:cs="Arial"/>
          <w:sz w:val="22"/>
          <w:szCs w:val="22"/>
        </w:rPr>
      </w:pPr>
    </w:p>
    <w:p w14:paraId="4AEBFE52" w14:textId="77777777" w:rsidR="00D76406" w:rsidRPr="00D76406" w:rsidRDefault="00D76406" w:rsidP="00D76406">
      <w:pPr>
        <w:pStyle w:val="ListParagraph"/>
        <w:jc w:val="right"/>
        <w:rPr>
          <w:rFonts w:ascii="Arial" w:hAnsi="Arial" w:cs="Arial"/>
          <w:sz w:val="22"/>
          <w:szCs w:val="22"/>
        </w:rPr>
      </w:pPr>
    </w:p>
    <w:p w14:paraId="5A885A7E" w14:textId="77777777" w:rsidR="00D76406" w:rsidRPr="00D76406" w:rsidRDefault="00D76406" w:rsidP="00D76406">
      <w:pPr>
        <w:pStyle w:val="ListParagraph"/>
        <w:jc w:val="right"/>
        <w:rPr>
          <w:rFonts w:ascii="Arial" w:hAnsi="Arial" w:cs="Arial"/>
          <w:sz w:val="22"/>
          <w:szCs w:val="22"/>
        </w:rPr>
      </w:pPr>
    </w:p>
    <w:p w14:paraId="3C047149" w14:textId="77777777" w:rsidR="00D76406" w:rsidRPr="00D76406" w:rsidRDefault="00D76406" w:rsidP="00D76406">
      <w:pPr>
        <w:pStyle w:val="ListParagraph"/>
        <w:jc w:val="right"/>
        <w:rPr>
          <w:rFonts w:ascii="Arial" w:hAnsi="Arial" w:cs="Arial"/>
          <w:sz w:val="22"/>
          <w:szCs w:val="22"/>
        </w:rPr>
      </w:pPr>
    </w:p>
    <w:p w14:paraId="117ACB60" w14:textId="77777777" w:rsidR="00D76406" w:rsidRPr="00D76406" w:rsidRDefault="00D76406" w:rsidP="00D76406">
      <w:pPr>
        <w:pStyle w:val="ListParagraph"/>
        <w:jc w:val="right"/>
        <w:rPr>
          <w:rFonts w:ascii="Arial" w:hAnsi="Arial" w:cs="Arial"/>
          <w:sz w:val="22"/>
          <w:szCs w:val="22"/>
        </w:rPr>
      </w:pPr>
    </w:p>
    <w:p w14:paraId="19B7FDF8" w14:textId="77777777" w:rsidR="00A057CC" w:rsidRDefault="00A057CC">
      <w:pPr>
        <w:spacing w:after="160" w:line="259" w:lineRule="auto"/>
        <w:rPr>
          <w:rFonts w:ascii="Arial" w:hAnsi="Arial" w:cs="Arial"/>
          <w:sz w:val="22"/>
          <w:szCs w:val="22"/>
        </w:rPr>
      </w:pPr>
      <w:r>
        <w:rPr>
          <w:rFonts w:ascii="Arial" w:hAnsi="Arial" w:cs="Arial"/>
          <w:sz w:val="22"/>
          <w:szCs w:val="22"/>
        </w:rPr>
        <w:br w:type="page"/>
      </w:r>
    </w:p>
    <w:p w14:paraId="2ED8CACA" w14:textId="166CE51B" w:rsidR="00D76406" w:rsidRPr="00D76406" w:rsidRDefault="00D76406" w:rsidP="00D76406">
      <w:pPr>
        <w:pStyle w:val="ListParagraph"/>
        <w:numPr>
          <w:ilvl w:val="0"/>
          <w:numId w:val="46"/>
        </w:numPr>
        <w:spacing w:after="160" w:line="259" w:lineRule="auto"/>
        <w:ind w:hanging="720"/>
        <w:rPr>
          <w:rFonts w:ascii="Arial" w:hAnsi="Arial" w:cs="Arial"/>
          <w:sz w:val="22"/>
          <w:szCs w:val="22"/>
        </w:rPr>
      </w:pPr>
      <w:r w:rsidRPr="00D76406">
        <w:rPr>
          <w:rFonts w:ascii="Arial" w:hAnsi="Arial" w:cs="Arial"/>
          <w:sz w:val="22"/>
          <w:szCs w:val="22"/>
        </w:rPr>
        <w:lastRenderedPageBreak/>
        <w:t xml:space="preserve">When the electric field is turned off in </w:t>
      </w:r>
      <w:r w:rsidR="00DD595C">
        <w:rPr>
          <w:rFonts w:ascii="Arial" w:hAnsi="Arial" w:cs="Arial"/>
          <w:sz w:val="22"/>
          <w:szCs w:val="22"/>
        </w:rPr>
        <w:t xml:space="preserve">the third </w:t>
      </w:r>
      <w:r w:rsidRPr="00D76406">
        <w:rPr>
          <w:rFonts w:ascii="Arial" w:hAnsi="Arial" w:cs="Arial"/>
          <w:sz w:val="22"/>
          <w:szCs w:val="22"/>
        </w:rPr>
        <w:t xml:space="preserve">part of the experiment, the magnetic force from part 2 acts as a centripetal force on the electrons. Hence, use your answer from part d) to show that the derived expression for the charge to mass ratio </w:t>
      </w:r>
      <m:oMath>
        <m:d>
          <m:dPr>
            <m:ctrlPr>
              <w:rPr>
                <w:rFonts w:ascii="Cambria Math" w:hAnsi="Cambria Math" w:cs="Arial"/>
                <w:i/>
                <w:sz w:val="22"/>
                <w:szCs w:val="22"/>
              </w:rPr>
            </m:ctrlPr>
          </m:dPr>
          <m:e>
            <m:f>
              <m:fPr>
                <m:ctrlPr>
                  <w:rPr>
                    <w:rFonts w:ascii="Cambria Math" w:hAnsi="Cambria Math" w:cs="Arial"/>
                    <w:i/>
                    <w:sz w:val="22"/>
                    <w:szCs w:val="22"/>
                  </w:rPr>
                </m:ctrlPr>
              </m:fPr>
              <m:num>
                <m:r>
                  <w:rPr>
                    <w:rFonts w:ascii="Cambria Math" w:hAnsi="Cambria Math" w:cs="Arial"/>
                    <w:sz w:val="22"/>
                    <w:szCs w:val="22"/>
                  </w:rPr>
                  <m:t>q</m:t>
                </m:r>
              </m:num>
              <m:den>
                <m:r>
                  <w:rPr>
                    <w:rFonts w:ascii="Cambria Math" w:hAnsi="Cambria Math" w:cs="Arial"/>
                    <w:sz w:val="22"/>
                    <w:szCs w:val="22"/>
                  </w:rPr>
                  <m:t>m</m:t>
                </m:r>
              </m:den>
            </m:f>
          </m:e>
        </m:d>
      </m:oMath>
      <w:r w:rsidRPr="00D76406">
        <w:rPr>
          <w:rFonts w:ascii="Arial" w:eastAsiaTheme="minorEastAsia" w:hAnsi="Arial" w:cs="Arial"/>
          <w:sz w:val="22"/>
          <w:szCs w:val="22"/>
        </w:rPr>
        <w:t xml:space="preserve"> for the electron is given by:</w:t>
      </w:r>
    </w:p>
    <w:p w14:paraId="4DE8619A" w14:textId="77777777" w:rsidR="00D76406" w:rsidRPr="00D76406" w:rsidRDefault="00D76406" w:rsidP="00D76406">
      <w:pPr>
        <w:pStyle w:val="ListParagraph"/>
        <w:rPr>
          <w:rFonts w:ascii="Arial" w:eastAsiaTheme="minorEastAsia" w:hAnsi="Arial" w:cs="Arial"/>
          <w:sz w:val="22"/>
          <w:szCs w:val="22"/>
        </w:rPr>
      </w:pPr>
    </w:p>
    <w:p w14:paraId="66F52FF4" w14:textId="77777777" w:rsidR="00D76406" w:rsidRPr="00D76406" w:rsidRDefault="008A0C0E" w:rsidP="00D76406">
      <w:pPr>
        <w:pStyle w:val="ListParagraph"/>
        <w:rPr>
          <w:rFonts w:ascii="Arial" w:hAnsi="Arial" w:cs="Arial"/>
          <w:b/>
          <w:bCs/>
          <w:iCs/>
          <w:sz w:val="22"/>
          <w:szCs w:val="22"/>
        </w:rPr>
      </w:pPr>
      <m:oMathPara>
        <m:oMath>
          <m:f>
            <m:fPr>
              <m:ctrlPr>
                <w:rPr>
                  <w:rFonts w:ascii="Cambria Math" w:hAnsi="Cambria Math" w:cs="Arial"/>
                  <w:b/>
                  <w:bCs/>
                  <w:iCs/>
                  <w:sz w:val="22"/>
                  <w:szCs w:val="22"/>
                </w:rPr>
              </m:ctrlPr>
            </m:fPr>
            <m:num>
              <m:r>
                <m:rPr>
                  <m:sty m:val="b"/>
                </m:rPr>
                <w:rPr>
                  <w:rFonts w:ascii="Cambria Math" w:hAnsi="Cambria Math" w:cs="Arial"/>
                  <w:sz w:val="22"/>
                  <w:szCs w:val="22"/>
                </w:rPr>
                <m:t>q</m:t>
              </m:r>
            </m:num>
            <m:den>
              <m:r>
                <m:rPr>
                  <m:sty m:val="b"/>
                </m:rPr>
                <w:rPr>
                  <w:rFonts w:ascii="Cambria Math" w:hAnsi="Cambria Math" w:cs="Arial"/>
                  <w:sz w:val="22"/>
                  <w:szCs w:val="22"/>
                </w:rPr>
                <m:t>m</m:t>
              </m:r>
            </m:den>
          </m:f>
          <m:r>
            <m:rPr>
              <m:sty m:val="b"/>
            </m:rPr>
            <w:rPr>
              <w:rFonts w:ascii="Cambria Math" w:hAnsi="Cambria Math" w:cs="Arial"/>
              <w:sz w:val="22"/>
              <w:szCs w:val="22"/>
            </w:rPr>
            <m:t>=</m:t>
          </m:r>
          <m:f>
            <m:fPr>
              <m:ctrlPr>
                <w:rPr>
                  <w:rFonts w:ascii="Cambria Math" w:hAnsi="Cambria Math" w:cs="Arial"/>
                  <w:b/>
                  <w:bCs/>
                  <w:iCs/>
                  <w:sz w:val="22"/>
                  <w:szCs w:val="22"/>
                </w:rPr>
              </m:ctrlPr>
            </m:fPr>
            <m:num>
              <m:r>
                <m:rPr>
                  <m:sty m:val="b"/>
                </m:rPr>
                <w:rPr>
                  <w:rFonts w:ascii="Cambria Math" w:hAnsi="Cambria Math" w:cs="Arial"/>
                  <w:sz w:val="22"/>
                  <w:szCs w:val="22"/>
                </w:rPr>
                <m:t>E</m:t>
              </m:r>
            </m:num>
            <m:den>
              <m:r>
                <m:rPr>
                  <m:sty m:val="b"/>
                </m:rPr>
                <w:rPr>
                  <w:rFonts w:ascii="Cambria Math" w:hAnsi="Cambria Math" w:cs="Arial"/>
                  <w:sz w:val="22"/>
                  <w:szCs w:val="22"/>
                </w:rPr>
                <m:t>r</m:t>
              </m:r>
              <m:sSup>
                <m:sSupPr>
                  <m:ctrlPr>
                    <w:rPr>
                      <w:rFonts w:ascii="Cambria Math" w:hAnsi="Cambria Math" w:cs="Arial"/>
                      <w:b/>
                      <w:bCs/>
                      <w:iCs/>
                      <w:sz w:val="22"/>
                      <w:szCs w:val="22"/>
                    </w:rPr>
                  </m:ctrlPr>
                </m:sSupPr>
                <m:e>
                  <m:r>
                    <m:rPr>
                      <m:sty m:val="b"/>
                    </m:rPr>
                    <w:rPr>
                      <w:rFonts w:ascii="Cambria Math" w:hAnsi="Cambria Math" w:cs="Arial"/>
                      <w:sz w:val="22"/>
                      <w:szCs w:val="22"/>
                    </w:rPr>
                    <m:t>B</m:t>
                  </m:r>
                </m:e>
                <m:sup>
                  <m:r>
                    <m:rPr>
                      <m:sty m:val="b"/>
                    </m:rPr>
                    <w:rPr>
                      <w:rFonts w:ascii="Cambria Math" w:hAnsi="Cambria Math" w:cs="Arial"/>
                      <w:sz w:val="22"/>
                      <w:szCs w:val="22"/>
                    </w:rPr>
                    <m:t>2</m:t>
                  </m:r>
                </m:sup>
              </m:sSup>
            </m:den>
          </m:f>
        </m:oMath>
      </m:oMathPara>
    </w:p>
    <w:p w14:paraId="673D89C4" w14:textId="77777777" w:rsidR="00D76406" w:rsidRPr="00D76406" w:rsidRDefault="00D76406" w:rsidP="00D76406">
      <w:pPr>
        <w:pStyle w:val="ListParagraph"/>
        <w:jc w:val="right"/>
        <w:rPr>
          <w:rFonts w:ascii="Arial" w:hAnsi="Arial" w:cs="Arial"/>
          <w:sz w:val="22"/>
          <w:szCs w:val="22"/>
        </w:rPr>
      </w:pPr>
    </w:p>
    <w:p w14:paraId="3EDB1425" w14:textId="77777777" w:rsidR="00D76406" w:rsidRPr="00D76406" w:rsidRDefault="00D76406" w:rsidP="00D76406">
      <w:pPr>
        <w:pStyle w:val="ListParagraph"/>
        <w:jc w:val="right"/>
        <w:rPr>
          <w:rFonts w:ascii="Arial" w:hAnsi="Arial" w:cs="Arial"/>
          <w:sz w:val="22"/>
          <w:szCs w:val="22"/>
        </w:rPr>
      </w:pPr>
      <w:r w:rsidRPr="00D76406">
        <w:rPr>
          <w:rFonts w:ascii="Arial" w:hAnsi="Arial" w:cs="Arial"/>
          <w:sz w:val="22"/>
          <w:szCs w:val="22"/>
        </w:rPr>
        <w:t>(3)</w:t>
      </w:r>
    </w:p>
    <w:p w14:paraId="75A0B784" w14:textId="77777777" w:rsidR="00D76406" w:rsidRPr="00D76406" w:rsidRDefault="00D76406" w:rsidP="00D76406">
      <w:pPr>
        <w:pStyle w:val="ListParagraph"/>
        <w:jc w:val="right"/>
        <w:rPr>
          <w:rFonts w:ascii="Arial" w:hAnsi="Arial" w:cs="Arial"/>
          <w:sz w:val="22"/>
          <w:szCs w:val="22"/>
        </w:rPr>
      </w:pPr>
    </w:p>
    <w:p w14:paraId="31AD2842" w14:textId="77777777" w:rsidR="00D76406" w:rsidRPr="00D76406" w:rsidRDefault="00D76406" w:rsidP="00D76406">
      <w:pPr>
        <w:pStyle w:val="ListParagraph"/>
        <w:jc w:val="right"/>
        <w:rPr>
          <w:rFonts w:ascii="Arial" w:hAnsi="Arial" w:cs="Arial"/>
          <w:sz w:val="22"/>
          <w:szCs w:val="22"/>
        </w:rPr>
      </w:pPr>
    </w:p>
    <w:p w14:paraId="5AEE35A1" w14:textId="77777777" w:rsidR="00D76406" w:rsidRPr="00D76406" w:rsidRDefault="00D76406" w:rsidP="00D76406">
      <w:pPr>
        <w:pStyle w:val="ListParagraph"/>
        <w:jc w:val="right"/>
        <w:rPr>
          <w:rFonts w:ascii="Arial" w:hAnsi="Arial" w:cs="Arial"/>
          <w:sz w:val="22"/>
          <w:szCs w:val="22"/>
        </w:rPr>
      </w:pPr>
    </w:p>
    <w:p w14:paraId="7F8C5087" w14:textId="77777777" w:rsidR="00D76406" w:rsidRPr="00D76406" w:rsidRDefault="00D76406" w:rsidP="00D76406">
      <w:pPr>
        <w:pStyle w:val="ListParagraph"/>
        <w:jc w:val="right"/>
        <w:rPr>
          <w:rFonts w:ascii="Arial" w:hAnsi="Arial" w:cs="Arial"/>
          <w:sz w:val="22"/>
          <w:szCs w:val="22"/>
        </w:rPr>
      </w:pPr>
    </w:p>
    <w:p w14:paraId="44FA5297" w14:textId="77777777" w:rsidR="00D76406" w:rsidRPr="00D76406" w:rsidRDefault="00D76406" w:rsidP="00D76406">
      <w:pPr>
        <w:pStyle w:val="ListParagraph"/>
        <w:jc w:val="right"/>
        <w:rPr>
          <w:rFonts w:ascii="Arial" w:hAnsi="Arial" w:cs="Arial"/>
          <w:sz w:val="22"/>
          <w:szCs w:val="22"/>
        </w:rPr>
      </w:pPr>
    </w:p>
    <w:p w14:paraId="523F34F5" w14:textId="77777777" w:rsidR="00D76406" w:rsidRPr="00D76406" w:rsidRDefault="00D76406" w:rsidP="00D76406">
      <w:pPr>
        <w:pStyle w:val="ListParagraph"/>
        <w:jc w:val="right"/>
        <w:rPr>
          <w:rFonts w:ascii="Arial" w:hAnsi="Arial" w:cs="Arial"/>
          <w:sz w:val="22"/>
          <w:szCs w:val="22"/>
        </w:rPr>
      </w:pPr>
    </w:p>
    <w:p w14:paraId="5DDF8D7E" w14:textId="77777777" w:rsidR="00D76406" w:rsidRDefault="00D76406" w:rsidP="00D76406">
      <w:pPr>
        <w:pStyle w:val="ListParagraph"/>
        <w:jc w:val="right"/>
        <w:rPr>
          <w:rFonts w:ascii="Arial" w:hAnsi="Arial" w:cs="Arial"/>
          <w:sz w:val="22"/>
          <w:szCs w:val="22"/>
        </w:rPr>
      </w:pPr>
    </w:p>
    <w:p w14:paraId="31577228" w14:textId="77777777" w:rsidR="00A057CC" w:rsidRDefault="00A057CC" w:rsidP="00D76406">
      <w:pPr>
        <w:pStyle w:val="ListParagraph"/>
        <w:jc w:val="right"/>
        <w:rPr>
          <w:rFonts w:ascii="Arial" w:hAnsi="Arial" w:cs="Arial"/>
          <w:sz w:val="22"/>
          <w:szCs w:val="22"/>
        </w:rPr>
      </w:pPr>
    </w:p>
    <w:p w14:paraId="07D7017F" w14:textId="77777777" w:rsidR="00A057CC" w:rsidRDefault="00A057CC" w:rsidP="00D76406">
      <w:pPr>
        <w:pStyle w:val="ListParagraph"/>
        <w:jc w:val="right"/>
        <w:rPr>
          <w:rFonts w:ascii="Arial" w:hAnsi="Arial" w:cs="Arial"/>
          <w:sz w:val="22"/>
          <w:szCs w:val="22"/>
        </w:rPr>
      </w:pPr>
    </w:p>
    <w:p w14:paraId="13E7F573" w14:textId="77777777" w:rsidR="00A057CC" w:rsidRDefault="00A057CC" w:rsidP="00D76406">
      <w:pPr>
        <w:pStyle w:val="ListParagraph"/>
        <w:jc w:val="right"/>
        <w:rPr>
          <w:rFonts w:ascii="Arial" w:hAnsi="Arial" w:cs="Arial"/>
          <w:sz w:val="22"/>
          <w:szCs w:val="22"/>
        </w:rPr>
      </w:pPr>
    </w:p>
    <w:p w14:paraId="15CF2F7E" w14:textId="77777777" w:rsidR="00A057CC" w:rsidRDefault="00A057CC" w:rsidP="00D76406">
      <w:pPr>
        <w:pStyle w:val="ListParagraph"/>
        <w:jc w:val="right"/>
        <w:rPr>
          <w:rFonts w:ascii="Arial" w:hAnsi="Arial" w:cs="Arial"/>
          <w:sz w:val="22"/>
          <w:szCs w:val="22"/>
        </w:rPr>
      </w:pPr>
    </w:p>
    <w:p w14:paraId="4F11AE22" w14:textId="77777777" w:rsidR="00A057CC" w:rsidRPr="00D76406" w:rsidRDefault="00A057CC" w:rsidP="00D76406">
      <w:pPr>
        <w:pStyle w:val="ListParagraph"/>
        <w:jc w:val="right"/>
        <w:rPr>
          <w:rFonts w:ascii="Arial" w:hAnsi="Arial" w:cs="Arial"/>
          <w:sz w:val="22"/>
          <w:szCs w:val="22"/>
        </w:rPr>
      </w:pPr>
    </w:p>
    <w:p w14:paraId="64440997" w14:textId="77777777" w:rsidR="00D76406" w:rsidRPr="00D76406" w:rsidRDefault="00D76406" w:rsidP="00D76406">
      <w:pPr>
        <w:pStyle w:val="ListParagraph"/>
        <w:jc w:val="right"/>
        <w:rPr>
          <w:rFonts w:ascii="Arial" w:hAnsi="Arial" w:cs="Arial"/>
          <w:sz w:val="22"/>
          <w:szCs w:val="22"/>
        </w:rPr>
      </w:pPr>
    </w:p>
    <w:p w14:paraId="2130D87F" w14:textId="77777777" w:rsidR="00D76406" w:rsidRPr="00D76406" w:rsidRDefault="00D76406" w:rsidP="00D76406">
      <w:pPr>
        <w:pStyle w:val="ListParagraph"/>
        <w:jc w:val="right"/>
        <w:rPr>
          <w:rFonts w:ascii="Arial" w:hAnsi="Arial" w:cs="Arial"/>
          <w:sz w:val="22"/>
          <w:szCs w:val="22"/>
        </w:rPr>
      </w:pPr>
    </w:p>
    <w:p w14:paraId="69EE5687" w14:textId="77777777" w:rsidR="00D76406" w:rsidRPr="00D76406" w:rsidRDefault="00D76406" w:rsidP="00D76406">
      <w:pPr>
        <w:pStyle w:val="ListParagraph"/>
        <w:jc w:val="right"/>
        <w:rPr>
          <w:rFonts w:ascii="Arial" w:hAnsi="Arial" w:cs="Arial"/>
          <w:sz w:val="22"/>
          <w:szCs w:val="22"/>
        </w:rPr>
      </w:pPr>
    </w:p>
    <w:p w14:paraId="777A6370" w14:textId="77777777" w:rsidR="00D76406" w:rsidRPr="00D76406" w:rsidRDefault="00D76406" w:rsidP="00D76406">
      <w:pPr>
        <w:pStyle w:val="ListParagraph"/>
        <w:jc w:val="right"/>
        <w:rPr>
          <w:rFonts w:ascii="Arial" w:hAnsi="Arial" w:cs="Arial"/>
          <w:sz w:val="22"/>
          <w:szCs w:val="22"/>
        </w:rPr>
      </w:pPr>
    </w:p>
    <w:p w14:paraId="12B5BAB5" w14:textId="58FEC2D4" w:rsidR="008A54E2" w:rsidRDefault="00D76406" w:rsidP="008A54E2">
      <w:pPr>
        <w:ind w:left="709" w:hanging="709"/>
      </w:pPr>
      <w:r w:rsidRPr="00D76406">
        <w:rPr>
          <w:rFonts w:ascii="Arial" w:hAnsi="Arial" w:cs="Arial"/>
          <w:sz w:val="22"/>
          <w:szCs w:val="22"/>
        </w:rPr>
        <w:t xml:space="preserve">f) </w:t>
      </w:r>
      <w:r w:rsidRPr="00D76406">
        <w:rPr>
          <w:rFonts w:ascii="Arial" w:hAnsi="Arial" w:cs="Arial"/>
          <w:sz w:val="22"/>
          <w:szCs w:val="22"/>
        </w:rPr>
        <w:tab/>
      </w:r>
      <w:r w:rsidR="008A54E2" w:rsidRPr="008A54E2">
        <w:rPr>
          <w:rFonts w:ascii="Arial" w:hAnsi="Arial" w:cs="Arial"/>
          <w:sz w:val="22"/>
          <w:szCs w:val="22"/>
        </w:rPr>
        <w:t xml:space="preserve">Thomson calculated the charge to mass ratio for electrons to be 1.76 </w:t>
      </w:r>
      <w:r w:rsidR="00B8563B">
        <w:rPr>
          <w:rFonts w:ascii="Arial" w:hAnsi="Arial" w:cs="Arial"/>
          <w:color w:val="1D2228"/>
          <w:sz w:val="22"/>
          <w:szCs w:val="22"/>
        </w:rPr>
        <w:t>×</w:t>
      </w:r>
      <w:r w:rsidR="008A54E2" w:rsidRPr="008A54E2">
        <w:rPr>
          <w:rFonts w:ascii="Arial" w:hAnsi="Arial" w:cs="Arial"/>
          <w:sz w:val="22"/>
          <w:szCs w:val="22"/>
        </w:rPr>
        <w:t xml:space="preserve"> 10</w:t>
      </w:r>
      <w:r w:rsidR="008A54E2" w:rsidRPr="008A54E2">
        <w:rPr>
          <w:rFonts w:ascii="Arial" w:hAnsi="Arial" w:cs="Arial"/>
          <w:sz w:val="22"/>
          <w:szCs w:val="22"/>
          <w:vertAlign w:val="superscript"/>
        </w:rPr>
        <w:t>11</w:t>
      </w:r>
      <w:r w:rsidR="008A54E2" w:rsidRPr="008A54E2">
        <w:rPr>
          <w:rFonts w:ascii="Arial" w:hAnsi="Arial" w:cs="Arial"/>
          <w:sz w:val="22"/>
          <w:szCs w:val="22"/>
        </w:rPr>
        <w:t xml:space="preserve"> C kg</w:t>
      </w:r>
      <w:r w:rsidR="00901531" w:rsidRPr="00926E33">
        <w:rPr>
          <w:rFonts w:ascii="Arial" w:hAnsi="Arial" w:cs="Arial"/>
          <w:color w:val="1D2228"/>
          <w:sz w:val="22"/>
          <w:szCs w:val="22"/>
          <w:vertAlign w:val="superscript"/>
        </w:rPr>
        <w:t>–</w:t>
      </w:r>
      <w:r w:rsidR="008A54E2" w:rsidRPr="008A54E2">
        <w:rPr>
          <w:rFonts w:ascii="Arial" w:hAnsi="Arial" w:cs="Arial"/>
          <w:sz w:val="22"/>
          <w:szCs w:val="22"/>
          <w:vertAlign w:val="superscript"/>
        </w:rPr>
        <w:t>1</w:t>
      </w:r>
      <w:r w:rsidR="008A54E2" w:rsidRPr="008A54E2">
        <w:rPr>
          <w:rFonts w:ascii="Arial" w:hAnsi="Arial" w:cs="Arial"/>
          <w:sz w:val="22"/>
          <w:szCs w:val="22"/>
        </w:rPr>
        <w:t xml:space="preserve"> – 1800 times larger than that for hydrogen ions. Explain how this experimental finding led him to the conclusion that these particles were subatomic.</w:t>
      </w:r>
    </w:p>
    <w:p w14:paraId="6777E43B" w14:textId="60C8683A" w:rsidR="00D76406" w:rsidRPr="00D76406" w:rsidRDefault="00D76406" w:rsidP="008A54E2">
      <w:pPr>
        <w:ind w:left="709" w:hanging="709"/>
        <w:jc w:val="right"/>
        <w:rPr>
          <w:rFonts w:ascii="Arial" w:hAnsi="Arial" w:cs="Arial"/>
          <w:sz w:val="22"/>
          <w:szCs w:val="22"/>
        </w:rPr>
      </w:pPr>
      <w:r w:rsidRPr="00D76406">
        <w:rPr>
          <w:rFonts w:ascii="Arial" w:hAnsi="Arial" w:cs="Arial"/>
          <w:sz w:val="22"/>
          <w:szCs w:val="22"/>
        </w:rPr>
        <w:t>(3)</w:t>
      </w:r>
    </w:p>
    <w:p w14:paraId="7D7B86B1" w14:textId="77777777" w:rsidR="00D76406" w:rsidRPr="00D76406" w:rsidRDefault="00D76406" w:rsidP="00D76406">
      <w:pPr>
        <w:pStyle w:val="ListParagraph"/>
        <w:jc w:val="right"/>
        <w:rPr>
          <w:rFonts w:ascii="Arial" w:hAnsi="Arial" w:cs="Arial"/>
          <w:sz w:val="22"/>
          <w:szCs w:val="22"/>
        </w:rPr>
      </w:pPr>
    </w:p>
    <w:p w14:paraId="06EB3DA6" w14:textId="60D70237" w:rsidR="00D76406" w:rsidRPr="00D76406" w:rsidRDefault="00D76406" w:rsidP="0070408E">
      <w:pPr>
        <w:pStyle w:val="ListParagraph"/>
        <w:spacing w:line="480" w:lineRule="auto"/>
        <w:ind w:left="709"/>
        <w:rPr>
          <w:rFonts w:ascii="Arial" w:hAnsi="Arial" w:cs="Arial"/>
          <w:sz w:val="22"/>
          <w:szCs w:val="22"/>
        </w:rPr>
      </w:pPr>
      <w:r w:rsidRPr="00D76406">
        <w:rPr>
          <w:rFonts w:ascii="Arial" w:hAnsi="Arial" w:cs="Arial"/>
          <w:sz w:val="22"/>
          <w:szCs w:val="22"/>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r>
        <w:rPr>
          <w:rFonts w:ascii="Arial" w:hAnsi="Arial" w:cs="Arial"/>
          <w:sz w:val="22"/>
          <w:szCs w:val="22"/>
        </w:rPr>
        <w:t>__________________________________________________</w:t>
      </w:r>
      <w:r w:rsidR="00A057CC">
        <w:rPr>
          <w:rFonts w:ascii="Arial" w:hAnsi="Arial" w:cs="Arial"/>
          <w:sz w:val="22"/>
          <w:szCs w:val="22"/>
        </w:rPr>
        <w:t>___________________________________________________________________________________</w:t>
      </w:r>
      <w:r w:rsidR="0070408E">
        <w:rPr>
          <w:rFonts w:ascii="Arial" w:hAnsi="Arial" w:cs="Arial"/>
          <w:sz w:val="22"/>
          <w:szCs w:val="22"/>
        </w:rPr>
        <w:t>_________________________________________</w:t>
      </w:r>
    </w:p>
    <w:p w14:paraId="09A8BAD6" w14:textId="4B2EE222" w:rsidR="00D76406" w:rsidRPr="00D76406" w:rsidRDefault="00D76406" w:rsidP="00D76406">
      <w:pPr>
        <w:pStyle w:val="ListParagraph"/>
        <w:ind w:hanging="720"/>
        <w:rPr>
          <w:rFonts w:ascii="Arial" w:hAnsi="Arial" w:cs="Arial"/>
          <w:sz w:val="22"/>
          <w:szCs w:val="22"/>
        </w:rPr>
      </w:pPr>
      <w:r w:rsidRPr="00D76406">
        <w:rPr>
          <w:rFonts w:ascii="Arial" w:hAnsi="Arial" w:cs="Arial"/>
          <w:sz w:val="22"/>
          <w:szCs w:val="22"/>
        </w:rPr>
        <w:t xml:space="preserve">g) </w:t>
      </w:r>
      <w:r w:rsidRPr="00D76406">
        <w:rPr>
          <w:rFonts w:ascii="Arial" w:hAnsi="Arial" w:cs="Arial"/>
          <w:sz w:val="22"/>
          <w:szCs w:val="22"/>
        </w:rPr>
        <w:tab/>
        <w:t>The electron is a ‘fundamental’ particle; the proton is a ‘composite</w:t>
      </w:r>
      <w:r w:rsidR="00762862">
        <w:rPr>
          <w:rFonts w:ascii="Arial" w:hAnsi="Arial" w:cs="Arial"/>
          <w:sz w:val="22"/>
          <w:szCs w:val="22"/>
        </w:rPr>
        <w:t>’</w:t>
      </w:r>
      <w:r w:rsidRPr="00D76406">
        <w:rPr>
          <w:rFonts w:ascii="Arial" w:hAnsi="Arial" w:cs="Arial"/>
          <w:sz w:val="22"/>
          <w:szCs w:val="22"/>
        </w:rPr>
        <w:t xml:space="preserve"> particle. State the difference between these two types of particles. </w:t>
      </w:r>
    </w:p>
    <w:p w14:paraId="291459B1" w14:textId="77777777" w:rsidR="00D76406" w:rsidRPr="00D76406" w:rsidRDefault="00D76406" w:rsidP="00D76406">
      <w:pPr>
        <w:jc w:val="right"/>
        <w:rPr>
          <w:rFonts w:ascii="Arial" w:hAnsi="Arial" w:cs="Arial"/>
          <w:sz w:val="22"/>
          <w:szCs w:val="22"/>
        </w:rPr>
      </w:pPr>
      <w:r w:rsidRPr="00D76406">
        <w:rPr>
          <w:rFonts w:ascii="Arial" w:hAnsi="Arial" w:cs="Arial"/>
          <w:sz w:val="22"/>
          <w:szCs w:val="22"/>
        </w:rPr>
        <w:t>(1)</w:t>
      </w:r>
    </w:p>
    <w:p w14:paraId="0CC1ACC0" w14:textId="27F155D5" w:rsidR="00D76406" w:rsidRPr="00D76406" w:rsidRDefault="00D76406" w:rsidP="00D3654C">
      <w:pPr>
        <w:spacing w:line="480" w:lineRule="auto"/>
        <w:ind w:left="720"/>
        <w:rPr>
          <w:rFonts w:ascii="Arial" w:hAnsi="Arial" w:cs="Arial"/>
          <w:sz w:val="22"/>
          <w:szCs w:val="22"/>
        </w:rPr>
      </w:pPr>
      <w:r w:rsidRPr="00D76406">
        <w:rPr>
          <w:rFonts w:ascii="Arial" w:hAnsi="Arial" w:cs="Arial"/>
          <w:sz w:val="22"/>
          <w:szCs w:val="22"/>
        </w:rPr>
        <w:t>___________________________________________________________________________________________________________________________________________________________________________________________________________________________</w:t>
      </w:r>
      <w:r w:rsidR="0045427B">
        <w:rPr>
          <w:rFonts w:ascii="Arial" w:hAnsi="Arial" w:cs="Arial"/>
          <w:sz w:val="22"/>
          <w:szCs w:val="22"/>
        </w:rPr>
        <w:t>______________________________</w:t>
      </w:r>
      <w:r w:rsidR="00D3654C">
        <w:rPr>
          <w:rFonts w:ascii="Arial" w:hAnsi="Arial" w:cs="Arial"/>
          <w:sz w:val="22"/>
          <w:szCs w:val="22"/>
        </w:rPr>
        <w:t>___________________________________________________________</w:t>
      </w:r>
    </w:p>
    <w:p w14:paraId="499BAD40" w14:textId="77777777" w:rsidR="00C23F89" w:rsidRDefault="00A057CC">
      <w:pPr>
        <w:spacing w:after="160" w:line="259" w:lineRule="auto"/>
        <w:rPr>
          <w:rFonts w:ascii="Arial" w:hAnsi="Arial" w:cs="Arial"/>
          <w:sz w:val="22"/>
          <w:szCs w:val="22"/>
        </w:rPr>
        <w:sectPr w:rsidR="00C23F89" w:rsidSect="00A00095">
          <w:footerReference w:type="even" r:id="rId33"/>
          <w:footerReference w:type="default" r:id="rId34"/>
          <w:type w:val="continuous"/>
          <w:pgSz w:w="11907" w:h="16840" w:code="9"/>
          <w:pgMar w:top="992" w:right="851" w:bottom="851" w:left="851" w:header="567" w:footer="709" w:gutter="0"/>
          <w:cols w:space="708"/>
          <w:docGrid w:linePitch="360"/>
        </w:sectPr>
      </w:pPr>
      <w:r>
        <w:rPr>
          <w:rFonts w:ascii="Arial" w:hAnsi="Arial" w:cs="Arial"/>
          <w:sz w:val="22"/>
          <w:szCs w:val="22"/>
        </w:rPr>
        <w:br w:type="page"/>
      </w:r>
    </w:p>
    <w:p w14:paraId="57D0CACB" w14:textId="67887BD7" w:rsidR="00762862" w:rsidRPr="009C72FB" w:rsidRDefault="00762862" w:rsidP="00762862">
      <w:pPr>
        <w:pStyle w:val="ListParagraph"/>
        <w:ind w:hanging="720"/>
        <w:rPr>
          <w:rFonts w:ascii="Arial" w:hAnsi="Arial" w:cs="Arial"/>
          <w:sz w:val="22"/>
          <w:szCs w:val="22"/>
        </w:rPr>
      </w:pPr>
      <w:r w:rsidRPr="009C72FB">
        <w:rPr>
          <w:rFonts w:ascii="Arial" w:hAnsi="Arial" w:cs="Arial"/>
          <w:sz w:val="22"/>
          <w:szCs w:val="22"/>
        </w:rPr>
        <w:lastRenderedPageBreak/>
        <w:t xml:space="preserve">h) </w:t>
      </w:r>
      <w:r w:rsidRPr="009C72FB">
        <w:rPr>
          <w:rFonts w:ascii="Arial" w:hAnsi="Arial" w:cs="Arial"/>
          <w:sz w:val="22"/>
          <w:szCs w:val="22"/>
        </w:rPr>
        <w:tab/>
        <w:t xml:space="preserve">The charge </w:t>
      </w:r>
      <w:r>
        <w:rPr>
          <w:rFonts w:ascii="Arial" w:hAnsi="Arial" w:cs="Arial"/>
          <w:sz w:val="22"/>
          <w:szCs w:val="22"/>
        </w:rPr>
        <w:t xml:space="preserve">on the </w:t>
      </w:r>
      <w:r w:rsidRPr="009C72FB">
        <w:rPr>
          <w:rFonts w:ascii="Arial" w:hAnsi="Arial" w:cs="Arial"/>
          <w:sz w:val="22"/>
          <w:szCs w:val="22"/>
        </w:rPr>
        <w:t xml:space="preserve">electron and proton </w:t>
      </w:r>
      <w:r>
        <w:rPr>
          <w:rFonts w:ascii="Arial" w:hAnsi="Arial" w:cs="Arial"/>
          <w:sz w:val="22"/>
          <w:szCs w:val="22"/>
        </w:rPr>
        <w:t>is</w:t>
      </w:r>
      <w:r w:rsidRPr="009C72FB">
        <w:rPr>
          <w:rFonts w:ascii="Arial" w:hAnsi="Arial" w:cs="Arial"/>
          <w:sz w:val="22"/>
          <w:szCs w:val="22"/>
        </w:rPr>
        <w:t xml:space="preserve"> the same </w:t>
      </w:r>
      <w:r w:rsidR="0079397B">
        <w:rPr>
          <w:rFonts w:ascii="Arial" w:hAnsi="Arial" w:cs="Arial"/>
          <w:sz w:val="22"/>
          <w:szCs w:val="22"/>
        </w:rPr>
        <w:t xml:space="preserve">in </w:t>
      </w:r>
      <w:r w:rsidRPr="009C72FB">
        <w:rPr>
          <w:rFonts w:ascii="Arial" w:hAnsi="Arial" w:cs="Arial"/>
          <w:sz w:val="22"/>
          <w:szCs w:val="22"/>
        </w:rPr>
        <w:t>magnitude</w:t>
      </w:r>
      <w:r>
        <w:rPr>
          <w:rFonts w:ascii="Arial" w:hAnsi="Arial" w:cs="Arial"/>
          <w:sz w:val="22"/>
          <w:szCs w:val="22"/>
        </w:rPr>
        <w:t>,</w:t>
      </w:r>
      <w:r w:rsidRPr="009C72FB">
        <w:rPr>
          <w:rFonts w:ascii="Arial" w:hAnsi="Arial" w:cs="Arial"/>
          <w:sz w:val="22"/>
          <w:szCs w:val="22"/>
        </w:rPr>
        <w:t xml:space="preserve"> but opposite </w:t>
      </w:r>
      <w:r>
        <w:rPr>
          <w:rFonts w:ascii="Arial" w:hAnsi="Arial" w:cs="Arial"/>
          <w:sz w:val="22"/>
          <w:szCs w:val="22"/>
        </w:rPr>
        <w:t>in polarity</w:t>
      </w:r>
      <w:r w:rsidRPr="009C72FB">
        <w:rPr>
          <w:rFonts w:ascii="Arial" w:hAnsi="Arial" w:cs="Arial"/>
          <w:sz w:val="22"/>
          <w:szCs w:val="22"/>
        </w:rPr>
        <w:t xml:space="preserve">. Explain this statement. As part of your answer describe the </w:t>
      </w:r>
      <w:r>
        <w:rPr>
          <w:rFonts w:ascii="Arial" w:hAnsi="Arial" w:cs="Arial"/>
          <w:sz w:val="22"/>
          <w:szCs w:val="22"/>
        </w:rPr>
        <w:t xml:space="preserve">quark </w:t>
      </w:r>
      <w:r w:rsidRPr="009C72FB">
        <w:rPr>
          <w:rFonts w:ascii="Arial" w:hAnsi="Arial" w:cs="Arial"/>
          <w:sz w:val="22"/>
          <w:szCs w:val="22"/>
        </w:rPr>
        <w:t xml:space="preserve">structure of a proton. </w:t>
      </w:r>
    </w:p>
    <w:p w14:paraId="77B50662" w14:textId="77777777" w:rsidR="00D76406" w:rsidRPr="00D76406" w:rsidRDefault="00D76406" w:rsidP="00D76406">
      <w:pPr>
        <w:pStyle w:val="ListParagraph"/>
        <w:ind w:hanging="720"/>
        <w:jc w:val="right"/>
        <w:rPr>
          <w:rFonts w:ascii="Arial" w:hAnsi="Arial" w:cs="Arial"/>
          <w:sz w:val="22"/>
          <w:szCs w:val="22"/>
        </w:rPr>
      </w:pPr>
      <w:r w:rsidRPr="00D76406">
        <w:rPr>
          <w:rFonts w:ascii="Arial" w:hAnsi="Arial" w:cs="Arial"/>
          <w:sz w:val="22"/>
          <w:szCs w:val="22"/>
        </w:rPr>
        <w:t>(3)</w:t>
      </w:r>
    </w:p>
    <w:p w14:paraId="76C2CEAA" w14:textId="77777777" w:rsidR="00D76406" w:rsidRPr="00D76406" w:rsidRDefault="00D76406" w:rsidP="00D76406">
      <w:pPr>
        <w:pStyle w:val="ListParagraph"/>
        <w:ind w:hanging="720"/>
        <w:jc w:val="right"/>
        <w:rPr>
          <w:rFonts w:ascii="Arial" w:hAnsi="Arial" w:cs="Arial"/>
          <w:sz w:val="22"/>
          <w:szCs w:val="22"/>
        </w:rPr>
      </w:pPr>
    </w:p>
    <w:p w14:paraId="6E556462" w14:textId="4772498D" w:rsidR="00D76406" w:rsidRPr="00D76406" w:rsidRDefault="00D76406" w:rsidP="00FF0056">
      <w:pPr>
        <w:spacing w:line="480" w:lineRule="auto"/>
        <w:ind w:left="720"/>
        <w:rPr>
          <w:rFonts w:ascii="Arial" w:hAnsi="Arial" w:cs="Arial"/>
          <w:b/>
          <w:bCs/>
          <w:sz w:val="22"/>
          <w:szCs w:val="22"/>
          <w:lang w:val="en-GB"/>
        </w:rPr>
      </w:pPr>
      <w:r w:rsidRPr="00D76406">
        <w:rPr>
          <w:rFonts w:ascii="Arial" w:hAnsi="Arial" w:cs="Arial"/>
          <w:sz w:val="22"/>
          <w:szCs w:val="22"/>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r w:rsidR="0045427B">
        <w:rPr>
          <w:rFonts w:ascii="Arial" w:hAnsi="Arial" w:cs="Arial"/>
          <w:sz w:val="22"/>
          <w:szCs w:val="22"/>
        </w:rPr>
        <w:t>_____________________________________________________________________________________________________________________________________</w:t>
      </w:r>
      <w:r w:rsidR="00FF0056">
        <w:rPr>
          <w:rFonts w:ascii="Arial" w:hAnsi="Arial" w:cs="Arial"/>
          <w:sz w:val="22"/>
          <w:szCs w:val="22"/>
        </w:rPr>
        <w:t>_________________________________________</w:t>
      </w:r>
    </w:p>
    <w:p w14:paraId="328C2C98" w14:textId="77777777" w:rsidR="00D76406" w:rsidRDefault="00D76406" w:rsidP="00D76406">
      <w:pPr>
        <w:jc w:val="center"/>
        <w:rPr>
          <w:rFonts w:ascii="Arial" w:hAnsi="Arial" w:cs="Arial"/>
          <w:b/>
          <w:sz w:val="22"/>
          <w:szCs w:val="22"/>
        </w:rPr>
      </w:pPr>
    </w:p>
    <w:p w14:paraId="154E465F" w14:textId="77777777" w:rsidR="00EA7141" w:rsidRPr="00EA7141" w:rsidRDefault="00EA7141" w:rsidP="00D76406">
      <w:pPr>
        <w:pStyle w:val="ListParagraph"/>
        <w:spacing w:line="276" w:lineRule="auto"/>
        <w:rPr>
          <w:rFonts w:ascii="Arial" w:hAnsi="Arial" w:cs="Arial"/>
          <w:sz w:val="22"/>
          <w:szCs w:val="22"/>
          <w:lang w:val="en-GB"/>
        </w:rPr>
      </w:pPr>
    </w:p>
    <w:p w14:paraId="587D2A18" w14:textId="77777777" w:rsidR="00EA7141" w:rsidRPr="00AD0DB7" w:rsidRDefault="00EA7141" w:rsidP="00FA0B53">
      <w:pPr>
        <w:rPr>
          <w:rFonts w:ascii="Arial" w:hAnsi="Arial" w:cs="Arial"/>
          <w:b/>
          <w:sz w:val="22"/>
          <w:szCs w:val="22"/>
        </w:rPr>
      </w:pPr>
    </w:p>
    <w:p w14:paraId="7911E07F" w14:textId="77777777" w:rsidR="00044995" w:rsidRPr="00AD0DB7" w:rsidRDefault="00044995" w:rsidP="00044995">
      <w:pPr>
        <w:shd w:val="clear" w:color="auto" w:fill="FFFFFF"/>
        <w:jc w:val="center"/>
        <w:textAlignment w:val="baseline"/>
        <w:outlineLvl w:val="0"/>
        <w:rPr>
          <w:rFonts w:ascii="Arial" w:eastAsia="Times New Roman" w:hAnsi="Arial" w:cs="Arial"/>
          <w:b/>
          <w:kern w:val="36"/>
          <w:lang w:eastAsia="en-AU"/>
        </w:rPr>
      </w:pPr>
    </w:p>
    <w:bookmarkEnd w:id="11"/>
    <w:p w14:paraId="31632E24" w14:textId="77777777" w:rsidR="00607048" w:rsidRPr="00E0382B" w:rsidRDefault="00607048" w:rsidP="00607048">
      <w:pPr>
        <w:tabs>
          <w:tab w:val="left" w:pos="567"/>
        </w:tabs>
        <w:spacing w:line="276" w:lineRule="auto"/>
        <w:rPr>
          <w:rFonts w:ascii="Arial" w:hAnsi="Arial" w:cs="Arial"/>
          <w:color w:val="000000" w:themeColor="text1"/>
          <w:sz w:val="22"/>
          <w:szCs w:val="22"/>
        </w:rPr>
      </w:pPr>
    </w:p>
    <w:p w14:paraId="44EDECAD" w14:textId="676398CC" w:rsidR="00607048" w:rsidRPr="00E0382B" w:rsidRDefault="00607048" w:rsidP="00E8434B">
      <w:pPr>
        <w:spacing w:after="160" w:line="259" w:lineRule="auto"/>
        <w:jc w:val="center"/>
        <w:rPr>
          <w:rFonts w:ascii="Arial" w:hAnsi="Arial" w:cs="Arial"/>
          <w:b/>
          <w:color w:val="000000" w:themeColor="text1"/>
          <w:sz w:val="22"/>
          <w:szCs w:val="22"/>
        </w:rPr>
      </w:pPr>
      <w:bookmarkStart w:id="14" w:name="_Hlk16368913"/>
      <w:r w:rsidRPr="00E0382B">
        <w:rPr>
          <w:rFonts w:ascii="Arial" w:hAnsi="Arial" w:cs="Arial"/>
          <w:b/>
          <w:color w:val="000000" w:themeColor="text1"/>
          <w:sz w:val="22"/>
          <w:szCs w:val="22"/>
        </w:rPr>
        <w:t>END OF EXAMINATION</w:t>
      </w:r>
    </w:p>
    <w:p w14:paraId="769D7B44" w14:textId="77777777" w:rsidR="00607048" w:rsidRDefault="00607048" w:rsidP="00607048">
      <w:pPr>
        <w:rPr>
          <w:rFonts w:ascii="Arial" w:hAnsi="Arial" w:cs="Arial"/>
          <w:b/>
          <w:sz w:val="22"/>
          <w:szCs w:val="22"/>
        </w:rPr>
      </w:pPr>
      <w:bookmarkStart w:id="15" w:name="_Hlk500165264"/>
      <w:bookmarkStart w:id="16" w:name="_Hlk500230713"/>
      <w:bookmarkEnd w:id="14"/>
      <w:r>
        <w:rPr>
          <w:rFonts w:ascii="Arial" w:hAnsi="Arial" w:cs="Arial"/>
          <w:b/>
          <w:sz w:val="22"/>
          <w:szCs w:val="22"/>
        </w:rPr>
        <w:br w:type="page"/>
      </w:r>
    </w:p>
    <w:p w14:paraId="4DA7FFF8" w14:textId="77777777" w:rsidR="00AD328A" w:rsidRPr="00AD328A" w:rsidRDefault="00AD328A" w:rsidP="00AD328A">
      <w:pPr>
        <w:spacing w:after="160" w:line="259" w:lineRule="auto"/>
        <w:rPr>
          <w:rFonts w:ascii="Arial" w:hAnsi="Arial" w:cs="Arial"/>
          <w:iCs/>
          <w:sz w:val="22"/>
          <w:szCs w:val="22"/>
        </w:rPr>
      </w:pPr>
      <w:r w:rsidRPr="00AD328A">
        <w:rPr>
          <w:rFonts w:ascii="Arial" w:hAnsi="Arial" w:cs="Arial"/>
          <w:iCs/>
          <w:sz w:val="22"/>
          <w:szCs w:val="22"/>
        </w:rPr>
        <w:lastRenderedPageBreak/>
        <w:t>Supplementary page</w:t>
      </w:r>
    </w:p>
    <w:p w14:paraId="4113A296" w14:textId="77777777" w:rsidR="00AD328A" w:rsidRPr="00AD328A" w:rsidRDefault="00AD328A" w:rsidP="00AD328A">
      <w:pPr>
        <w:spacing w:after="160" w:line="259" w:lineRule="auto"/>
        <w:rPr>
          <w:rFonts w:ascii="Arial" w:hAnsi="Arial" w:cs="Arial"/>
          <w:iCs/>
          <w:sz w:val="22"/>
          <w:szCs w:val="22"/>
        </w:rPr>
      </w:pPr>
      <w:r w:rsidRPr="00AD328A">
        <w:rPr>
          <w:rFonts w:ascii="Arial" w:hAnsi="Arial" w:cs="Arial"/>
          <w:iCs/>
          <w:sz w:val="22"/>
          <w:szCs w:val="22"/>
        </w:rPr>
        <w:t>Question number: ____________</w:t>
      </w:r>
    </w:p>
    <w:p w14:paraId="311BBC16" w14:textId="77777777" w:rsidR="00AD328A" w:rsidRDefault="00AD328A" w:rsidP="00AD328A">
      <w:pPr>
        <w:spacing w:after="160" w:line="480" w:lineRule="auto"/>
        <w:rPr>
          <w:rFonts w:cs="Arial"/>
          <w:iCs/>
          <w:szCs w:val="22"/>
        </w:rPr>
      </w:pPr>
      <w:r>
        <w:rPr>
          <w:rFonts w:cs="Arial"/>
          <w:iCs/>
          <w:szCs w:val="22"/>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5C92974F" w14:textId="77777777" w:rsidR="00C23F89" w:rsidRDefault="00C23F89" w:rsidP="00AD328A">
      <w:pPr>
        <w:spacing w:after="160" w:line="480" w:lineRule="auto"/>
        <w:rPr>
          <w:rFonts w:ascii="Arial" w:hAnsi="Arial" w:cs="Arial"/>
          <w:iCs/>
          <w:sz w:val="22"/>
          <w:szCs w:val="22"/>
        </w:rPr>
      </w:pPr>
    </w:p>
    <w:p w14:paraId="01AD0A83" w14:textId="56D8F743" w:rsidR="00AD328A" w:rsidRPr="00AD328A" w:rsidRDefault="00AD328A" w:rsidP="00AD328A">
      <w:pPr>
        <w:spacing w:after="160" w:line="480" w:lineRule="auto"/>
        <w:rPr>
          <w:rFonts w:ascii="Arial" w:hAnsi="Arial" w:cs="Arial"/>
          <w:iCs/>
          <w:sz w:val="22"/>
          <w:szCs w:val="22"/>
        </w:rPr>
      </w:pPr>
      <w:r w:rsidRPr="00AD328A">
        <w:rPr>
          <w:rFonts w:ascii="Arial" w:hAnsi="Arial" w:cs="Arial"/>
          <w:iCs/>
          <w:sz w:val="22"/>
          <w:szCs w:val="22"/>
        </w:rPr>
        <w:lastRenderedPageBreak/>
        <w:t>Supplementary page</w:t>
      </w:r>
    </w:p>
    <w:p w14:paraId="6678F56A" w14:textId="77777777" w:rsidR="00AD328A" w:rsidRPr="00AD328A" w:rsidRDefault="00AD328A" w:rsidP="00AD328A">
      <w:pPr>
        <w:spacing w:after="160" w:line="259" w:lineRule="auto"/>
        <w:rPr>
          <w:rFonts w:ascii="Arial" w:hAnsi="Arial" w:cs="Arial"/>
          <w:iCs/>
          <w:sz w:val="22"/>
          <w:szCs w:val="22"/>
        </w:rPr>
      </w:pPr>
      <w:r w:rsidRPr="00AD328A">
        <w:rPr>
          <w:rFonts w:ascii="Arial" w:hAnsi="Arial" w:cs="Arial"/>
          <w:iCs/>
          <w:sz w:val="22"/>
          <w:szCs w:val="22"/>
        </w:rPr>
        <w:t>Question number: ____________</w:t>
      </w:r>
    </w:p>
    <w:p w14:paraId="496BDBB2" w14:textId="4FA017B9" w:rsidR="00AD328A" w:rsidRPr="00FB2CCE" w:rsidRDefault="00AD328A" w:rsidP="00AD328A">
      <w:pPr>
        <w:spacing w:after="160" w:line="480" w:lineRule="auto"/>
        <w:rPr>
          <w:rFonts w:cs="Arial"/>
          <w:b/>
          <w:bCs/>
          <w:iCs/>
          <w:szCs w:val="22"/>
        </w:rPr>
      </w:pPr>
      <w:r>
        <w:rPr>
          <w:rFonts w:cs="Arial"/>
          <w:iCs/>
          <w:szCs w:val="22"/>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579C9D57" w14:textId="77777777" w:rsidR="00AD328A" w:rsidRPr="00B64455" w:rsidRDefault="00AD328A" w:rsidP="00AD328A">
      <w:pPr>
        <w:tabs>
          <w:tab w:val="right" w:pos="9356"/>
        </w:tabs>
        <w:ind w:left="567" w:hanging="567"/>
        <w:rPr>
          <w:rFonts w:ascii="Arial" w:hAnsi="Arial" w:cs="Arial"/>
          <w:b/>
          <w:bCs/>
          <w:iCs/>
          <w:sz w:val="22"/>
          <w:szCs w:val="22"/>
        </w:rPr>
      </w:pPr>
      <w:r w:rsidRPr="00B64455">
        <w:rPr>
          <w:rFonts w:ascii="Arial" w:hAnsi="Arial" w:cs="Arial"/>
          <w:b/>
          <w:bCs/>
          <w:iCs/>
          <w:sz w:val="22"/>
          <w:szCs w:val="22"/>
        </w:rPr>
        <w:lastRenderedPageBreak/>
        <w:t>Spare grid for graph</w:t>
      </w:r>
    </w:p>
    <w:p w14:paraId="2E4CEBEC" w14:textId="77777777" w:rsidR="00AD328A" w:rsidRDefault="00AD328A" w:rsidP="00AD328A">
      <w:pPr>
        <w:spacing w:after="160" w:line="259" w:lineRule="auto"/>
      </w:pPr>
      <w:ins w:id="17" w:author="Elke McKay" w:date="2019-06-15T15:58:00Z">
        <w:r w:rsidRPr="00F34FAD">
          <w:rPr>
            <w:rFonts w:cs="Arial"/>
            <w:b/>
            <w:noProof/>
          </w:rPr>
          <w:drawing>
            <wp:anchor distT="0" distB="0" distL="114300" distR="114300" simplePos="0" relativeHeight="251658243" behindDoc="0" locked="0" layoutInCell="1" allowOverlap="1" wp14:anchorId="580383FD" wp14:editId="19EB7726">
              <wp:simplePos x="0" y="0"/>
              <wp:positionH relativeFrom="column">
                <wp:posOffset>187960</wp:posOffset>
              </wp:positionH>
              <wp:positionV relativeFrom="paragraph">
                <wp:posOffset>264795</wp:posOffset>
              </wp:positionV>
              <wp:extent cx="5955030" cy="8427085"/>
              <wp:effectExtent l="0" t="0" r="0" b="0"/>
              <wp:wrapTopAndBottom/>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A4greySquareMulti.pdf"/>
                      <pic:cNvPicPr/>
                    </pic:nvPicPr>
                    <pic:blipFill>
                      <a:blip r:embed="rId35"/>
                      <a:stretch>
                        <a:fillRect/>
                      </a:stretch>
                    </pic:blipFill>
                    <pic:spPr>
                      <a:xfrm>
                        <a:off x="0" y="0"/>
                        <a:ext cx="5955030" cy="8427085"/>
                      </a:xfrm>
                      <a:prstGeom prst="rect">
                        <a:avLst/>
                      </a:prstGeom>
                    </pic:spPr>
                  </pic:pic>
                </a:graphicData>
              </a:graphic>
              <wp14:sizeRelH relativeFrom="page">
                <wp14:pctWidth>0</wp14:pctWidth>
              </wp14:sizeRelH>
              <wp14:sizeRelV relativeFrom="page">
                <wp14:pctHeight>0</wp14:pctHeight>
              </wp14:sizeRelV>
            </wp:anchor>
          </w:drawing>
        </w:r>
      </w:ins>
      <w:r>
        <w:br w:type="page"/>
      </w:r>
    </w:p>
    <w:bookmarkEnd w:id="15"/>
    <w:p w14:paraId="65EA24D5" w14:textId="77777777" w:rsidR="00607048" w:rsidRPr="00E46EBF" w:rsidRDefault="00607048" w:rsidP="00607048">
      <w:pPr>
        <w:tabs>
          <w:tab w:val="left" w:pos="567"/>
        </w:tabs>
        <w:jc w:val="center"/>
        <w:rPr>
          <w:rFonts w:ascii="Arial" w:hAnsi="Arial" w:cs="Arial"/>
          <w:b/>
          <w:sz w:val="22"/>
          <w:szCs w:val="22"/>
        </w:rPr>
      </w:pPr>
      <w:r>
        <w:rPr>
          <w:rFonts w:ascii="Arial" w:hAnsi="Arial" w:cs="Arial"/>
          <w:b/>
          <w:sz w:val="22"/>
          <w:szCs w:val="22"/>
        </w:rPr>
        <w:lastRenderedPageBreak/>
        <w:t>Acknowledgements</w:t>
      </w:r>
    </w:p>
    <w:p w14:paraId="6293F0BE" w14:textId="77777777" w:rsidR="00607048" w:rsidRDefault="00607048" w:rsidP="00607048">
      <w:pPr>
        <w:tabs>
          <w:tab w:val="left" w:pos="567"/>
          <w:tab w:val="left" w:pos="990"/>
        </w:tabs>
      </w:pPr>
    </w:p>
    <w:p w14:paraId="120E7789" w14:textId="5C617A6C" w:rsidR="000A096E" w:rsidRPr="000A096E" w:rsidRDefault="000A096E" w:rsidP="000A096E">
      <w:pPr>
        <w:pStyle w:val="PlainText"/>
        <w:rPr>
          <w:rFonts w:ascii="Arial" w:hAnsi="Arial" w:cs="Arial"/>
          <w:sz w:val="22"/>
          <w:szCs w:val="22"/>
        </w:rPr>
      </w:pPr>
      <w:r w:rsidRPr="000A096E">
        <w:rPr>
          <w:rFonts w:ascii="Arial" w:hAnsi="Arial" w:cs="Arial"/>
          <w:sz w:val="22"/>
          <w:szCs w:val="22"/>
        </w:rPr>
        <w:t xml:space="preserve"> </w:t>
      </w:r>
    </w:p>
    <w:p w14:paraId="500C6C0E" w14:textId="77777777" w:rsidR="000A096E" w:rsidRDefault="000A096E" w:rsidP="000A096E">
      <w:pPr>
        <w:pStyle w:val="PlainText"/>
      </w:pPr>
    </w:p>
    <w:p w14:paraId="4849F6ED" w14:textId="77777777" w:rsidR="00DF76FB" w:rsidRDefault="000A096E" w:rsidP="000A096E">
      <w:pPr>
        <w:tabs>
          <w:tab w:val="left" w:pos="567"/>
        </w:tabs>
        <w:ind w:left="2160" w:hanging="2160"/>
        <w:rPr>
          <w:rFonts w:ascii="Arial" w:eastAsiaTheme="minorEastAsia" w:hAnsi="Arial"/>
          <w:b/>
          <w:sz w:val="22"/>
          <w:szCs w:val="22"/>
        </w:rPr>
      </w:pPr>
      <w:r>
        <w:rPr>
          <w:rFonts w:ascii="Arial" w:eastAsiaTheme="minorEastAsia" w:hAnsi="Arial"/>
          <w:b/>
          <w:sz w:val="22"/>
          <w:szCs w:val="22"/>
        </w:rPr>
        <w:tab/>
      </w:r>
      <w:r w:rsidR="00DF76FB">
        <w:rPr>
          <w:rFonts w:ascii="Arial" w:eastAsiaTheme="minorEastAsia" w:hAnsi="Arial"/>
          <w:b/>
          <w:sz w:val="22"/>
          <w:szCs w:val="22"/>
        </w:rPr>
        <w:t>Question 18</w:t>
      </w:r>
    </w:p>
    <w:p w14:paraId="4FD76F87" w14:textId="5892C6E0" w:rsidR="000A096E" w:rsidRPr="00DF76FB" w:rsidRDefault="00DF76FB" w:rsidP="000A096E">
      <w:pPr>
        <w:tabs>
          <w:tab w:val="left" w:pos="567"/>
        </w:tabs>
        <w:ind w:left="2160" w:hanging="2160"/>
        <w:rPr>
          <w:rFonts w:ascii="Arial" w:eastAsiaTheme="minorEastAsia" w:hAnsi="Arial"/>
          <w:b/>
          <w:sz w:val="22"/>
          <w:szCs w:val="22"/>
        </w:rPr>
      </w:pPr>
      <w:r>
        <w:rPr>
          <w:rFonts w:ascii="Arial" w:eastAsiaTheme="minorEastAsia" w:hAnsi="Arial"/>
          <w:b/>
          <w:sz w:val="22"/>
          <w:szCs w:val="22"/>
        </w:rPr>
        <w:tab/>
      </w:r>
      <w:r w:rsidRPr="00DF76FB">
        <w:rPr>
          <w:rFonts w:ascii="Arial" w:hAnsi="Arial" w:cs="Arial"/>
          <w:sz w:val="22"/>
          <w:szCs w:val="22"/>
          <w:lang w:val="en-GB"/>
        </w:rPr>
        <w:t xml:space="preserve">From </w:t>
      </w:r>
      <w:hyperlink r:id="rId36" w:history="1">
        <w:r w:rsidRPr="00DF76FB">
          <w:rPr>
            <w:rStyle w:val="Hyperlink"/>
            <w:rFonts w:ascii="Arial" w:hAnsi="Arial" w:cs="Arial"/>
            <w:color w:val="auto"/>
            <w:sz w:val="22"/>
            <w:szCs w:val="22"/>
            <w:u w:val="none"/>
            <w:lang w:val="en-GB"/>
          </w:rPr>
          <w:t>https://static.scientificamerican.com/sciam/cache/file/17878279-B6DC-4232-ABC6972F3E4125EC_source.jpg?w=2000&amp;h=1123&amp;EB49FA96-EBA5-4240-94D90150224A4446</w:t>
        </w:r>
      </w:hyperlink>
    </w:p>
    <w:p w14:paraId="7986995C" w14:textId="77777777" w:rsidR="00607048" w:rsidRPr="00DF76FB" w:rsidRDefault="00607048" w:rsidP="00607048">
      <w:pPr>
        <w:tabs>
          <w:tab w:val="left" w:pos="567"/>
        </w:tabs>
        <w:ind w:left="2160" w:hanging="2160"/>
        <w:rPr>
          <w:rFonts w:ascii="Arial" w:eastAsiaTheme="minorEastAsia" w:hAnsi="Arial"/>
          <w:sz w:val="22"/>
          <w:szCs w:val="22"/>
        </w:rPr>
      </w:pPr>
    </w:p>
    <w:p w14:paraId="3BB65748" w14:textId="77777777" w:rsidR="00607048" w:rsidRDefault="00607048" w:rsidP="00607048">
      <w:pPr>
        <w:tabs>
          <w:tab w:val="left" w:pos="567"/>
        </w:tabs>
        <w:ind w:left="2160" w:hanging="2160"/>
        <w:rPr>
          <w:rFonts w:ascii="Arial" w:eastAsiaTheme="minorEastAsia" w:hAnsi="Arial"/>
          <w:sz w:val="22"/>
          <w:szCs w:val="22"/>
        </w:rPr>
      </w:pPr>
    </w:p>
    <w:p w14:paraId="5D3F3E8B" w14:textId="77777777" w:rsidR="00607048" w:rsidRDefault="00607048" w:rsidP="00607048">
      <w:pPr>
        <w:tabs>
          <w:tab w:val="left" w:pos="567"/>
        </w:tabs>
        <w:ind w:left="2160" w:hanging="2160"/>
        <w:rPr>
          <w:rFonts w:ascii="Arial" w:eastAsiaTheme="minorEastAsia" w:hAnsi="Arial"/>
          <w:sz w:val="22"/>
          <w:szCs w:val="22"/>
        </w:rPr>
      </w:pPr>
    </w:p>
    <w:p w14:paraId="5E4F4F15" w14:textId="77777777" w:rsidR="00607048" w:rsidRPr="00CC1640" w:rsidRDefault="00607048" w:rsidP="00607048">
      <w:pPr>
        <w:tabs>
          <w:tab w:val="left" w:pos="567"/>
        </w:tabs>
        <w:ind w:left="720" w:hanging="720"/>
        <w:jc w:val="center"/>
        <w:rPr>
          <w:rFonts w:ascii="Arial" w:eastAsiaTheme="minorEastAsia" w:hAnsi="Arial"/>
          <w:b/>
          <w:sz w:val="22"/>
          <w:szCs w:val="22"/>
        </w:rPr>
      </w:pPr>
      <w:r w:rsidRPr="00CC1640">
        <w:rPr>
          <w:rFonts w:ascii="Arial" w:eastAsiaTheme="minorEastAsia" w:hAnsi="Arial"/>
          <w:b/>
          <w:sz w:val="22"/>
          <w:szCs w:val="22"/>
        </w:rPr>
        <w:t>WATP acknowledges the permission of School Curriculum and Assessment Authority in</w:t>
      </w:r>
    </w:p>
    <w:p w14:paraId="2399CABF" w14:textId="77777777" w:rsidR="00607048" w:rsidRPr="00CC1640" w:rsidRDefault="00607048" w:rsidP="00607048">
      <w:pPr>
        <w:tabs>
          <w:tab w:val="left" w:pos="567"/>
        </w:tabs>
        <w:ind w:left="720" w:hanging="720"/>
        <w:jc w:val="center"/>
        <w:rPr>
          <w:rFonts w:ascii="Arial" w:eastAsiaTheme="minorEastAsia" w:hAnsi="Arial"/>
          <w:b/>
          <w:sz w:val="22"/>
          <w:szCs w:val="22"/>
        </w:rPr>
      </w:pPr>
      <w:r w:rsidRPr="00CC1640">
        <w:rPr>
          <w:rFonts w:ascii="Arial" w:eastAsiaTheme="minorEastAsia" w:hAnsi="Arial"/>
          <w:b/>
          <w:sz w:val="22"/>
          <w:szCs w:val="22"/>
        </w:rPr>
        <w:t>providing instructions to students.</w:t>
      </w:r>
    </w:p>
    <w:p w14:paraId="5E03CD5D" w14:textId="77777777" w:rsidR="00607048" w:rsidRDefault="00607048" w:rsidP="00607048">
      <w:pPr>
        <w:tabs>
          <w:tab w:val="left" w:pos="567"/>
        </w:tabs>
        <w:spacing w:before="100" w:beforeAutospacing="1" w:after="100" w:afterAutospacing="1"/>
      </w:pPr>
    </w:p>
    <w:p w14:paraId="52EA49AB" w14:textId="77777777" w:rsidR="00607048" w:rsidRPr="00282318" w:rsidRDefault="00607048" w:rsidP="00607048">
      <w:pPr>
        <w:tabs>
          <w:tab w:val="left" w:pos="567"/>
        </w:tabs>
        <w:spacing w:before="100" w:beforeAutospacing="1" w:after="100" w:afterAutospacing="1"/>
      </w:pPr>
    </w:p>
    <w:bookmarkEnd w:id="16"/>
    <w:p w14:paraId="0118F9A5" w14:textId="77777777" w:rsidR="00607048" w:rsidRPr="00891DEB" w:rsidRDefault="00607048" w:rsidP="00607048">
      <w:pPr>
        <w:tabs>
          <w:tab w:val="left" w:pos="990"/>
        </w:tabs>
        <w:rPr>
          <w:rFonts w:ascii="Arial" w:hAnsi="Arial" w:cs="Arial"/>
          <w:sz w:val="22"/>
          <w:szCs w:val="22"/>
        </w:rPr>
      </w:pPr>
    </w:p>
    <w:p w14:paraId="362DDE39" w14:textId="77777777" w:rsidR="00560860" w:rsidRDefault="00560860"/>
    <w:sectPr w:rsidR="00560860" w:rsidSect="00A00095">
      <w:footerReference w:type="even" r:id="rId37"/>
      <w:footerReference w:type="default" r:id="rId38"/>
      <w:type w:val="continuous"/>
      <w:pgSz w:w="11907" w:h="16840" w:code="9"/>
      <w:pgMar w:top="992" w:right="851" w:bottom="851" w:left="851" w:header="567"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CBE15FA" w14:textId="77777777" w:rsidR="00FC781B" w:rsidRDefault="00FC781B" w:rsidP="00044995">
      <w:r>
        <w:separator/>
      </w:r>
    </w:p>
  </w:endnote>
  <w:endnote w:type="continuationSeparator" w:id="0">
    <w:p w14:paraId="15CD74EA" w14:textId="77777777" w:rsidR="00FC781B" w:rsidRDefault="00FC781B" w:rsidP="00044995">
      <w:r>
        <w:continuationSeparator/>
      </w:r>
    </w:p>
  </w:endnote>
  <w:endnote w:type="continuationNotice" w:id="1">
    <w:p w14:paraId="3A2F498C" w14:textId="77777777" w:rsidR="008A0C0E" w:rsidRDefault="008A0C0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New Century Schlbk">
    <w:altName w:val="Century Schoolbook"/>
    <w:charset w:val="4D"/>
    <w:family w:val="auto"/>
    <w:pitch w:val="variable"/>
    <w:sig w:usb0="00000003" w:usb1="00000000" w:usb2="00000000" w:usb3="00000000" w:csb0="00000001" w:csb1="00000000"/>
  </w:font>
  <w:font w:name="Times">
    <w:altName w:val="﷽﷽﷽﷽﷽﷽綰ᖯ"/>
    <w:panose1 w:val="02020603050405020304"/>
    <w:charset w:val="00"/>
    <w:family w:val="roman"/>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Unicode MS">
    <w:panose1 w:val="020B0604020202020204"/>
    <w:charset w:val="00"/>
    <w:family w:val="roman"/>
    <w:notTrueType/>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5A6712" w14:textId="77777777" w:rsidR="0063592D" w:rsidRPr="003736CE" w:rsidRDefault="0063592D" w:rsidP="00A00095">
    <w:pPr>
      <w:pStyle w:val="Footer"/>
      <w:tabs>
        <w:tab w:val="clear" w:pos="9360"/>
        <w:tab w:val="right" w:pos="10205"/>
      </w:tabs>
      <w:rPr>
        <w:u w:val="single"/>
      </w:rPr>
    </w:pPr>
    <w:r>
      <w:rPr>
        <w:u w:val="single"/>
      </w:rPr>
      <w:tab/>
    </w:r>
    <w:r>
      <w:rPr>
        <w:u w:val="single"/>
      </w:rPr>
      <w:tab/>
    </w:r>
  </w:p>
  <w:p w14:paraId="37310BD6" w14:textId="77777777" w:rsidR="0063592D" w:rsidRPr="000D16E5" w:rsidRDefault="0063592D" w:rsidP="00A00095">
    <w:pPr>
      <w:pStyle w:val="Footer"/>
      <w:jc w:val="center"/>
      <w:rPr>
        <w:rFonts w:ascii="Arial" w:hAnsi="Arial" w:cs="Arial"/>
      </w:rPr>
    </w:pPr>
    <w:r w:rsidRPr="000D16E5">
      <w:rPr>
        <w:rFonts w:ascii="Arial" w:hAnsi="Arial" w:cs="Arial"/>
      </w:rPr>
      <w:t>See Next Page</w:t>
    </w:r>
  </w:p>
  <w:p w14:paraId="6F9FD29A" w14:textId="77777777" w:rsidR="0063592D" w:rsidRPr="00CD732C" w:rsidRDefault="0063592D" w:rsidP="00A00095">
    <w:pPr>
      <w:pStyle w:val="Footer"/>
      <w:tabs>
        <w:tab w:val="clear" w:pos="4680"/>
        <w:tab w:val="clear" w:pos="9360"/>
        <w:tab w:val="center" w:pos="4820"/>
        <w:tab w:val="right" w:pos="9639"/>
      </w:tabs>
      <w:jc w:val="center"/>
      <w:rPr>
        <w:vanish/>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BA6001" w14:textId="77777777" w:rsidR="0063592D" w:rsidRPr="003736CE" w:rsidRDefault="0063592D" w:rsidP="00A00095">
    <w:pPr>
      <w:pStyle w:val="Footer"/>
      <w:tabs>
        <w:tab w:val="clear" w:pos="9360"/>
        <w:tab w:val="right" w:pos="10205"/>
      </w:tabs>
      <w:rPr>
        <w:u w:val="single"/>
      </w:rPr>
    </w:pPr>
    <w:bookmarkStart w:id="1" w:name="_Hlk16367870"/>
    <w:r>
      <w:rPr>
        <w:u w:val="single"/>
      </w:rPr>
      <w:tab/>
    </w:r>
    <w:r>
      <w:rPr>
        <w:u w:val="single"/>
      </w:rPr>
      <w:tab/>
    </w:r>
  </w:p>
  <w:p w14:paraId="2901B75E" w14:textId="77777777" w:rsidR="0063592D" w:rsidRPr="000D16E5" w:rsidRDefault="0063592D" w:rsidP="00A00095">
    <w:pPr>
      <w:pStyle w:val="Footer"/>
      <w:jc w:val="center"/>
      <w:rPr>
        <w:rFonts w:ascii="Arial" w:hAnsi="Arial" w:cs="Arial"/>
      </w:rPr>
    </w:pPr>
    <w:bookmarkStart w:id="2" w:name="_Hlk16367852"/>
    <w:r w:rsidRPr="000D16E5">
      <w:rPr>
        <w:rFonts w:ascii="Arial" w:hAnsi="Arial" w:cs="Arial"/>
      </w:rPr>
      <w:t>See Next Page</w:t>
    </w:r>
  </w:p>
  <w:bookmarkEnd w:id="1"/>
  <w:bookmarkEnd w:id="2"/>
  <w:p w14:paraId="41E4630C" w14:textId="77777777" w:rsidR="0063592D" w:rsidRPr="00CD732C" w:rsidRDefault="0063592D" w:rsidP="00A00095">
    <w:pPr>
      <w:pStyle w:val="Footer"/>
      <w:tabs>
        <w:tab w:val="clear" w:pos="4680"/>
        <w:tab w:val="clear" w:pos="9360"/>
        <w:tab w:val="center" w:pos="4820"/>
        <w:tab w:val="right" w:pos="9639"/>
      </w:tabs>
      <w:jc w:val="center"/>
      <w:rPr>
        <w:vanish/>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EE4E92" w14:textId="77777777" w:rsidR="00607DAA" w:rsidRPr="003736CE" w:rsidRDefault="00607DAA" w:rsidP="00607DAA">
    <w:pPr>
      <w:pStyle w:val="Footer"/>
      <w:tabs>
        <w:tab w:val="clear" w:pos="9360"/>
        <w:tab w:val="right" w:pos="10205"/>
      </w:tabs>
      <w:rPr>
        <w:u w:val="single"/>
      </w:rPr>
    </w:pPr>
    <w:r>
      <w:rPr>
        <w:u w:val="single"/>
      </w:rPr>
      <w:tab/>
    </w:r>
    <w:r>
      <w:rPr>
        <w:u w:val="single"/>
      </w:rPr>
      <w:tab/>
    </w:r>
  </w:p>
  <w:p w14:paraId="345444AE" w14:textId="45B7C6E3" w:rsidR="0063592D" w:rsidRPr="000D16E5" w:rsidRDefault="00607DAA" w:rsidP="00A00095">
    <w:pPr>
      <w:pStyle w:val="Footer"/>
      <w:jc w:val="center"/>
      <w:rPr>
        <w:rFonts w:ascii="Arial" w:hAnsi="Arial" w:cs="Arial"/>
      </w:rPr>
    </w:pPr>
    <w:r w:rsidRPr="000D16E5">
      <w:rPr>
        <w:rFonts w:ascii="Arial" w:hAnsi="Arial" w:cs="Arial"/>
      </w:rPr>
      <w:t>See Next Page</w:t>
    </w:r>
  </w:p>
  <w:p w14:paraId="1FDBA1F4" w14:textId="77777777" w:rsidR="0063592D" w:rsidRPr="00CD732C" w:rsidRDefault="0063592D" w:rsidP="00A00095">
    <w:pPr>
      <w:pStyle w:val="Footer"/>
      <w:tabs>
        <w:tab w:val="clear" w:pos="4680"/>
        <w:tab w:val="clear" w:pos="9360"/>
        <w:tab w:val="center" w:pos="4820"/>
        <w:tab w:val="right" w:pos="9639"/>
      </w:tabs>
      <w:jc w:val="center"/>
      <w:rPr>
        <w:vanish/>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DBE488" w14:textId="77777777" w:rsidR="00607DAA" w:rsidRPr="003736CE" w:rsidRDefault="00607DAA" w:rsidP="00607DAA">
    <w:pPr>
      <w:pStyle w:val="Footer"/>
      <w:tabs>
        <w:tab w:val="clear" w:pos="9360"/>
        <w:tab w:val="right" w:pos="10205"/>
      </w:tabs>
      <w:rPr>
        <w:u w:val="single"/>
      </w:rPr>
    </w:pPr>
    <w:r>
      <w:rPr>
        <w:u w:val="single"/>
      </w:rPr>
      <w:tab/>
    </w:r>
    <w:r>
      <w:rPr>
        <w:u w:val="single"/>
      </w:rPr>
      <w:tab/>
    </w:r>
  </w:p>
  <w:p w14:paraId="0C944B4A" w14:textId="3D4422DC" w:rsidR="0063592D" w:rsidRPr="003F3F27" w:rsidRDefault="00607DAA" w:rsidP="00A00095">
    <w:pPr>
      <w:pStyle w:val="Footer"/>
      <w:jc w:val="center"/>
      <w:rPr>
        <w:rFonts w:ascii="Arial" w:hAnsi="Arial" w:cs="Arial"/>
      </w:rPr>
    </w:pPr>
    <w:r w:rsidRPr="000D16E5">
      <w:rPr>
        <w:rFonts w:ascii="Arial" w:hAnsi="Arial" w:cs="Arial"/>
      </w:rPr>
      <w:t>See Next Page</w:t>
    </w:r>
  </w:p>
  <w:p w14:paraId="30191DBE" w14:textId="77777777" w:rsidR="0063592D" w:rsidRPr="00CD732C" w:rsidRDefault="0063592D" w:rsidP="00A00095">
    <w:pPr>
      <w:pStyle w:val="Footer"/>
      <w:tabs>
        <w:tab w:val="clear" w:pos="4680"/>
        <w:tab w:val="clear" w:pos="9360"/>
        <w:tab w:val="center" w:pos="4820"/>
        <w:tab w:val="right" w:pos="9639"/>
      </w:tabs>
      <w:jc w:val="center"/>
      <w:rPr>
        <w:vanish/>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F256B4" w14:textId="77777777" w:rsidR="00C23F89" w:rsidRPr="00CD732C" w:rsidRDefault="00C23F89" w:rsidP="00A00095">
    <w:pPr>
      <w:pStyle w:val="Footer"/>
      <w:tabs>
        <w:tab w:val="clear" w:pos="4680"/>
        <w:tab w:val="clear" w:pos="9360"/>
        <w:tab w:val="center" w:pos="4820"/>
        <w:tab w:val="right" w:pos="9639"/>
      </w:tabs>
      <w:jc w:val="center"/>
      <w:rPr>
        <w:vanish/>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161409" w14:textId="77777777" w:rsidR="00C23F89" w:rsidRPr="00CD732C" w:rsidRDefault="00C23F89" w:rsidP="00A00095">
    <w:pPr>
      <w:pStyle w:val="Footer"/>
      <w:tabs>
        <w:tab w:val="clear" w:pos="4680"/>
        <w:tab w:val="clear" w:pos="9360"/>
        <w:tab w:val="center" w:pos="4820"/>
        <w:tab w:val="right" w:pos="9639"/>
      </w:tabs>
      <w:jc w:val="center"/>
      <w:rPr>
        <w:vanish/>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0858765" w14:textId="77777777" w:rsidR="00FC781B" w:rsidRDefault="00FC781B" w:rsidP="00044995">
      <w:r>
        <w:separator/>
      </w:r>
    </w:p>
  </w:footnote>
  <w:footnote w:type="continuationSeparator" w:id="0">
    <w:p w14:paraId="7194C551" w14:textId="77777777" w:rsidR="00FC781B" w:rsidRDefault="00FC781B" w:rsidP="00044995">
      <w:r>
        <w:continuationSeparator/>
      </w:r>
    </w:p>
  </w:footnote>
  <w:footnote w:type="continuationNotice" w:id="1">
    <w:p w14:paraId="6F90D6E7" w14:textId="77777777" w:rsidR="008A0C0E" w:rsidRDefault="008A0C0E"/>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Arial" w:hAnsi="Arial" w:cs="Arial"/>
        <w:bCs/>
      </w:rPr>
      <w:id w:val="502022706"/>
      <w:docPartObj>
        <w:docPartGallery w:val="Page Numbers (Top of Page)"/>
        <w:docPartUnique/>
      </w:docPartObj>
    </w:sdtPr>
    <w:sdtEndPr/>
    <w:sdtContent>
      <w:p w14:paraId="2AB69BC7" w14:textId="224D9BE4" w:rsidR="0063592D" w:rsidRDefault="0063592D" w:rsidP="00A00095">
        <w:pPr>
          <w:pStyle w:val="Header"/>
          <w:tabs>
            <w:tab w:val="clear" w:pos="4680"/>
            <w:tab w:val="clear" w:pos="9360"/>
            <w:tab w:val="center" w:pos="5103"/>
            <w:tab w:val="right" w:pos="10205"/>
          </w:tabs>
          <w:rPr>
            <w:rFonts w:ascii="Arial" w:hAnsi="Arial" w:cs="Arial"/>
            <w:bCs/>
            <w:noProof/>
          </w:rPr>
        </w:pPr>
        <w:r w:rsidRPr="00A565D2">
          <w:rPr>
            <w:rFonts w:ascii="Arial" w:hAnsi="Arial" w:cs="Arial"/>
            <w:bCs/>
            <w:sz w:val="22"/>
            <w:szCs w:val="22"/>
          </w:rPr>
          <w:t>Physics Unit</w:t>
        </w:r>
        <w:r w:rsidR="00607DAA">
          <w:rPr>
            <w:rFonts w:ascii="Arial" w:hAnsi="Arial" w:cs="Arial"/>
            <w:bCs/>
            <w:sz w:val="22"/>
            <w:szCs w:val="22"/>
          </w:rPr>
          <w:t>s</w:t>
        </w:r>
        <w:r w:rsidRPr="00A565D2">
          <w:rPr>
            <w:rFonts w:ascii="Arial" w:hAnsi="Arial" w:cs="Arial"/>
            <w:bCs/>
            <w:sz w:val="22"/>
            <w:szCs w:val="22"/>
          </w:rPr>
          <w:t xml:space="preserve"> </w:t>
        </w:r>
        <w:r>
          <w:rPr>
            <w:rFonts w:ascii="Arial" w:hAnsi="Arial" w:cs="Arial"/>
            <w:bCs/>
            <w:sz w:val="22"/>
            <w:szCs w:val="22"/>
          </w:rPr>
          <w:t>3</w:t>
        </w:r>
        <w:r w:rsidR="00607DAA">
          <w:rPr>
            <w:rFonts w:ascii="Arial" w:hAnsi="Arial" w:cs="Arial"/>
            <w:bCs/>
            <w:sz w:val="22"/>
            <w:szCs w:val="22"/>
          </w:rPr>
          <w:t xml:space="preserve"> &amp; 4</w:t>
        </w:r>
        <w:r>
          <w:rPr>
            <w:rFonts w:ascii="Arial" w:hAnsi="Arial" w:cs="Arial"/>
            <w:bCs/>
            <w:sz w:val="22"/>
            <w:szCs w:val="22"/>
          </w:rPr>
          <w:t xml:space="preserve"> </w:t>
        </w:r>
        <w:r w:rsidRPr="00A565D2">
          <w:rPr>
            <w:rFonts w:ascii="Arial" w:hAnsi="Arial" w:cs="Arial"/>
            <w:bCs/>
          </w:rPr>
          <w:tab/>
        </w:r>
        <w:r>
          <w:rPr>
            <w:rFonts w:ascii="Arial" w:hAnsi="Arial" w:cs="Arial"/>
            <w:bCs/>
          </w:rPr>
          <w:tab/>
        </w:r>
        <w:r w:rsidRPr="00163869">
          <w:rPr>
            <w:rFonts w:ascii="Arial" w:hAnsi="Arial" w:cs="Arial"/>
            <w:bCs/>
            <w:sz w:val="22"/>
            <w:szCs w:val="22"/>
          </w:rPr>
          <w:fldChar w:fldCharType="begin"/>
        </w:r>
        <w:r w:rsidRPr="00163869">
          <w:rPr>
            <w:rFonts w:ascii="Arial" w:hAnsi="Arial" w:cs="Arial"/>
            <w:bCs/>
            <w:sz w:val="22"/>
            <w:szCs w:val="22"/>
          </w:rPr>
          <w:instrText xml:space="preserve"> PAGE   \* MERGEFORMAT </w:instrText>
        </w:r>
        <w:r w:rsidRPr="00163869">
          <w:rPr>
            <w:rFonts w:ascii="Arial" w:hAnsi="Arial" w:cs="Arial"/>
            <w:bCs/>
            <w:sz w:val="22"/>
            <w:szCs w:val="22"/>
          </w:rPr>
          <w:fldChar w:fldCharType="separate"/>
        </w:r>
        <w:r>
          <w:rPr>
            <w:rFonts w:ascii="Arial" w:hAnsi="Arial" w:cs="Arial"/>
            <w:bCs/>
            <w:noProof/>
            <w:sz w:val="22"/>
            <w:szCs w:val="22"/>
          </w:rPr>
          <w:t>20</w:t>
        </w:r>
        <w:r w:rsidRPr="00163869">
          <w:rPr>
            <w:rFonts w:ascii="Arial" w:hAnsi="Arial" w:cs="Arial"/>
            <w:bCs/>
            <w:noProof/>
            <w:sz w:val="22"/>
            <w:szCs w:val="22"/>
          </w:rPr>
          <w:fldChar w:fldCharType="end"/>
        </w:r>
      </w:p>
      <w:p w14:paraId="3A82F776" w14:textId="77777777" w:rsidR="0063592D" w:rsidRPr="00A565D2" w:rsidRDefault="0063592D" w:rsidP="00A00095">
        <w:pPr>
          <w:pStyle w:val="Header"/>
          <w:tabs>
            <w:tab w:val="clear" w:pos="4680"/>
            <w:tab w:val="clear" w:pos="9360"/>
            <w:tab w:val="center" w:pos="5103"/>
            <w:tab w:val="right" w:pos="10205"/>
          </w:tabs>
          <w:rPr>
            <w:rFonts w:ascii="Arial" w:hAnsi="Arial" w:cs="Arial"/>
            <w:bCs/>
          </w:rPr>
        </w:pPr>
        <w:r>
          <w:rPr>
            <w:rFonts w:ascii="Arial" w:hAnsi="Arial" w:cs="Arial"/>
            <w:bCs/>
            <w:noProof/>
            <w:u w:val="single"/>
          </w:rPr>
          <w:tab/>
        </w:r>
        <w:r>
          <w:rPr>
            <w:rFonts w:ascii="Arial" w:hAnsi="Arial" w:cs="Arial"/>
            <w:bCs/>
            <w:noProof/>
            <w:u w:val="single"/>
          </w:rPr>
          <w:tab/>
        </w:r>
      </w:p>
    </w:sdtContent>
  </w:sdt>
  <w:p w14:paraId="4D5C3F5C" w14:textId="77777777" w:rsidR="0063592D" w:rsidRDefault="0063592D"/>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Arial" w:hAnsi="Arial" w:cs="Arial"/>
        <w:bCs/>
      </w:rPr>
      <w:id w:val="510259824"/>
      <w:docPartObj>
        <w:docPartGallery w:val="Page Numbers (Top of Page)"/>
        <w:docPartUnique/>
      </w:docPartObj>
    </w:sdtPr>
    <w:sdtEndPr/>
    <w:sdtContent>
      <w:p w14:paraId="42595954" w14:textId="3DE0373A" w:rsidR="0063592D" w:rsidRDefault="008A0C0E" w:rsidP="00A00095">
        <w:pPr>
          <w:pStyle w:val="Header"/>
          <w:tabs>
            <w:tab w:val="clear" w:pos="4680"/>
            <w:tab w:val="clear" w:pos="9360"/>
            <w:tab w:val="center" w:pos="5103"/>
            <w:tab w:val="right" w:pos="10205"/>
          </w:tabs>
          <w:rPr>
            <w:rFonts w:ascii="Arial" w:hAnsi="Arial" w:cs="Arial"/>
            <w:bCs/>
          </w:rPr>
        </w:pPr>
        <w:sdt>
          <w:sdtPr>
            <w:rPr>
              <w:rFonts w:ascii="Arial" w:hAnsi="Arial" w:cs="Arial"/>
              <w:bCs/>
              <w:noProof/>
              <w:sz w:val="22"/>
              <w:szCs w:val="22"/>
            </w:rPr>
            <w:id w:val="-1954471800"/>
            <w:docPartObj>
              <w:docPartGallery w:val="Page Numbers (Top of Page)"/>
              <w:docPartUnique/>
            </w:docPartObj>
          </w:sdtPr>
          <w:sdtEndPr/>
          <w:sdtContent>
            <w:r w:rsidR="0063592D" w:rsidRPr="00A565D2">
              <w:rPr>
                <w:rFonts w:ascii="Arial" w:hAnsi="Arial" w:cs="Arial"/>
                <w:bCs/>
                <w:sz w:val="22"/>
                <w:szCs w:val="22"/>
              </w:rPr>
              <w:fldChar w:fldCharType="begin"/>
            </w:r>
            <w:r w:rsidR="0063592D" w:rsidRPr="00A565D2">
              <w:rPr>
                <w:rFonts w:ascii="Arial" w:hAnsi="Arial" w:cs="Arial"/>
                <w:bCs/>
                <w:sz w:val="22"/>
                <w:szCs w:val="22"/>
              </w:rPr>
              <w:instrText xml:space="preserve"> PAGE   \* MERGEFORMAT </w:instrText>
            </w:r>
            <w:r w:rsidR="0063592D" w:rsidRPr="00A565D2">
              <w:rPr>
                <w:rFonts w:ascii="Arial" w:hAnsi="Arial" w:cs="Arial"/>
                <w:bCs/>
                <w:sz w:val="22"/>
                <w:szCs w:val="22"/>
              </w:rPr>
              <w:fldChar w:fldCharType="separate"/>
            </w:r>
            <w:r w:rsidR="008616A7">
              <w:rPr>
                <w:rFonts w:ascii="Arial" w:hAnsi="Arial" w:cs="Arial"/>
                <w:bCs/>
                <w:noProof/>
                <w:sz w:val="22"/>
                <w:szCs w:val="22"/>
              </w:rPr>
              <w:t>32</w:t>
            </w:r>
            <w:r w:rsidR="0063592D" w:rsidRPr="00A565D2">
              <w:rPr>
                <w:rFonts w:ascii="Arial" w:hAnsi="Arial" w:cs="Arial"/>
                <w:bCs/>
                <w:noProof/>
                <w:sz w:val="22"/>
                <w:szCs w:val="22"/>
              </w:rPr>
              <w:fldChar w:fldCharType="end"/>
            </w:r>
            <w:r w:rsidR="0063592D" w:rsidRPr="00A565D2">
              <w:rPr>
                <w:rFonts w:ascii="Arial" w:hAnsi="Arial" w:cs="Arial"/>
                <w:bCs/>
                <w:noProof/>
                <w:sz w:val="22"/>
                <w:szCs w:val="22"/>
              </w:rPr>
              <w:tab/>
            </w:r>
            <w:r w:rsidR="0063592D">
              <w:rPr>
                <w:rFonts w:ascii="Arial" w:hAnsi="Arial" w:cs="Arial"/>
                <w:bCs/>
                <w:noProof/>
                <w:sz w:val="22"/>
                <w:szCs w:val="22"/>
              </w:rPr>
              <w:tab/>
              <w:t xml:space="preserve">Physics Units 3 </w:t>
            </w:r>
            <w:r w:rsidR="00A34B63">
              <w:rPr>
                <w:rFonts w:ascii="Arial" w:hAnsi="Arial" w:cs="Arial"/>
                <w:bCs/>
                <w:noProof/>
                <w:sz w:val="22"/>
                <w:szCs w:val="22"/>
              </w:rPr>
              <w:t>&amp;</w:t>
            </w:r>
            <w:r w:rsidR="0063592D">
              <w:rPr>
                <w:rFonts w:ascii="Arial" w:hAnsi="Arial" w:cs="Arial"/>
                <w:bCs/>
                <w:noProof/>
                <w:sz w:val="22"/>
                <w:szCs w:val="22"/>
              </w:rPr>
              <w:t xml:space="preserve"> 4 </w:t>
            </w:r>
          </w:sdtContent>
        </w:sdt>
        <w:r w:rsidR="0063592D">
          <w:rPr>
            <w:rFonts w:ascii="Arial" w:hAnsi="Arial" w:cs="Arial"/>
            <w:bCs/>
            <w:noProof/>
            <w:u w:val="single"/>
          </w:rPr>
          <w:tab/>
        </w:r>
        <w:r w:rsidR="0063592D">
          <w:rPr>
            <w:rFonts w:ascii="Arial" w:hAnsi="Arial" w:cs="Arial"/>
            <w:bCs/>
            <w:noProof/>
            <w:u w:val="single"/>
          </w:rPr>
          <w:tab/>
        </w:r>
      </w:p>
    </w:sdtContent>
  </w:sdt>
  <w:p w14:paraId="78C4CA5F" w14:textId="77777777" w:rsidR="0063592D" w:rsidRDefault="0063592D"/>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C47E1C" w14:textId="77777777" w:rsidR="0063592D" w:rsidRDefault="0063592D" w:rsidP="00A00095">
    <w:pPr>
      <w:jc w:val="center"/>
      <w:rPr>
        <w:rFonts w:ascii="Arial" w:hAnsi="Arial" w:cs="Arial"/>
        <w:i/>
        <w:sz w:val="18"/>
        <w:szCs w:val="18"/>
      </w:rPr>
    </w:pPr>
    <w:r>
      <w:rPr>
        <w:rFonts w:ascii="Arial" w:hAnsi="Arial" w:cs="Arial"/>
        <w:sz w:val="18"/>
        <w:szCs w:val="18"/>
      </w:rPr>
      <w:t xml:space="preserve">Copyright for test papers and marking guides remains with </w:t>
    </w:r>
    <w:r>
      <w:rPr>
        <w:rFonts w:ascii="Arial" w:hAnsi="Arial" w:cs="Arial"/>
        <w:i/>
        <w:sz w:val="18"/>
        <w:szCs w:val="18"/>
      </w:rPr>
      <w:t>West Australian Test Papers.</w:t>
    </w:r>
  </w:p>
  <w:p w14:paraId="4026C520" w14:textId="77777777" w:rsidR="0063592D" w:rsidRDefault="0063592D" w:rsidP="00A00095">
    <w:pPr>
      <w:jc w:val="center"/>
      <w:rPr>
        <w:rFonts w:ascii="Arial" w:hAnsi="Arial" w:cs="Arial"/>
        <w:sz w:val="18"/>
        <w:szCs w:val="18"/>
      </w:rPr>
    </w:pPr>
    <w:r>
      <w:rPr>
        <w:rFonts w:ascii="Arial" w:hAnsi="Arial" w:cs="Arial"/>
        <w:sz w:val="18"/>
        <w:szCs w:val="18"/>
      </w:rPr>
      <w:t>Test papers may only be reproduced within the purchasing school according to the advertised Conditions of Sale.</w:t>
    </w:r>
  </w:p>
  <w:p w14:paraId="2A652502" w14:textId="5886F92B" w:rsidR="0063592D" w:rsidRDefault="0063592D" w:rsidP="00A00095">
    <w:pPr>
      <w:pStyle w:val="Header"/>
      <w:jc w:val="center"/>
      <w:rPr>
        <w:rFonts w:ascii="Arial" w:hAnsi="Arial" w:cs="Arial"/>
      </w:rPr>
    </w:pPr>
    <w:r>
      <w:rPr>
        <w:rFonts w:ascii="Arial" w:hAnsi="Arial" w:cs="Arial"/>
        <w:sz w:val="18"/>
        <w:szCs w:val="18"/>
      </w:rPr>
      <w:t xml:space="preserve">Test papers should be withdrawn after use and stored securely in the school until </w:t>
    </w:r>
    <w:r w:rsidR="00A34B63">
      <w:rPr>
        <w:rFonts w:ascii="Arial" w:hAnsi="Arial" w:cs="Arial"/>
        <w:sz w:val="18"/>
        <w:szCs w:val="18"/>
      </w:rPr>
      <w:t>12</w:t>
    </w:r>
    <w:r w:rsidR="00A34B63" w:rsidRPr="00A34B63">
      <w:rPr>
        <w:rFonts w:ascii="Arial" w:hAnsi="Arial" w:cs="Arial"/>
        <w:sz w:val="18"/>
        <w:szCs w:val="18"/>
        <w:vertAlign w:val="superscript"/>
      </w:rPr>
      <w:t>th</w:t>
    </w:r>
    <w:r w:rsidR="00A34B63">
      <w:rPr>
        <w:rFonts w:ascii="Arial" w:hAnsi="Arial" w:cs="Arial"/>
        <w:sz w:val="18"/>
        <w:szCs w:val="18"/>
      </w:rPr>
      <w:t xml:space="preserve"> October</w:t>
    </w:r>
    <w:r>
      <w:rPr>
        <w:rFonts w:ascii="Arial" w:hAnsi="Arial" w:cs="Arial"/>
        <w:sz w:val="18"/>
        <w:szCs w:val="18"/>
      </w:rP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DB36AD"/>
    <w:multiLevelType w:val="hybridMultilevel"/>
    <w:tmpl w:val="7F8A757E"/>
    <w:lvl w:ilvl="0" w:tplc="DE1EA3B2">
      <w:start w:val="1"/>
      <w:numFmt w:val="lowerRoman"/>
      <w:lvlText w:val="(%1)"/>
      <w:lvlJc w:val="left"/>
      <w:pPr>
        <w:ind w:left="1440" w:hanging="72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 w15:restartNumberingAfterBreak="0">
    <w:nsid w:val="09007754"/>
    <w:multiLevelType w:val="hybridMultilevel"/>
    <w:tmpl w:val="DF58ADE4"/>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 w15:restartNumberingAfterBreak="0">
    <w:nsid w:val="10845AAB"/>
    <w:multiLevelType w:val="hybridMultilevel"/>
    <w:tmpl w:val="FD02E594"/>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 w15:restartNumberingAfterBreak="0">
    <w:nsid w:val="12C40A9D"/>
    <w:multiLevelType w:val="hybridMultilevel"/>
    <w:tmpl w:val="D6422E62"/>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 w15:restartNumberingAfterBreak="0">
    <w:nsid w:val="1A3D5D0D"/>
    <w:multiLevelType w:val="hybridMultilevel"/>
    <w:tmpl w:val="F894C8E4"/>
    <w:lvl w:ilvl="0" w:tplc="B78038F8">
      <w:start w:val="1"/>
      <w:numFmt w:val="lowerRoman"/>
      <w:lvlText w:val="(%1)"/>
      <w:lvlJc w:val="left"/>
      <w:pPr>
        <w:ind w:left="1800" w:hanging="720"/>
      </w:pPr>
      <w:rPr>
        <w:rFonts w:hint="default"/>
      </w:rPr>
    </w:lvl>
    <w:lvl w:ilvl="1" w:tplc="0C090019" w:tentative="1">
      <w:start w:val="1"/>
      <w:numFmt w:val="lowerLetter"/>
      <w:lvlText w:val="%2."/>
      <w:lvlJc w:val="left"/>
      <w:pPr>
        <w:ind w:left="2160" w:hanging="360"/>
      </w:pPr>
    </w:lvl>
    <w:lvl w:ilvl="2" w:tplc="0C09001B" w:tentative="1">
      <w:start w:val="1"/>
      <w:numFmt w:val="lowerRoman"/>
      <w:lvlText w:val="%3."/>
      <w:lvlJc w:val="right"/>
      <w:pPr>
        <w:ind w:left="2880" w:hanging="180"/>
      </w:pPr>
    </w:lvl>
    <w:lvl w:ilvl="3" w:tplc="0C09000F" w:tentative="1">
      <w:start w:val="1"/>
      <w:numFmt w:val="decimal"/>
      <w:lvlText w:val="%4."/>
      <w:lvlJc w:val="left"/>
      <w:pPr>
        <w:ind w:left="3600" w:hanging="360"/>
      </w:pPr>
    </w:lvl>
    <w:lvl w:ilvl="4" w:tplc="0C090019" w:tentative="1">
      <w:start w:val="1"/>
      <w:numFmt w:val="lowerLetter"/>
      <w:lvlText w:val="%5."/>
      <w:lvlJc w:val="left"/>
      <w:pPr>
        <w:ind w:left="4320" w:hanging="360"/>
      </w:pPr>
    </w:lvl>
    <w:lvl w:ilvl="5" w:tplc="0C09001B" w:tentative="1">
      <w:start w:val="1"/>
      <w:numFmt w:val="lowerRoman"/>
      <w:lvlText w:val="%6."/>
      <w:lvlJc w:val="right"/>
      <w:pPr>
        <w:ind w:left="5040" w:hanging="180"/>
      </w:pPr>
    </w:lvl>
    <w:lvl w:ilvl="6" w:tplc="0C09000F" w:tentative="1">
      <w:start w:val="1"/>
      <w:numFmt w:val="decimal"/>
      <w:lvlText w:val="%7."/>
      <w:lvlJc w:val="left"/>
      <w:pPr>
        <w:ind w:left="5760" w:hanging="360"/>
      </w:pPr>
    </w:lvl>
    <w:lvl w:ilvl="7" w:tplc="0C090019" w:tentative="1">
      <w:start w:val="1"/>
      <w:numFmt w:val="lowerLetter"/>
      <w:lvlText w:val="%8."/>
      <w:lvlJc w:val="left"/>
      <w:pPr>
        <w:ind w:left="6480" w:hanging="360"/>
      </w:pPr>
    </w:lvl>
    <w:lvl w:ilvl="8" w:tplc="0C09001B" w:tentative="1">
      <w:start w:val="1"/>
      <w:numFmt w:val="lowerRoman"/>
      <w:lvlText w:val="%9."/>
      <w:lvlJc w:val="right"/>
      <w:pPr>
        <w:ind w:left="7200" w:hanging="180"/>
      </w:pPr>
    </w:lvl>
  </w:abstractNum>
  <w:abstractNum w:abstractNumId="5" w15:restartNumberingAfterBreak="0">
    <w:nsid w:val="1AB11DDC"/>
    <w:multiLevelType w:val="hybridMultilevel"/>
    <w:tmpl w:val="126896EA"/>
    <w:lvl w:ilvl="0" w:tplc="0C090017">
      <w:start w:val="5"/>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 w15:restartNumberingAfterBreak="0">
    <w:nsid w:val="1C372C2E"/>
    <w:multiLevelType w:val="hybridMultilevel"/>
    <w:tmpl w:val="B2E80A72"/>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 w15:restartNumberingAfterBreak="0">
    <w:nsid w:val="1C7D282A"/>
    <w:multiLevelType w:val="hybridMultilevel"/>
    <w:tmpl w:val="1E1EC138"/>
    <w:lvl w:ilvl="0" w:tplc="6B622126">
      <w:start w:val="1"/>
      <w:numFmt w:val="lowerRoman"/>
      <w:lvlText w:val="(%1)"/>
      <w:lvlJc w:val="left"/>
      <w:pPr>
        <w:ind w:left="1440" w:hanging="72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8" w15:restartNumberingAfterBreak="0">
    <w:nsid w:val="1DD231FD"/>
    <w:multiLevelType w:val="hybridMultilevel"/>
    <w:tmpl w:val="C9E0368E"/>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 w15:restartNumberingAfterBreak="0">
    <w:nsid w:val="1EA42D3F"/>
    <w:multiLevelType w:val="hybridMultilevel"/>
    <w:tmpl w:val="13E48C94"/>
    <w:lvl w:ilvl="0" w:tplc="A636FCA0">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0" w15:restartNumberingAfterBreak="0">
    <w:nsid w:val="227802DC"/>
    <w:multiLevelType w:val="hybridMultilevel"/>
    <w:tmpl w:val="DFE4E4E2"/>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1" w15:restartNumberingAfterBreak="0">
    <w:nsid w:val="250A1761"/>
    <w:multiLevelType w:val="hybridMultilevel"/>
    <w:tmpl w:val="E12CF65A"/>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2" w15:restartNumberingAfterBreak="0">
    <w:nsid w:val="27896BB6"/>
    <w:multiLevelType w:val="hybridMultilevel"/>
    <w:tmpl w:val="963CE2D0"/>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3" w15:restartNumberingAfterBreak="0">
    <w:nsid w:val="2A401140"/>
    <w:multiLevelType w:val="hybridMultilevel"/>
    <w:tmpl w:val="B0C859A0"/>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2B383B79"/>
    <w:multiLevelType w:val="hybridMultilevel"/>
    <w:tmpl w:val="8FF404F8"/>
    <w:lvl w:ilvl="0" w:tplc="F2A426BE">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5" w15:restartNumberingAfterBreak="0">
    <w:nsid w:val="2E4C4E1D"/>
    <w:multiLevelType w:val="hybridMultilevel"/>
    <w:tmpl w:val="892A8066"/>
    <w:lvl w:ilvl="0" w:tplc="2CB8EDBA">
      <w:start w:val="1"/>
      <w:numFmt w:val="lowerLetter"/>
      <w:lvlText w:val="%1)"/>
      <w:lvlJc w:val="left"/>
      <w:pPr>
        <w:ind w:left="1080" w:hanging="36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6" w15:restartNumberingAfterBreak="0">
    <w:nsid w:val="33EF02C4"/>
    <w:multiLevelType w:val="hybridMultilevel"/>
    <w:tmpl w:val="8BC817BC"/>
    <w:lvl w:ilvl="0" w:tplc="BDEE068C">
      <w:start w:val="1"/>
      <w:numFmt w:val="lowerRoman"/>
      <w:lvlText w:val="%1)"/>
      <w:lvlJc w:val="left"/>
      <w:pPr>
        <w:ind w:left="1440" w:hanging="72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7" w15:restartNumberingAfterBreak="0">
    <w:nsid w:val="36E1249C"/>
    <w:multiLevelType w:val="hybridMultilevel"/>
    <w:tmpl w:val="2814DCC0"/>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8" w15:restartNumberingAfterBreak="0">
    <w:nsid w:val="39F12147"/>
    <w:multiLevelType w:val="hybridMultilevel"/>
    <w:tmpl w:val="1090DD86"/>
    <w:lvl w:ilvl="0" w:tplc="75C6925A">
      <w:start w:val="2"/>
      <w:numFmt w:val="lowerRoman"/>
      <w:lvlText w:val="(%1)"/>
      <w:lvlJc w:val="left"/>
      <w:pPr>
        <w:ind w:left="1440" w:hanging="72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9" w15:restartNumberingAfterBreak="0">
    <w:nsid w:val="3E201F7E"/>
    <w:multiLevelType w:val="hybridMultilevel"/>
    <w:tmpl w:val="E592D818"/>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0" w15:restartNumberingAfterBreak="0">
    <w:nsid w:val="3ED12AAB"/>
    <w:multiLevelType w:val="hybridMultilevel"/>
    <w:tmpl w:val="F19CB45C"/>
    <w:lvl w:ilvl="0" w:tplc="1818C652">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1" w15:restartNumberingAfterBreak="0">
    <w:nsid w:val="43B1319B"/>
    <w:multiLevelType w:val="hybridMultilevel"/>
    <w:tmpl w:val="57A26936"/>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2" w15:restartNumberingAfterBreak="0">
    <w:nsid w:val="44CA3CBB"/>
    <w:multiLevelType w:val="hybridMultilevel"/>
    <w:tmpl w:val="0A2A6804"/>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3" w15:restartNumberingAfterBreak="0">
    <w:nsid w:val="453554D7"/>
    <w:multiLevelType w:val="hybridMultilevel"/>
    <w:tmpl w:val="C22ED1DA"/>
    <w:lvl w:ilvl="0" w:tplc="E494AC18">
      <w:start w:val="2"/>
      <w:numFmt w:val="lowerRoman"/>
      <w:lvlText w:val="(%1)"/>
      <w:lvlJc w:val="left"/>
      <w:pPr>
        <w:ind w:left="1429" w:hanging="720"/>
      </w:pPr>
      <w:rPr>
        <w:rFonts w:hint="default"/>
      </w:rPr>
    </w:lvl>
    <w:lvl w:ilvl="1" w:tplc="0C090019" w:tentative="1">
      <w:start w:val="1"/>
      <w:numFmt w:val="lowerLetter"/>
      <w:lvlText w:val="%2."/>
      <w:lvlJc w:val="left"/>
      <w:pPr>
        <w:ind w:left="1789" w:hanging="360"/>
      </w:pPr>
    </w:lvl>
    <w:lvl w:ilvl="2" w:tplc="0C09001B" w:tentative="1">
      <w:start w:val="1"/>
      <w:numFmt w:val="lowerRoman"/>
      <w:lvlText w:val="%3."/>
      <w:lvlJc w:val="right"/>
      <w:pPr>
        <w:ind w:left="2509" w:hanging="180"/>
      </w:pPr>
    </w:lvl>
    <w:lvl w:ilvl="3" w:tplc="0C09000F" w:tentative="1">
      <w:start w:val="1"/>
      <w:numFmt w:val="decimal"/>
      <w:lvlText w:val="%4."/>
      <w:lvlJc w:val="left"/>
      <w:pPr>
        <w:ind w:left="3229" w:hanging="360"/>
      </w:pPr>
    </w:lvl>
    <w:lvl w:ilvl="4" w:tplc="0C090019" w:tentative="1">
      <w:start w:val="1"/>
      <w:numFmt w:val="lowerLetter"/>
      <w:lvlText w:val="%5."/>
      <w:lvlJc w:val="left"/>
      <w:pPr>
        <w:ind w:left="3949" w:hanging="360"/>
      </w:pPr>
    </w:lvl>
    <w:lvl w:ilvl="5" w:tplc="0C09001B" w:tentative="1">
      <w:start w:val="1"/>
      <w:numFmt w:val="lowerRoman"/>
      <w:lvlText w:val="%6."/>
      <w:lvlJc w:val="right"/>
      <w:pPr>
        <w:ind w:left="4669" w:hanging="180"/>
      </w:pPr>
    </w:lvl>
    <w:lvl w:ilvl="6" w:tplc="0C09000F" w:tentative="1">
      <w:start w:val="1"/>
      <w:numFmt w:val="decimal"/>
      <w:lvlText w:val="%7."/>
      <w:lvlJc w:val="left"/>
      <w:pPr>
        <w:ind w:left="5389" w:hanging="360"/>
      </w:pPr>
    </w:lvl>
    <w:lvl w:ilvl="7" w:tplc="0C090019" w:tentative="1">
      <w:start w:val="1"/>
      <w:numFmt w:val="lowerLetter"/>
      <w:lvlText w:val="%8."/>
      <w:lvlJc w:val="left"/>
      <w:pPr>
        <w:ind w:left="6109" w:hanging="360"/>
      </w:pPr>
    </w:lvl>
    <w:lvl w:ilvl="8" w:tplc="0C09001B" w:tentative="1">
      <w:start w:val="1"/>
      <w:numFmt w:val="lowerRoman"/>
      <w:lvlText w:val="%9."/>
      <w:lvlJc w:val="right"/>
      <w:pPr>
        <w:ind w:left="6829" w:hanging="180"/>
      </w:pPr>
    </w:lvl>
  </w:abstractNum>
  <w:abstractNum w:abstractNumId="24" w15:restartNumberingAfterBreak="0">
    <w:nsid w:val="45D54041"/>
    <w:multiLevelType w:val="hybridMultilevel"/>
    <w:tmpl w:val="351E0E56"/>
    <w:lvl w:ilvl="0" w:tplc="F766C1D8">
      <w:start w:val="1"/>
      <w:numFmt w:val="lowerLetter"/>
      <w:lvlText w:val="%1)"/>
      <w:lvlJc w:val="left"/>
      <w:pPr>
        <w:ind w:left="720" w:hanging="360"/>
      </w:pPr>
      <w:rPr>
        <w:rFonts w:eastAsiaTheme="minorEastAsia"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5" w15:restartNumberingAfterBreak="0">
    <w:nsid w:val="4BDE5A2D"/>
    <w:multiLevelType w:val="hybridMultilevel"/>
    <w:tmpl w:val="8A14B538"/>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6" w15:restartNumberingAfterBreak="0">
    <w:nsid w:val="4C162B00"/>
    <w:multiLevelType w:val="singleLevel"/>
    <w:tmpl w:val="FB26AA9E"/>
    <w:lvl w:ilvl="0">
      <w:numFmt w:val="decimal"/>
      <w:pStyle w:val="csbullet"/>
      <w:lvlText w:val=""/>
      <w:lvlJc w:val="left"/>
      <w:pPr>
        <w:ind w:left="0" w:firstLine="0"/>
      </w:pPr>
    </w:lvl>
  </w:abstractNum>
  <w:abstractNum w:abstractNumId="27" w15:restartNumberingAfterBreak="0">
    <w:nsid w:val="4C8E3A00"/>
    <w:multiLevelType w:val="hybridMultilevel"/>
    <w:tmpl w:val="79A08C88"/>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8" w15:restartNumberingAfterBreak="0">
    <w:nsid w:val="4CF93973"/>
    <w:multiLevelType w:val="hybridMultilevel"/>
    <w:tmpl w:val="FC1A3046"/>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9" w15:restartNumberingAfterBreak="0">
    <w:nsid w:val="4D156EF0"/>
    <w:multiLevelType w:val="hybridMultilevel"/>
    <w:tmpl w:val="3FE817DA"/>
    <w:lvl w:ilvl="0" w:tplc="8BE437A4">
      <w:start w:val="1"/>
      <w:numFmt w:val="lowerLetter"/>
      <w:lvlText w:val="%1)"/>
      <w:lvlJc w:val="left"/>
      <w:pPr>
        <w:ind w:left="720" w:hanging="360"/>
      </w:pPr>
      <w:rPr>
        <w:rFonts w:ascii="Arial" w:hAnsi="Arial" w:cs="Arial"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0" w15:restartNumberingAfterBreak="0">
    <w:nsid w:val="52B70382"/>
    <w:multiLevelType w:val="hybridMultilevel"/>
    <w:tmpl w:val="3F84291C"/>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1" w15:restartNumberingAfterBreak="0">
    <w:nsid w:val="57FC2B86"/>
    <w:multiLevelType w:val="hybridMultilevel"/>
    <w:tmpl w:val="B45CDFBA"/>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2" w15:restartNumberingAfterBreak="0">
    <w:nsid w:val="5957311E"/>
    <w:multiLevelType w:val="hybridMultilevel"/>
    <w:tmpl w:val="F2C4DFDA"/>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3" w15:restartNumberingAfterBreak="0">
    <w:nsid w:val="5C56171F"/>
    <w:multiLevelType w:val="hybridMultilevel"/>
    <w:tmpl w:val="03C29EB4"/>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4" w15:restartNumberingAfterBreak="0">
    <w:nsid w:val="5C90423E"/>
    <w:multiLevelType w:val="hybridMultilevel"/>
    <w:tmpl w:val="3BEE8B0E"/>
    <w:lvl w:ilvl="0" w:tplc="FEF0CD2C">
      <w:start w:val="1"/>
      <w:numFmt w:val="decimal"/>
      <w:lvlText w:val="%1."/>
      <w:lvlJc w:val="left"/>
      <w:pPr>
        <w:ind w:left="720" w:hanging="360"/>
      </w:pPr>
      <w:rPr>
        <w:i w:val="0"/>
      </w:rPr>
    </w:lvl>
    <w:lvl w:ilvl="1" w:tplc="007833CC">
      <w:start w:val="1"/>
      <w:numFmt w:val="lowerLetter"/>
      <w:lvlText w:val="%2)"/>
      <w:lvlJc w:val="left"/>
      <w:pPr>
        <w:ind w:left="1440" w:hanging="360"/>
      </w:pPr>
      <w:rPr>
        <w:rFonts w:hint="default"/>
      </w:r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5" w15:restartNumberingAfterBreak="0">
    <w:nsid w:val="65786716"/>
    <w:multiLevelType w:val="hybridMultilevel"/>
    <w:tmpl w:val="D1FA046E"/>
    <w:lvl w:ilvl="0" w:tplc="4170B8C6">
      <w:start w:val="1"/>
      <w:numFmt w:val="lowerLetter"/>
      <w:lvlText w:val="%1)"/>
      <w:lvlJc w:val="left"/>
      <w:pPr>
        <w:ind w:left="720" w:hanging="360"/>
      </w:pPr>
      <w:rPr>
        <w:rFonts w:ascii="Arial" w:hAnsi="Arial" w:cs="Arial"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6" w15:restartNumberingAfterBreak="0">
    <w:nsid w:val="69093EC3"/>
    <w:multiLevelType w:val="hybridMultilevel"/>
    <w:tmpl w:val="9DC86EA4"/>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7" w15:restartNumberingAfterBreak="0">
    <w:nsid w:val="6A4B1BDD"/>
    <w:multiLevelType w:val="hybridMultilevel"/>
    <w:tmpl w:val="13E20510"/>
    <w:lvl w:ilvl="0" w:tplc="0C090017">
      <w:start w:val="5"/>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8" w15:restartNumberingAfterBreak="0">
    <w:nsid w:val="6AAD3BA7"/>
    <w:multiLevelType w:val="hybridMultilevel"/>
    <w:tmpl w:val="E154F764"/>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9" w15:restartNumberingAfterBreak="0">
    <w:nsid w:val="6DBD3464"/>
    <w:multiLevelType w:val="hybridMultilevel"/>
    <w:tmpl w:val="3874104C"/>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0" w15:restartNumberingAfterBreak="0">
    <w:nsid w:val="6E7258BE"/>
    <w:multiLevelType w:val="hybridMultilevel"/>
    <w:tmpl w:val="308E2A6C"/>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1" w15:restartNumberingAfterBreak="0">
    <w:nsid w:val="7078094E"/>
    <w:multiLevelType w:val="hybridMultilevel"/>
    <w:tmpl w:val="9DB834EE"/>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2" w15:restartNumberingAfterBreak="0">
    <w:nsid w:val="70A131B1"/>
    <w:multiLevelType w:val="hybridMultilevel"/>
    <w:tmpl w:val="3CD08750"/>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3" w15:restartNumberingAfterBreak="0">
    <w:nsid w:val="70BE6D93"/>
    <w:multiLevelType w:val="hybridMultilevel"/>
    <w:tmpl w:val="802A5060"/>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4" w15:restartNumberingAfterBreak="0">
    <w:nsid w:val="75C136DA"/>
    <w:multiLevelType w:val="hybridMultilevel"/>
    <w:tmpl w:val="F498EACA"/>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5" w15:restartNumberingAfterBreak="0">
    <w:nsid w:val="760C027C"/>
    <w:multiLevelType w:val="hybridMultilevel"/>
    <w:tmpl w:val="DCC880D8"/>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6" w15:restartNumberingAfterBreak="0">
    <w:nsid w:val="766D0D4E"/>
    <w:multiLevelType w:val="hybridMultilevel"/>
    <w:tmpl w:val="BE3EE9B8"/>
    <w:lvl w:ilvl="0" w:tplc="0C58C62A">
      <w:start w:val="1"/>
      <w:numFmt w:val="lowerRoman"/>
      <w:lvlText w:val="(%1)"/>
      <w:lvlJc w:val="left"/>
      <w:pPr>
        <w:ind w:left="1440" w:hanging="72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47" w15:restartNumberingAfterBreak="0">
    <w:nsid w:val="77BF1AC6"/>
    <w:multiLevelType w:val="hybridMultilevel"/>
    <w:tmpl w:val="A0F44702"/>
    <w:lvl w:ilvl="0" w:tplc="578C1CBC">
      <w:start w:val="2"/>
      <w:numFmt w:val="lowerLetter"/>
      <w:lvlText w:val="%1)"/>
      <w:lvlJc w:val="left"/>
      <w:pPr>
        <w:ind w:left="1080" w:hanging="36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48" w15:restartNumberingAfterBreak="0">
    <w:nsid w:val="7D7E2FB2"/>
    <w:multiLevelType w:val="hybridMultilevel"/>
    <w:tmpl w:val="AE6AC68E"/>
    <w:lvl w:ilvl="0" w:tplc="E6DE5FE0">
      <w:start w:val="1"/>
      <w:numFmt w:val="lowerLetter"/>
      <w:lvlText w:val="%1)"/>
      <w:lvlJc w:val="left"/>
      <w:pPr>
        <w:ind w:left="720" w:hanging="360"/>
      </w:pPr>
      <w:rPr>
        <w:rFonts w:ascii="Arial" w:hAnsi="Arial" w:cs="Arial"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9" w15:restartNumberingAfterBreak="0">
    <w:nsid w:val="7DE80547"/>
    <w:multiLevelType w:val="hybridMultilevel"/>
    <w:tmpl w:val="8BB0500A"/>
    <w:lvl w:ilvl="0" w:tplc="0C090017">
      <w:start w:val="1"/>
      <w:numFmt w:val="lowerLetter"/>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num w:numId="1" w16cid:durableId="964772714">
    <w:abstractNumId w:val="26"/>
  </w:num>
  <w:num w:numId="2" w16cid:durableId="1362897778">
    <w:abstractNumId w:val="9"/>
  </w:num>
  <w:num w:numId="3" w16cid:durableId="103158671">
    <w:abstractNumId w:val="46"/>
  </w:num>
  <w:num w:numId="4" w16cid:durableId="47802663">
    <w:abstractNumId w:val="20"/>
  </w:num>
  <w:num w:numId="5" w16cid:durableId="363677290">
    <w:abstractNumId w:val="7"/>
  </w:num>
  <w:num w:numId="6" w16cid:durableId="574434414">
    <w:abstractNumId w:val="14"/>
  </w:num>
  <w:num w:numId="7" w16cid:durableId="2142847528">
    <w:abstractNumId w:val="34"/>
  </w:num>
  <w:num w:numId="8" w16cid:durableId="1324701363">
    <w:abstractNumId w:val="24"/>
  </w:num>
  <w:num w:numId="9" w16cid:durableId="1041436086">
    <w:abstractNumId w:val="6"/>
  </w:num>
  <w:num w:numId="10" w16cid:durableId="1581675823">
    <w:abstractNumId w:val="25"/>
  </w:num>
  <w:num w:numId="11" w16cid:durableId="1440635805">
    <w:abstractNumId w:val="40"/>
  </w:num>
  <w:num w:numId="12" w16cid:durableId="1615012766">
    <w:abstractNumId w:val="38"/>
  </w:num>
  <w:num w:numId="13" w16cid:durableId="1821730178">
    <w:abstractNumId w:val="48"/>
  </w:num>
  <w:num w:numId="14" w16cid:durableId="1315448767">
    <w:abstractNumId w:val="17"/>
  </w:num>
  <w:num w:numId="15" w16cid:durableId="789201213">
    <w:abstractNumId w:val="10"/>
  </w:num>
  <w:num w:numId="16" w16cid:durableId="1068309087">
    <w:abstractNumId w:val="29"/>
  </w:num>
  <w:num w:numId="17" w16cid:durableId="944339034">
    <w:abstractNumId w:val="41"/>
  </w:num>
  <w:num w:numId="18" w16cid:durableId="421341288">
    <w:abstractNumId w:val="42"/>
  </w:num>
  <w:num w:numId="19" w16cid:durableId="615214351">
    <w:abstractNumId w:val="30"/>
  </w:num>
  <w:num w:numId="20" w16cid:durableId="1740009416">
    <w:abstractNumId w:val="35"/>
  </w:num>
  <w:num w:numId="21" w16cid:durableId="909579393">
    <w:abstractNumId w:val="44"/>
  </w:num>
  <w:num w:numId="22" w16cid:durableId="1190334754">
    <w:abstractNumId w:val="0"/>
  </w:num>
  <w:num w:numId="23" w16cid:durableId="943926444">
    <w:abstractNumId w:val="18"/>
  </w:num>
  <w:num w:numId="24" w16cid:durableId="1753895804">
    <w:abstractNumId w:val="21"/>
  </w:num>
  <w:num w:numId="25" w16cid:durableId="579675312">
    <w:abstractNumId w:val="32"/>
  </w:num>
  <w:num w:numId="26" w16cid:durableId="937064534">
    <w:abstractNumId w:val="13"/>
  </w:num>
  <w:num w:numId="27" w16cid:durableId="503671109">
    <w:abstractNumId w:val="4"/>
  </w:num>
  <w:num w:numId="28" w16cid:durableId="972901447">
    <w:abstractNumId w:val="23"/>
  </w:num>
  <w:num w:numId="29" w16cid:durableId="1576013428">
    <w:abstractNumId w:val="27"/>
  </w:num>
  <w:num w:numId="30" w16cid:durableId="1802574391">
    <w:abstractNumId w:val="36"/>
  </w:num>
  <w:num w:numId="31" w16cid:durableId="1463764467">
    <w:abstractNumId w:val="45"/>
  </w:num>
  <w:num w:numId="32" w16cid:durableId="2083939553">
    <w:abstractNumId w:val="3"/>
  </w:num>
  <w:num w:numId="33" w16cid:durableId="1030034634">
    <w:abstractNumId w:val="22"/>
  </w:num>
  <w:num w:numId="34" w16cid:durableId="347096829">
    <w:abstractNumId w:val="8"/>
  </w:num>
  <w:num w:numId="35" w16cid:durableId="1906404962">
    <w:abstractNumId w:val="31"/>
  </w:num>
  <w:num w:numId="36" w16cid:durableId="1072000178">
    <w:abstractNumId w:val="19"/>
  </w:num>
  <w:num w:numId="37" w16cid:durableId="1743982951">
    <w:abstractNumId w:val="47"/>
  </w:num>
  <w:num w:numId="38" w16cid:durableId="87166123">
    <w:abstractNumId w:val="11"/>
  </w:num>
  <w:num w:numId="39" w16cid:durableId="1953777527">
    <w:abstractNumId w:val="1"/>
  </w:num>
  <w:num w:numId="40" w16cid:durableId="1478567704">
    <w:abstractNumId w:val="15"/>
  </w:num>
  <w:num w:numId="41" w16cid:durableId="1091511656">
    <w:abstractNumId w:val="49"/>
  </w:num>
  <w:num w:numId="42" w16cid:durableId="579994701">
    <w:abstractNumId w:val="33"/>
  </w:num>
  <w:num w:numId="43" w16cid:durableId="1408530974">
    <w:abstractNumId w:val="2"/>
  </w:num>
  <w:num w:numId="44" w16cid:durableId="750586470">
    <w:abstractNumId w:val="16"/>
  </w:num>
  <w:num w:numId="45" w16cid:durableId="446198636">
    <w:abstractNumId w:val="37"/>
  </w:num>
  <w:num w:numId="46" w16cid:durableId="2031955619">
    <w:abstractNumId w:val="39"/>
  </w:num>
  <w:num w:numId="47" w16cid:durableId="564610084">
    <w:abstractNumId w:val="43"/>
  </w:num>
  <w:num w:numId="48" w16cid:durableId="1963802198">
    <w:abstractNumId w:val="28"/>
  </w:num>
  <w:num w:numId="49" w16cid:durableId="2093508506">
    <w:abstractNumId w:val="12"/>
  </w:num>
  <w:num w:numId="50" w16cid:durableId="2080252726">
    <w:abstractNumId w:val="5"/>
  </w:num>
  <w:numIdMacAtCleanup w:val="1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Elke McKay">
    <w15:presenceInfo w15:providerId="AD" w15:userId="S::emckay@stmarks.wa.edu.au::71221476-ba2f-4459-a082-e645b60254d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evenAndOddHeaders/>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07048"/>
    <w:rsid w:val="00000827"/>
    <w:rsid w:val="00000CCC"/>
    <w:rsid w:val="000127CF"/>
    <w:rsid w:val="0001297C"/>
    <w:rsid w:val="00013965"/>
    <w:rsid w:val="00013B72"/>
    <w:rsid w:val="00015B9F"/>
    <w:rsid w:val="00016B96"/>
    <w:rsid w:val="0002084D"/>
    <w:rsid w:val="00020C45"/>
    <w:rsid w:val="00025599"/>
    <w:rsid w:val="00035F35"/>
    <w:rsid w:val="00043474"/>
    <w:rsid w:val="00044995"/>
    <w:rsid w:val="000451E5"/>
    <w:rsid w:val="00046894"/>
    <w:rsid w:val="00047A9A"/>
    <w:rsid w:val="0006132D"/>
    <w:rsid w:val="000632B9"/>
    <w:rsid w:val="0006572B"/>
    <w:rsid w:val="0006630C"/>
    <w:rsid w:val="00073EF4"/>
    <w:rsid w:val="0007547B"/>
    <w:rsid w:val="00083CD6"/>
    <w:rsid w:val="00083E66"/>
    <w:rsid w:val="00086290"/>
    <w:rsid w:val="000A096E"/>
    <w:rsid w:val="000A435F"/>
    <w:rsid w:val="000B19F3"/>
    <w:rsid w:val="000B56C6"/>
    <w:rsid w:val="000B657A"/>
    <w:rsid w:val="000B6F68"/>
    <w:rsid w:val="000D16B1"/>
    <w:rsid w:val="000E0621"/>
    <w:rsid w:val="000E1654"/>
    <w:rsid w:val="000E1CED"/>
    <w:rsid w:val="000E3C13"/>
    <w:rsid w:val="000E4185"/>
    <w:rsid w:val="000F4CA1"/>
    <w:rsid w:val="000F5D5E"/>
    <w:rsid w:val="00112D70"/>
    <w:rsid w:val="00112E11"/>
    <w:rsid w:val="00121FA5"/>
    <w:rsid w:val="00130E63"/>
    <w:rsid w:val="00132AEE"/>
    <w:rsid w:val="00133628"/>
    <w:rsid w:val="0013622A"/>
    <w:rsid w:val="001400D8"/>
    <w:rsid w:val="00150A4E"/>
    <w:rsid w:val="00155B15"/>
    <w:rsid w:val="00157203"/>
    <w:rsid w:val="00157F55"/>
    <w:rsid w:val="001604EC"/>
    <w:rsid w:val="0016158D"/>
    <w:rsid w:val="00161728"/>
    <w:rsid w:val="00165DEE"/>
    <w:rsid w:val="0016720A"/>
    <w:rsid w:val="0017413A"/>
    <w:rsid w:val="0017613A"/>
    <w:rsid w:val="001866CA"/>
    <w:rsid w:val="00190BDC"/>
    <w:rsid w:val="00190F47"/>
    <w:rsid w:val="00195C16"/>
    <w:rsid w:val="001A3E5D"/>
    <w:rsid w:val="001A621C"/>
    <w:rsid w:val="001A6836"/>
    <w:rsid w:val="001B46E3"/>
    <w:rsid w:val="001B72D3"/>
    <w:rsid w:val="001C1747"/>
    <w:rsid w:val="001C2C09"/>
    <w:rsid w:val="001D7A7C"/>
    <w:rsid w:val="001E2443"/>
    <w:rsid w:val="001F1041"/>
    <w:rsid w:val="001F306B"/>
    <w:rsid w:val="00200784"/>
    <w:rsid w:val="00200F26"/>
    <w:rsid w:val="002033DD"/>
    <w:rsid w:val="00212661"/>
    <w:rsid w:val="00216265"/>
    <w:rsid w:val="00230838"/>
    <w:rsid w:val="00245553"/>
    <w:rsid w:val="00247C07"/>
    <w:rsid w:val="00247D13"/>
    <w:rsid w:val="00254460"/>
    <w:rsid w:val="00265667"/>
    <w:rsid w:val="0027155C"/>
    <w:rsid w:val="00277D73"/>
    <w:rsid w:val="0028045F"/>
    <w:rsid w:val="00291DCF"/>
    <w:rsid w:val="002963CF"/>
    <w:rsid w:val="002976AD"/>
    <w:rsid w:val="002A5730"/>
    <w:rsid w:val="002A7106"/>
    <w:rsid w:val="002A7EAA"/>
    <w:rsid w:val="002B0512"/>
    <w:rsid w:val="002C463C"/>
    <w:rsid w:val="002C4D2B"/>
    <w:rsid w:val="002F0F3E"/>
    <w:rsid w:val="002F16A4"/>
    <w:rsid w:val="002F7E51"/>
    <w:rsid w:val="00301C8A"/>
    <w:rsid w:val="00305815"/>
    <w:rsid w:val="0030639F"/>
    <w:rsid w:val="00310885"/>
    <w:rsid w:val="00312CFF"/>
    <w:rsid w:val="00313343"/>
    <w:rsid w:val="00315723"/>
    <w:rsid w:val="00336519"/>
    <w:rsid w:val="00336C6C"/>
    <w:rsid w:val="0034417F"/>
    <w:rsid w:val="003557DE"/>
    <w:rsid w:val="00357522"/>
    <w:rsid w:val="003672B8"/>
    <w:rsid w:val="00391C92"/>
    <w:rsid w:val="00394C21"/>
    <w:rsid w:val="003A4AAF"/>
    <w:rsid w:val="003B25B1"/>
    <w:rsid w:val="003B2D3D"/>
    <w:rsid w:val="003B6D50"/>
    <w:rsid w:val="003C295F"/>
    <w:rsid w:val="003C2FA3"/>
    <w:rsid w:val="003C4392"/>
    <w:rsid w:val="003C51A8"/>
    <w:rsid w:val="003D0E00"/>
    <w:rsid w:val="003E0790"/>
    <w:rsid w:val="003E0BFD"/>
    <w:rsid w:val="003E4123"/>
    <w:rsid w:val="003E4162"/>
    <w:rsid w:val="003E54AB"/>
    <w:rsid w:val="003E7DD5"/>
    <w:rsid w:val="003F110A"/>
    <w:rsid w:val="003F3A8B"/>
    <w:rsid w:val="003F40CC"/>
    <w:rsid w:val="003F50C0"/>
    <w:rsid w:val="003F514B"/>
    <w:rsid w:val="003F780A"/>
    <w:rsid w:val="00404C15"/>
    <w:rsid w:val="004055E2"/>
    <w:rsid w:val="0041099F"/>
    <w:rsid w:val="004165D4"/>
    <w:rsid w:val="00423711"/>
    <w:rsid w:val="00424FB8"/>
    <w:rsid w:val="004338BB"/>
    <w:rsid w:val="00441C75"/>
    <w:rsid w:val="0045002C"/>
    <w:rsid w:val="004528B8"/>
    <w:rsid w:val="00453E0E"/>
    <w:rsid w:val="0045427B"/>
    <w:rsid w:val="00455EC3"/>
    <w:rsid w:val="004569C1"/>
    <w:rsid w:val="00464426"/>
    <w:rsid w:val="004713D7"/>
    <w:rsid w:val="0047209A"/>
    <w:rsid w:val="00473983"/>
    <w:rsid w:val="00474CEB"/>
    <w:rsid w:val="00474EF1"/>
    <w:rsid w:val="00481CCA"/>
    <w:rsid w:val="004862D5"/>
    <w:rsid w:val="004953CA"/>
    <w:rsid w:val="004A0F68"/>
    <w:rsid w:val="004A13EF"/>
    <w:rsid w:val="004A3712"/>
    <w:rsid w:val="004B4DE1"/>
    <w:rsid w:val="004B7D1D"/>
    <w:rsid w:val="004C541D"/>
    <w:rsid w:val="004C6118"/>
    <w:rsid w:val="004D1D79"/>
    <w:rsid w:val="004D464F"/>
    <w:rsid w:val="004D5942"/>
    <w:rsid w:val="004D6524"/>
    <w:rsid w:val="004D6951"/>
    <w:rsid w:val="004E090E"/>
    <w:rsid w:val="004E33A2"/>
    <w:rsid w:val="004F3C90"/>
    <w:rsid w:val="004F5BC1"/>
    <w:rsid w:val="004F6191"/>
    <w:rsid w:val="0050491E"/>
    <w:rsid w:val="00506C9A"/>
    <w:rsid w:val="00512FCC"/>
    <w:rsid w:val="005139ED"/>
    <w:rsid w:val="005238C3"/>
    <w:rsid w:val="00527B95"/>
    <w:rsid w:val="005374EC"/>
    <w:rsid w:val="0053764B"/>
    <w:rsid w:val="0054420A"/>
    <w:rsid w:val="005524D8"/>
    <w:rsid w:val="00553A38"/>
    <w:rsid w:val="00560860"/>
    <w:rsid w:val="00561CD2"/>
    <w:rsid w:val="00562259"/>
    <w:rsid w:val="00567DE3"/>
    <w:rsid w:val="005830E4"/>
    <w:rsid w:val="00583FC9"/>
    <w:rsid w:val="005946CA"/>
    <w:rsid w:val="00596D7C"/>
    <w:rsid w:val="005A216A"/>
    <w:rsid w:val="005B2A22"/>
    <w:rsid w:val="005B30CF"/>
    <w:rsid w:val="005B5C52"/>
    <w:rsid w:val="005E2778"/>
    <w:rsid w:val="005E3B07"/>
    <w:rsid w:val="005E7CC4"/>
    <w:rsid w:val="005F0EAD"/>
    <w:rsid w:val="006027F3"/>
    <w:rsid w:val="00602E5F"/>
    <w:rsid w:val="00607048"/>
    <w:rsid w:val="00607DAA"/>
    <w:rsid w:val="0061109B"/>
    <w:rsid w:val="00616744"/>
    <w:rsid w:val="00617588"/>
    <w:rsid w:val="00620263"/>
    <w:rsid w:val="0062097C"/>
    <w:rsid w:val="006215AC"/>
    <w:rsid w:val="00623B8F"/>
    <w:rsid w:val="00624F19"/>
    <w:rsid w:val="0063179E"/>
    <w:rsid w:val="0063592D"/>
    <w:rsid w:val="00636029"/>
    <w:rsid w:val="0063700D"/>
    <w:rsid w:val="00637EE5"/>
    <w:rsid w:val="00640E70"/>
    <w:rsid w:val="00644D54"/>
    <w:rsid w:val="00646F33"/>
    <w:rsid w:val="00651561"/>
    <w:rsid w:val="0065258A"/>
    <w:rsid w:val="00666267"/>
    <w:rsid w:val="00666BD7"/>
    <w:rsid w:val="00670944"/>
    <w:rsid w:val="00670C9A"/>
    <w:rsid w:val="00672C96"/>
    <w:rsid w:val="00673665"/>
    <w:rsid w:val="00673825"/>
    <w:rsid w:val="006763FC"/>
    <w:rsid w:val="00677280"/>
    <w:rsid w:val="00680A57"/>
    <w:rsid w:val="00680BE5"/>
    <w:rsid w:val="00682B8C"/>
    <w:rsid w:val="006844FC"/>
    <w:rsid w:val="006A2E9C"/>
    <w:rsid w:val="006B6660"/>
    <w:rsid w:val="006C0626"/>
    <w:rsid w:val="006C5D79"/>
    <w:rsid w:val="006C6701"/>
    <w:rsid w:val="006D1109"/>
    <w:rsid w:val="006E3B24"/>
    <w:rsid w:val="006E4992"/>
    <w:rsid w:val="006F0792"/>
    <w:rsid w:val="006F40E9"/>
    <w:rsid w:val="006F745C"/>
    <w:rsid w:val="0070141D"/>
    <w:rsid w:val="00702C6A"/>
    <w:rsid w:val="007038D9"/>
    <w:rsid w:val="0070408E"/>
    <w:rsid w:val="00707F1C"/>
    <w:rsid w:val="007104D9"/>
    <w:rsid w:val="00711D37"/>
    <w:rsid w:val="0071471B"/>
    <w:rsid w:val="00717A44"/>
    <w:rsid w:val="007230C6"/>
    <w:rsid w:val="007235F6"/>
    <w:rsid w:val="00730C64"/>
    <w:rsid w:val="007326D3"/>
    <w:rsid w:val="0073277D"/>
    <w:rsid w:val="007350EF"/>
    <w:rsid w:val="00746144"/>
    <w:rsid w:val="00747D53"/>
    <w:rsid w:val="00747F54"/>
    <w:rsid w:val="007504E1"/>
    <w:rsid w:val="0075162A"/>
    <w:rsid w:val="007535F9"/>
    <w:rsid w:val="007542AA"/>
    <w:rsid w:val="00754A8A"/>
    <w:rsid w:val="00755DDA"/>
    <w:rsid w:val="00756860"/>
    <w:rsid w:val="00762058"/>
    <w:rsid w:val="00762862"/>
    <w:rsid w:val="00762A54"/>
    <w:rsid w:val="007715BE"/>
    <w:rsid w:val="00771C4D"/>
    <w:rsid w:val="0077248C"/>
    <w:rsid w:val="00774F97"/>
    <w:rsid w:val="0077522C"/>
    <w:rsid w:val="00775C12"/>
    <w:rsid w:val="00776574"/>
    <w:rsid w:val="0078096D"/>
    <w:rsid w:val="00782428"/>
    <w:rsid w:val="007844D6"/>
    <w:rsid w:val="0079189C"/>
    <w:rsid w:val="00792580"/>
    <w:rsid w:val="0079397B"/>
    <w:rsid w:val="00797321"/>
    <w:rsid w:val="007A7C3B"/>
    <w:rsid w:val="007B1228"/>
    <w:rsid w:val="007B146E"/>
    <w:rsid w:val="007B18BF"/>
    <w:rsid w:val="007B27CC"/>
    <w:rsid w:val="007B55FA"/>
    <w:rsid w:val="007B5D62"/>
    <w:rsid w:val="007B66FE"/>
    <w:rsid w:val="007C18EC"/>
    <w:rsid w:val="007C4600"/>
    <w:rsid w:val="007D1ED6"/>
    <w:rsid w:val="007D4997"/>
    <w:rsid w:val="007E287D"/>
    <w:rsid w:val="007E5769"/>
    <w:rsid w:val="007E5CBB"/>
    <w:rsid w:val="007E681C"/>
    <w:rsid w:val="007F4DF3"/>
    <w:rsid w:val="007F756F"/>
    <w:rsid w:val="00801225"/>
    <w:rsid w:val="00815561"/>
    <w:rsid w:val="00816A67"/>
    <w:rsid w:val="00820631"/>
    <w:rsid w:val="00826103"/>
    <w:rsid w:val="008341C9"/>
    <w:rsid w:val="00840067"/>
    <w:rsid w:val="00840B92"/>
    <w:rsid w:val="00841CD6"/>
    <w:rsid w:val="00843B34"/>
    <w:rsid w:val="008452ED"/>
    <w:rsid w:val="00850E21"/>
    <w:rsid w:val="0085307B"/>
    <w:rsid w:val="0085431E"/>
    <w:rsid w:val="008547C1"/>
    <w:rsid w:val="00855363"/>
    <w:rsid w:val="00855599"/>
    <w:rsid w:val="008559DE"/>
    <w:rsid w:val="0085602E"/>
    <w:rsid w:val="00856BF5"/>
    <w:rsid w:val="008601CD"/>
    <w:rsid w:val="0086078B"/>
    <w:rsid w:val="008616A7"/>
    <w:rsid w:val="00861F18"/>
    <w:rsid w:val="00874F98"/>
    <w:rsid w:val="0088335F"/>
    <w:rsid w:val="008835B8"/>
    <w:rsid w:val="008847FA"/>
    <w:rsid w:val="0088531A"/>
    <w:rsid w:val="00885A28"/>
    <w:rsid w:val="0089260E"/>
    <w:rsid w:val="00893345"/>
    <w:rsid w:val="00895A89"/>
    <w:rsid w:val="008A0C0E"/>
    <w:rsid w:val="008A10F3"/>
    <w:rsid w:val="008A54E2"/>
    <w:rsid w:val="008B251F"/>
    <w:rsid w:val="008B519E"/>
    <w:rsid w:val="008C0996"/>
    <w:rsid w:val="008C3022"/>
    <w:rsid w:val="008C5E8C"/>
    <w:rsid w:val="008D10BF"/>
    <w:rsid w:val="008D3C8E"/>
    <w:rsid w:val="008D6C24"/>
    <w:rsid w:val="008E0780"/>
    <w:rsid w:val="008E36AC"/>
    <w:rsid w:val="008E3F8F"/>
    <w:rsid w:val="008F7203"/>
    <w:rsid w:val="00901531"/>
    <w:rsid w:val="009051EC"/>
    <w:rsid w:val="00907EC5"/>
    <w:rsid w:val="00915739"/>
    <w:rsid w:val="00926E33"/>
    <w:rsid w:val="0093162A"/>
    <w:rsid w:val="00932441"/>
    <w:rsid w:val="00934103"/>
    <w:rsid w:val="0094627A"/>
    <w:rsid w:val="009470DA"/>
    <w:rsid w:val="00947833"/>
    <w:rsid w:val="00955676"/>
    <w:rsid w:val="00957732"/>
    <w:rsid w:val="009605AC"/>
    <w:rsid w:val="00960638"/>
    <w:rsid w:val="00960A3B"/>
    <w:rsid w:val="00960A93"/>
    <w:rsid w:val="00962D01"/>
    <w:rsid w:val="00966C07"/>
    <w:rsid w:val="00970A92"/>
    <w:rsid w:val="009710F0"/>
    <w:rsid w:val="00973409"/>
    <w:rsid w:val="0097695C"/>
    <w:rsid w:val="009811D2"/>
    <w:rsid w:val="009815A2"/>
    <w:rsid w:val="00996C97"/>
    <w:rsid w:val="00997015"/>
    <w:rsid w:val="009A0C2F"/>
    <w:rsid w:val="009A45CE"/>
    <w:rsid w:val="009B1879"/>
    <w:rsid w:val="009C1F14"/>
    <w:rsid w:val="009C4A9D"/>
    <w:rsid w:val="009D18B1"/>
    <w:rsid w:val="009D261E"/>
    <w:rsid w:val="009D2B0F"/>
    <w:rsid w:val="009D3F86"/>
    <w:rsid w:val="009D4E70"/>
    <w:rsid w:val="009D6763"/>
    <w:rsid w:val="009E1727"/>
    <w:rsid w:val="009E2D65"/>
    <w:rsid w:val="009E6F55"/>
    <w:rsid w:val="009F78AE"/>
    <w:rsid w:val="00A00095"/>
    <w:rsid w:val="00A0061D"/>
    <w:rsid w:val="00A03291"/>
    <w:rsid w:val="00A03C29"/>
    <w:rsid w:val="00A05617"/>
    <w:rsid w:val="00A057CC"/>
    <w:rsid w:val="00A07AFD"/>
    <w:rsid w:val="00A11458"/>
    <w:rsid w:val="00A14045"/>
    <w:rsid w:val="00A14944"/>
    <w:rsid w:val="00A25B09"/>
    <w:rsid w:val="00A2624C"/>
    <w:rsid w:val="00A262B1"/>
    <w:rsid w:val="00A34B63"/>
    <w:rsid w:val="00A46A90"/>
    <w:rsid w:val="00A50C1D"/>
    <w:rsid w:val="00A51AC1"/>
    <w:rsid w:val="00A52051"/>
    <w:rsid w:val="00A53B78"/>
    <w:rsid w:val="00A7114F"/>
    <w:rsid w:val="00A7336F"/>
    <w:rsid w:val="00A77DC0"/>
    <w:rsid w:val="00A80337"/>
    <w:rsid w:val="00A8132A"/>
    <w:rsid w:val="00A85BFD"/>
    <w:rsid w:val="00A872DF"/>
    <w:rsid w:val="00A96A5F"/>
    <w:rsid w:val="00AA0F09"/>
    <w:rsid w:val="00AA1055"/>
    <w:rsid w:val="00AA350D"/>
    <w:rsid w:val="00AB17CA"/>
    <w:rsid w:val="00AB7227"/>
    <w:rsid w:val="00AC14A2"/>
    <w:rsid w:val="00AC220C"/>
    <w:rsid w:val="00AD0703"/>
    <w:rsid w:val="00AD0DB7"/>
    <w:rsid w:val="00AD328A"/>
    <w:rsid w:val="00AE26FA"/>
    <w:rsid w:val="00AE3A2E"/>
    <w:rsid w:val="00AE40BE"/>
    <w:rsid w:val="00AF073D"/>
    <w:rsid w:val="00AF107D"/>
    <w:rsid w:val="00AF3610"/>
    <w:rsid w:val="00AF392E"/>
    <w:rsid w:val="00AF3EA1"/>
    <w:rsid w:val="00B0084B"/>
    <w:rsid w:val="00B032B6"/>
    <w:rsid w:val="00B03B31"/>
    <w:rsid w:val="00B127E9"/>
    <w:rsid w:val="00B14651"/>
    <w:rsid w:val="00B17C1F"/>
    <w:rsid w:val="00B228A9"/>
    <w:rsid w:val="00B237D9"/>
    <w:rsid w:val="00B23D96"/>
    <w:rsid w:val="00B27104"/>
    <w:rsid w:val="00B27E68"/>
    <w:rsid w:val="00B37DB8"/>
    <w:rsid w:val="00B41C7A"/>
    <w:rsid w:val="00B43904"/>
    <w:rsid w:val="00B44919"/>
    <w:rsid w:val="00B46862"/>
    <w:rsid w:val="00B4791C"/>
    <w:rsid w:val="00B50C29"/>
    <w:rsid w:val="00B5133A"/>
    <w:rsid w:val="00B62073"/>
    <w:rsid w:val="00B6315C"/>
    <w:rsid w:val="00B64455"/>
    <w:rsid w:val="00B70380"/>
    <w:rsid w:val="00B714AE"/>
    <w:rsid w:val="00B715BD"/>
    <w:rsid w:val="00B77B5B"/>
    <w:rsid w:val="00B82223"/>
    <w:rsid w:val="00B8449A"/>
    <w:rsid w:val="00B8563B"/>
    <w:rsid w:val="00B85E10"/>
    <w:rsid w:val="00B863A5"/>
    <w:rsid w:val="00B9175A"/>
    <w:rsid w:val="00B9563A"/>
    <w:rsid w:val="00B957B6"/>
    <w:rsid w:val="00BA1BA0"/>
    <w:rsid w:val="00BA4917"/>
    <w:rsid w:val="00BA6C87"/>
    <w:rsid w:val="00BB21AA"/>
    <w:rsid w:val="00BB3F4B"/>
    <w:rsid w:val="00BB544C"/>
    <w:rsid w:val="00BD5114"/>
    <w:rsid w:val="00BD7A09"/>
    <w:rsid w:val="00BE38D0"/>
    <w:rsid w:val="00BF3306"/>
    <w:rsid w:val="00C02DB3"/>
    <w:rsid w:val="00C03034"/>
    <w:rsid w:val="00C0610D"/>
    <w:rsid w:val="00C12E35"/>
    <w:rsid w:val="00C14D70"/>
    <w:rsid w:val="00C21564"/>
    <w:rsid w:val="00C23F89"/>
    <w:rsid w:val="00C254CE"/>
    <w:rsid w:val="00C3156C"/>
    <w:rsid w:val="00C3201B"/>
    <w:rsid w:val="00C33BF2"/>
    <w:rsid w:val="00C4226B"/>
    <w:rsid w:val="00C458D2"/>
    <w:rsid w:val="00C505D5"/>
    <w:rsid w:val="00C60259"/>
    <w:rsid w:val="00C60EB5"/>
    <w:rsid w:val="00C62D89"/>
    <w:rsid w:val="00C650AD"/>
    <w:rsid w:val="00C706FB"/>
    <w:rsid w:val="00C7280E"/>
    <w:rsid w:val="00C728A8"/>
    <w:rsid w:val="00C736EE"/>
    <w:rsid w:val="00C755EF"/>
    <w:rsid w:val="00C77CE1"/>
    <w:rsid w:val="00C80096"/>
    <w:rsid w:val="00C81819"/>
    <w:rsid w:val="00C81D12"/>
    <w:rsid w:val="00C8225B"/>
    <w:rsid w:val="00C856DD"/>
    <w:rsid w:val="00C85A23"/>
    <w:rsid w:val="00C9791B"/>
    <w:rsid w:val="00C97EB5"/>
    <w:rsid w:val="00CA6189"/>
    <w:rsid w:val="00CA6CEE"/>
    <w:rsid w:val="00CB0F28"/>
    <w:rsid w:val="00CB3DC9"/>
    <w:rsid w:val="00CB7993"/>
    <w:rsid w:val="00CC0CC2"/>
    <w:rsid w:val="00CC63C9"/>
    <w:rsid w:val="00CD00F9"/>
    <w:rsid w:val="00CD583E"/>
    <w:rsid w:val="00CE3852"/>
    <w:rsid w:val="00CE38EE"/>
    <w:rsid w:val="00CE3A6D"/>
    <w:rsid w:val="00CF23C1"/>
    <w:rsid w:val="00D00AA2"/>
    <w:rsid w:val="00D02A24"/>
    <w:rsid w:val="00D03193"/>
    <w:rsid w:val="00D14C23"/>
    <w:rsid w:val="00D22883"/>
    <w:rsid w:val="00D23FB4"/>
    <w:rsid w:val="00D265C9"/>
    <w:rsid w:val="00D3030D"/>
    <w:rsid w:val="00D313F4"/>
    <w:rsid w:val="00D334B5"/>
    <w:rsid w:val="00D3654C"/>
    <w:rsid w:val="00D40839"/>
    <w:rsid w:val="00D4157B"/>
    <w:rsid w:val="00D436CD"/>
    <w:rsid w:val="00D43714"/>
    <w:rsid w:val="00D5156F"/>
    <w:rsid w:val="00D52751"/>
    <w:rsid w:val="00D538F1"/>
    <w:rsid w:val="00D601A0"/>
    <w:rsid w:val="00D66A2E"/>
    <w:rsid w:val="00D70723"/>
    <w:rsid w:val="00D74F2E"/>
    <w:rsid w:val="00D76406"/>
    <w:rsid w:val="00D77D4D"/>
    <w:rsid w:val="00D83DDA"/>
    <w:rsid w:val="00D9078D"/>
    <w:rsid w:val="00D90A61"/>
    <w:rsid w:val="00D92859"/>
    <w:rsid w:val="00D92C0D"/>
    <w:rsid w:val="00DA1A5F"/>
    <w:rsid w:val="00DA37C3"/>
    <w:rsid w:val="00DA670F"/>
    <w:rsid w:val="00DA77DE"/>
    <w:rsid w:val="00DB2499"/>
    <w:rsid w:val="00DB52D0"/>
    <w:rsid w:val="00DB6A3D"/>
    <w:rsid w:val="00DC4F51"/>
    <w:rsid w:val="00DD1E44"/>
    <w:rsid w:val="00DD595C"/>
    <w:rsid w:val="00DD5B43"/>
    <w:rsid w:val="00DE09DF"/>
    <w:rsid w:val="00DE361D"/>
    <w:rsid w:val="00DE6310"/>
    <w:rsid w:val="00DE79CD"/>
    <w:rsid w:val="00DE79D7"/>
    <w:rsid w:val="00DF14C6"/>
    <w:rsid w:val="00DF1AF3"/>
    <w:rsid w:val="00DF76FB"/>
    <w:rsid w:val="00E0382B"/>
    <w:rsid w:val="00E04574"/>
    <w:rsid w:val="00E058FE"/>
    <w:rsid w:val="00E11F94"/>
    <w:rsid w:val="00E1346E"/>
    <w:rsid w:val="00E23366"/>
    <w:rsid w:val="00E23A7E"/>
    <w:rsid w:val="00E27E00"/>
    <w:rsid w:val="00E301CE"/>
    <w:rsid w:val="00E42E9F"/>
    <w:rsid w:val="00E43AB0"/>
    <w:rsid w:val="00E45A6C"/>
    <w:rsid w:val="00E4757C"/>
    <w:rsid w:val="00E523E7"/>
    <w:rsid w:val="00E5380A"/>
    <w:rsid w:val="00E61EB8"/>
    <w:rsid w:val="00E66491"/>
    <w:rsid w:val="00E8434B"/>
    <w:rsid w:val="00E958E4"/>
    <w:rsid w:val="00E9702A"/>
    <w:rsid w:val="00EA270A"/>
    <w:rsid w:val="00EA708E"/>
    <w:rsid w:val="00EA7141"/>
    <w:rsid w:val="00EB4FC6"/>
    <w:rsid w:val="00EB5594"/>
    <w:rsid w:val="00EB73E9"/>
    <w:rsid w:val="00ED0660"/>
    <w:rsid w:val="00ED6C6C"/>
    <w:rsid w:val="00EE2FAC"/>
    <w:rsid w:val="00EE35CC"/>
    <w:rsid w:val="00EF286E"/>
    <w:rsid w:val="00F12AE1"/>
    <w:rsid w:val="00F16BAD"/>
    <w:rsid w:val="00F16C95"/>
    <w:rsid w:val="00F17639"/>
    <w:rsid w:val="00F21C14"/>
    <w:rsid w:val="00F241A9"/>
    <w:rsid w:val="00F258C6"/>
    <w:rsid w:val="00F321C9"/>
    <w:rsid w:val="00F35725"/>
    <w:rsid w:val="00F378C0"/>
    <w:rsid w:val="00F42583"/>
    <w:rsid w:val="00F44C02"/>
    <w:rsid w:val="00F4702B"/>
    <w:rsid w:val="00F509DE"/>
    <w:rsid w:val="00F54AFC"/>
    <w:rsid w:val="00F573E5"/>
    <w:rsid w:val="00F57CF9"/>
    <w:rsid w:val="00F619D6"/>
    <w:rsid w:val="00F6706D"/>
    <w:rsid w:val="00F73860"/>
    <w:rsid w:val="00F76772"/>
    <w:rsid w:val="00F7744F"/>
    <w:rsid w:val="00F9064E"/>
    <w:rsid w:val="00F93304"/>
    <w:rsid w:val="00F9549F"/>
    <w:rsid w:val="00F95CAC"/>
    <w:rsid w:val="00F97666"/>
    <w:rsid w:val="00F97D97"/>
    <w:rsid w:val="00FA0B53"/>
    <w:rsid w:val="00FA3070"/>
    <w:rsid w:val="00FA3574"/>
    <w:rsid w:val="00FB08EF"/>
    <w:rsid w:val="00FB52C2"/>
    <w:rsid w:val="00FB6515"/>
    <w:rsid w:val="00FC05CE"/>
    <w:rsid w:val="00FC32E4"/>
    <w:rsid w:val="00FC3A7A"/>
    <w:rsid w:val="00FC781B"/>
    <w:rsid w:val="00FD112C"/>
    <w:rsid w:val="00FD299F"/>
    <w:rsid w:val="00FE0B76"/>
    <w:rsid w:val="00FE4F14"/>
    <w:rsid w:val="00FF0056"/>
    <w:rsid w:val="00FF33CA"/>
    <w:rsid w:val="00FF4A25"/>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A4E5D7"/>
  <w15:chartTrackingRefBased/>
  <w15:docId w15:val="{18DE1856-8E85-4EF5-900C-FCACD3D218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0"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iPriority="0"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iPriority="0"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uiPriority="0"/>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07048"/>
    <w:pPr>
      <w:spacing w:after="0" w:line="240" w:lineRule="auto"/>
    </w:pPr>
    <w:rPr>
      <w:rFonts w:ascii="Times New Roman" w:eastAsia="Calibri" w:hAnsi="Times New Roman" w:cs="Times New Roman"/>
      <w:sz w:val="20"/>
      <w:szCs w:val="20"/>
    </w:rPr>
  </w:style>
  <w:style w:type="paragraph" w:styleId="Heading1">
    <w:name w:val="heading 1"/>
    <w:basedOn w:val="Normal"/>
    <w:next w:val="Normal"/>
    <w:link w:val="Heading1Char"/>
    <w:qFormat/>
    <w:rsid w:val="00607048"/>
    <w:pPr>
      <w:keepNext/>
      <w:spacing w:before="240" w:after="60"/>
      <w:outlineLvl w:val="0"/>
    </w:pPr>
    <w:rPr>
      <w:rFonts w:ascii="Calibri" w:eastAsia="Times New Roman" w:hAnsi="Calibri"/>
      <w:b/>
      <w:bCs/>
      <w:kern w:val="32"/>
      <w:sz w:val="32"/>
      <w:szCs w:val="32"/>
    </w:rPr>
  </w:style>
  <w:style w:type="paragraph" w:styleId="Heading2">
    <w:name w:val="heading 2"/>
    <w:basedOn w:val="Normal"/>
    <w:next w:val="Normal"/>
    <w:link w:val="Heading2Char"/>
    <w:qFormat/>
    <w:rsid w:val="00607048"/>
    <w:pPr>
      <w:keepNext/>
      <w:ind w:right="540" w:firstLine="720"/>
      <w:jc w:val="center"/>
      <w:outlineLvl w:val="1"/>
    </w:pPr>
    <w:rPr>
      <w:b/>
      <w:sz w:val="24"/>
    </w:rPr>
  </w:style>
  <w:style w:type="paragraph" w:styleId="Heading3">
    <w:name w:val="heading 3"/>
    <w:basedOn w:val="Normal"/>
    <w:next w:val="Normal"/>
    <w:link w:val="Heading3Char"/>
    <w:qFormat/>
    <w:rsid w:val="00607048"/>
    <w:pPr>
      <w:keepNext/>
      <w:ind w:right="540"/>
      <w:jc w:val="center"/>
      <w:outlineLvl w:val="2"/>
    </w:pPr>
    <w:rPr>
      <w:b/>
      <w:i/>
      <w:sz w:val="24"/>
    </w:rPr>
  </w:style>
  <w:style w:type="paragraph" w:styleId="Heading4">
    <w:name w:val="heading 4"/>
    <w:basedOn w:val="Normal"/>
    <w:next w:val="Normal"/>
    <w:link w:val="Heading4Char"/>
    <w:qFormat/>
    <w:rsid w:val="00607048"/>
    <w:pPr>
      <w:keepNext/>
      <w:spacing w:before="240" w:after="60"/>
      <w:outlineLvl w:val="3"/>
    </w:pPr>
    <w:rPr>
      <w:rFonts w:ascii="Cambria" w:eastAsia="Times New Roman" w:hAnsi="Cambria"/>
      <w:b/>
      <w:bCs/>
      <w:sz w:val="28"/>
      <w:szCs w:val="28"/>
    </w:rPr>
  </w:style>
  <w:style w:type="paragraph" w:styleId="Heading5">
    <w:name w:val="heading 5"/>
    <w:basedOn w:val="Normal"/>
    <w:next w:val="Normal"/>
    <w:link w:val="Heading5Char"/>
    <w:qFormat/>
    <w:rsid w:val="00607048"/>
    <w:pPr>
      <w:spacing w:before="240" w:after="60"/>
      <w:outlineLvl w:val="4"/>
    </w:pPr>
    <w:rPr>
      <w:rFonts w:ascii="Cambria" w:eastAsia="Times New Roman" w:hAnsi="Cambria"/>
      <w:b/>
      <w:bCs/>
      <w:i/>
      <w:iCs/>
      <w:sz w:val="26"/>
      <w:szCs w:val="26"/>
    </w:rPr>
  </w:style>
  <w:style w:type="paragraph" w:styleId="Heading8">
    <w:name w:val="heading 8"/>
    <w:basedOn w:val="Normal"/>
    <w:next w:val="Normal"/>
    <w:link w:val="Heading8Char"/>
    <w:qFormat/>
    <w:rsid w:val="00607048"/>
    <w:pPr>
      <w:spacing w:before="240" w:after="60"/>
      <w:outlineLvl w:val="7"/>
    </w:pPr>
    <w:rPr>
      <w:i/>
      <w:i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607048"/>
    <w:rPr>
      <w:rFonts w:ascii="Calibri" w:eastAsia="Times New Roman" w:hAnsi="Calibri" w:cs="Times New Roman"/>
      <w:b/>
      <w:bCs/>
      <w:kern w:val="32"/>
      <w:sz w:val="32"/>
      <w:szCs w:val="32"/>
    </w:rPr>
  </w:style>
  <w:style w:type="character" w:customStyle="1" w:styleId="Heading2Char">
    <w:name w:val="Heading 2 Char"/>
    <w:basedOn w:val="DefaultParagraphFont"/>
    <w:link w:val="Heading2"/>
    <w:rsid w:val="00607048"/>
    <w:rPr>
      <w:rFonts w:ascii="Times New Roman" w:eastAsia="Calibri" w:hAnsi="Times New Roman" w:cs="Times New Roman"/>
      <w:b/>
      <w:sz w:val="24"/>
      <w:szCs w:val="20"/>
    </w:rPr>
  </w:style>
  <w:style w:type="character" w:customStyle="1" w:styleId="Heading3Char">
    <w:name w:val="Heading 3 Char"/>
    <w:basedOn w:val="DefaultParagraphFont"/>
    <w:link w:val="Heading3"/>
    <w:rsid w:val="00607048"/>
    <w:rPr>
      <w:rFonts w:ascii="Times New Roman" w:eastAsia="Calibri" w:hAnsi="Times New Roman" w:cs="Times New Roman"/>
      <w:b/>
      <w:i/>
      <w:sz w:val="24"/>
      <w:szCs w:val="20"/>
    </w:rPr>
  </w:style>
  <w:style w:type="character" w:customStyle="1" w:styleId="Heading4Char">
    <w:name w:val="Heading 4 Char"/>
    <w:basedOn w:val="DefaultParagraphFont"/>
    <w:link w:val="Heading4"/>
    <w:rsid w:val="00607048"/>
    <w:rPr>
      <w:rFonts w:ascii="Cambria" w:eastAsia="Times New Roman" w:hAnsi="Cambria" w:cs="Times New Roman"/>
      <w:b/>
      <w:bCs/>
      <w:sz w:val="28"/>
      <w:szCs w:val="28"/>
    </w:rPr>
  </w:style>
  <w:style w:type="character" w:customStyle="1" w:styleId="Heading5Char">
    <w:name w:val="Heading 5 Char"/>
    <w:basedOn w:val="DefaultParagraphFont"/>
    <w:link w:val="Heading5"/>
    <w:rsid w:val="00607048"/>
    <w:rPr>
      <w:rFonts w:ascii="Cambria" w:eastAsia="Times New Roman" w:hAnsi="Cambria" w:cs="Times New Roman"/>
      <w:b/>
      <w:bCs/>
      <w:i/>
      <w:iCs/>
      <w:sz w:val="26"/>
      <w:szCs w:val="26"/>
    </w:rPr>
  </w:style>
  <w:style w:type="character" w:customStyle="1" w:styleId="Heading8Char">
    <w:name w:val="Heading 8 Char"/>
    <w:basedOn w:val="DefaultParagraphFont"/>
    <w:link w:val="Heading8"/>
    <w:rsid w:val="00607048"/>
    <w:rPr>
      <w:rFonts w:ascii="Times New Roman" w:eastAsia="Calibri" w:hAnsi="Times New Roman" w:cs="Times New Roman"/>
      <w:i/>
      <w:iCs/>
      <w:sz w:val="24"/>
      <w:szCs w:val="24"/>
    </w:rPr>
  </w:style>
  <w:style w:type="paragraph" w:styleId="BodyTextIndent">
    <w:name w:val="Body Text Indent"/>
    <w:basedOn w:val="Normal"/>
    <w:link w:val="BodyTextIndentChar"/>
    <w:semiHidden/>
    <w:rsid w:val="00607048"/>
    <w:pPr>
      <w:ind w:left="1440" w:hanging="720"/>
    </w:pPr>
    <w:rPr>
      <w:sz w:val="24"/>
    </w:rPr>
  </w:style>
  <w:style w:type="character" w:customStyle="1" w:styleId="BodyTextIndentChar">
    <w:name w:val="Body Text Indent Char"/>
    <w:basedOn w:val="DefaultParagraphFont"/>
    <w:link w:val="BodyTextIndent"/>
    <w:semiHidden/>
    <w:rsid w:val="00607048"/>
    <w:rPr>
      <w:rFonts w:ascii="Times New Roman" w:eastAsia="Calibri" w:hAnsi="Times New Roman" w:cs="Times New Roman"/>
      <w:sz w:val="24"/>
      <w:szCs w:val="20"/>
    </w:rPr>
  </w:style>
  <w:style w:type="paragraph" w:styleId="PlainText">
    <w:name w:val="Plain Text"/>
    <w:basedOn w:val="Normal"/>
    <w:link w:val="PlainTextChar"/>
    <w:uiPriority w:val="99"/>
    <w:rsid w:val="00607048"/>
    <w:rPr>
      <w:rFonts w:ascii="Courier New" w:hAnsi="Courier New"/>
    </w:rPr>
  </w:style>
  <w:style w:type="character" w:customStyle="1" w:styleId="PlainTextChar">
    <w:name w:val="Plain Text Char"/>
    <w:basedOn w:val="DefaultParagraphFont"/>
    <w:link w:val="PlainText"/>
    <w:uiPriority w:val="99"/>
    <w:rsid w:val="00607048"/>
    <w:rPr>
      <w:rFonts w:ascii="Courier New" w:eastAsia="Calibri" w:hAnsi="Courier New" w:cs="Times New Roman"/>
      <w:sz w:val="20"/>
      <w:szCs w:val="20"/>
    </w:rPr>
  </w:style>
  <w:style w:type="paragraph" w:customStyle="1" w:styleId="ColorfulList-Accent11">
    <w:name w:val="Colorful List - Accent 11"/>
    <w:basedOn w:val="Normal"/>
    <w:uiPriority w:val="99"/>
    <w:qFormat/>
    <w:rsid w:val="00607048"/>
    <w:pPr>
      <w:ind w:left="720"/>
    </w:pPr>
  </w:style>
  <w:style w:type="character" w:customStyle="1" w:styleId="BalloonTextChar">
    <w:name w:val="Balloon Text Char"/>
    <w:basedOn w:val="DefaultParagraphFont"/>
    <w:link w:val="BalloonText"/>
    <w:semiHidden/>
    <w:rsid w:val="00607048"/>
    <w:rPr>
      <w:rFonts w:ascii="Tahoma" w:eastAsia="Calibri" w:hAnsi="Tahoma" w:cs="Tahoma"/>
      <w:sz w:val="16"/>
      <w:szCs w:val="16"/>
    </w:rPr>
  </w:style>
  <w:style w:type="paragraph" w:styleId="BalloonText">
    <w:name w:val="Balloon Text"/>
    <w:basedOn w:val="Normal"/>
    <w:link w:val="BalloonTextChar"/>
    <w:semiHidden/>
    <w:rsid w:val="00607048"/>
    <w:rPr>
      <w:rFonts w:ascii="Tahoma" w:hAnsi="Tahoma" w:cs="Tahoma"/>
      <w:sz w:val="16"/>
      <w:szCs w:val="16"/>
    </w:rPr>
  </w:style>
  <w:style w:type="paragraph" w:styleId="Header">
    <w:name w:val="header"/>
    <w:basedOn w:val="Normal"/>
    <w:link w:val="HeaderChar"/>
    <w:uiPriority w:val="99"/>
    <w:rsid w:val="00607048"/>
    <w:pPr>
      <w:tabs>
        <w:tab w:val="center" w:pos="4680"/>
        <w:tab w:val="right" w:pos="9360"/>
      </w:tabs>
    </w:pPr>
  </w:style>
  <w:style w:type="character" w:customStyle="1" w:styleId="HeaderChar">
    <w:name w:val="Header Char"/>
    <w:basedOn w:val="DefaultParagraphFont"/>
    <w:link w:val="Header"/>
    <w:uiPriority w:val="99"/>
    <w:rsid w:val="00607048"/>
    <w:rPr>
      <w:rFonts w:ascii="Times New Roman" w:eastAsia="Calibri" w:hAnsi="Times New Roman" w:cs="Times New Roman"/>
      <w:sz w:val="20"/>
      <w:szCs w:val="20"/>
    </w:rPr>
  </w:style>
  <w:style w:type="paragraph" w:styleId="Footer">
    <w:name w:val="footer"/>
    <w:basedOn w:val="Normal"/>
    <w:link w:val="FooterChar"/>
    <w:uiPriority w:val="99"/>
    <w:rsid w:val="00607048"/>
    <w:pPr>
      <w:tabs>
        <w:tab w:val="center" w:pos="4680"/>
        <w:tab w:val="right" w:pos="9360"/>
      </w:tabs>
    </w:pPr>
  </w:style>
  <w:style w:type="character" w:customStyle="1" w:styleId="FooterChar">
    <w:name w:val="Footer Char"/>
    <w:basedOn w:val="DefaultParagraphFont"/>
    <w:link w:val="Footer"/>
    <w:uiPriority w:val="99"/>
    <w:rsid w:val="00607048"/>
    <w:rPr>
      <w:rFonts w:ascii="Times New Roman" w:eastAsia="Calibri" w:hAnsi="Times New Roman" w:cs="Times New Roman"/>
      <w:sz w:val="20"/>
      <w:szCs w:val="20"/>
    </w:rPr>
  </w:style>
  <w:style w:type="character" w:styleId="Hyperlink">
    <w:name w:val="Hyperlink"/>
    <w:rsid w:val="00607048"/>
    <w:rPr>
      <w:rFonts w:cs="Times New Roman"/>
      <w:color w:val="0066CC"/>
      <w:u w:val="single"/>
    </w:rPr>
  </w:style>
  <w:style w:type="table" w:styleId="TableGrid">
    <w:name w:val="Table Grid"/>
    <w:basedOn w:val="TableNormal"/>
    <w:uiPriority w:val="39"/>
    <w:rsid w:val="00607048"/>
    <w:pPr>
      <w:spacing w:after="0" w:line="240" w:lineRule="auto"/>
    </w:pPr>
    <w:rPr>
      <w:rFonts w:ascii="Calibri" w:eastAsia="Times New Roman" w:hAnsi="Calibri" w:cs="Times New Roman"/>
      <w:sz w:val="20"/>
      <w:szCs w:val="20"/>
      <w:lang w:val="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BodyText2">
    <w:name w:val="Body Text 2"/>
    <w:basedOn w:val="Normal"/>
    <w:link w:val="BodyText2Char"/>
    <w:semiHidden/>
    <w:rsid w:val="00607048"/>
    <w:pPr>
      <w:spacing w:after="120" w:line="480" w:lineRule="auto"/>
    </w:pPr>
  </w:style>
  <w:style w:type="character" w:customStyle="1" w:styleId="BodyText2Char">
    <w:name w:val="Body Text 2 Char"/>
    <w:basedOn w:val="DefaultParagraphFont"/>
    <w:link w:val="BodyText2"/>
    <w:semiHidden/>
    <w:rsid w:val="00607048"/>
    <w:rPr>
      <w:rFonts w:ascii="Times New Roman" w:eastAsia="Calibri" w:hAnsi="Times New Roman" w:cs="Times New Roman"/>
      <w:sz w:val="20"/>
      <w:szCs w:val="20"/>
    </w:rPr>
  </w:style>
  <w:style w:type="paragraph" w:styleId="BodyText">
    <w:name w:val="Body Text"/>
    <w:basedOn w:val="Normal"/>
    <w:link w:val="BodyTextChar"/>
    <w:rsid w:val="00607048"/>
    <w:pPr>
      <w:spacing w:after="120"/>
    </w:pPr>
  </w:style>
  <w:style w:type="character" w:customStyle="1" w:styleId="BodyTextChar">
    <w:name w:val="Body Text Char"/>
    <w:basedOn w:val="DefaultParagraphFont"/>
    <w:link w:val="BodyText"/>
    <w:rsid w:val="00607048"/>
    <w:rPr>
      <w:rFonts w:ascii="Times New Roman" w:eastAsia="Calibri" w:hAnsi="Times New Roman" w:cs="Times New Roman"/>
      <w:sz w:val="20"/>
      <w:szCs w:val="20"/>
    </w:rPr>
  </w:style>
  <w:style w:type="paragraph" w:styleId="BodyTextIndent2">
    <w:name w:val="Body Text Indent 2"/>
    <w:basedOn w:val="Normal"/>
    <w:link w:val="BodyTextIndent2Char"/>
    <w:rsid w:val="00607048"/>
    <w:pPr>
      <w:spacing w:after="120" w:line="480" w:lineRule="auto"/>
      <w:ind w:left="283"/>
    </w:pPr>
  </w:style>
  <w:style w:type="character" w:customStyle="1" w:styleId="BodyTextIndent2Char">
    <w:name w:val="Body Text Indent 2 Char"/>
    <w:basedOn w:val="DefaultParagraphFont"/>
    <w:link w:val="BodyTextIndent2"/>
    <w:rsid w:val="00607048"/>
    <w:rPr>
      <w:rFonts w:ascii="Times New Roman" w:eastAsia="Calibri" w:hAnsi="Times New Roman" w:cs="Times New Roman"/>
      <w:sz w:val="20"/>
      <w:szCs w:val="20"/>
    </w:rPr>
  </w:style>
  <w:style w:type="character" w:styleId="PageNumber">
    <w:name w:val="page number"/>
    <w:basedOn w:val="DefaultParagraphFont"/>
    <w:rsid w:val="00607048"/>
  </w:style>
  <w:style w:type="paragraph" w:styleId="List2">
    <w:name w:val="List 2"/>
    <w:basedOn w:val="Normal"/>
    <w:rsid w:val="00607048"/>
    <w:pPr>
      <w:ind w:left="566" w:hanging="283"/>
      <w:contextualSpacing/>
    </w:pPr>
  </w:style>
  <w:style w:type="paragraph" w:customStyle="1" w:styleId="kindent2">
    <w:name w:val="kindent2"/>
    <w:basedOn w:val="Normal"/>
    <w:rsid w:val="00607048"/>
    <w:pPr>
      <w:tabs>
        <w:tab w:val="left" w:pos="567"/>
        <w:tab w:val="left" w:pos="1134"/>
        <w:tab w:val="left" w:pos="1701"/>
        <w:tab w:val="left" w:pos="2268"/>
        <w:tab w:val="left" w:pos="2835"/>
        <w:tab w:val="left" w:pos="3402"/>
        <w:tab w:val="left" w:pos="3969"/>
        <w:tab w:val="left" w:pos="4536"/>
        <w:tab w:val="left" w:pos="5103"/>
      </w:tabs>
      <w:overflowPunct w:val="0"/>
      <w:autoSpaceDE w:val="0"/>
      <w:autoSpaceDN w:val="0"/>
      <w:adjustRightInd w:val="0"/>
      <w:ind w:left="567"/>
      <w:textAlignment w:val="baseline"/>
    </w:pPr>
    <w:rPr>
      <w:rFonts w:eastAsia="Times New Roman"/>
      <w:sz w:val="22"/>
    </w:rPr>
  </w:style>
  <w:style w:type="paragraph" w:customStyle="1" w:styleId="BodyText1">
    <w:name w:val="Body Text1"/>
    <w:rsid w:val="00607048"/>
    <w:pPr>
      <w:overflowPunct w:val="0"/>
      <w:autoSpaceDE w:val="0"/>
      <w:autoSpaceDN w:val="0"/>
      <w:adjustRightInd w:val="0"/>
      <w:spacing w:after="140" w:line="300" w:lineRule="atLeast"/>
      <w:textAlignment w:val="baseline"/>
    </w:pPr>
    <w:rPr>
      <w:rFonts w:ascii="New Century Schlbk" w:eastAsia="Times New Roman" w:hAnsi="New Century Schlbk" w:cs="Times New Roman"/>
      <w:sz w:val="24"/>
      <w:szCs w:val="20"/>
    </w:rPr>
  </w:style>
  <w:style w:type="paragraph" w:styleId="BodyTextIndent3">
    <w:name w:val="Body Text Indent 3"/>
    <w:basedOn w:val="Normal"/>
    <w:link w:val="BodyTextIndent3Char"/>
    <w:rsid w:val="00607048"/>
    <w:pPr>
      <w:spacing w:after="120"/>
      <w:ind w:left="283"/>
    </w:pPr>
    <w:rPr>
      <w:rFonts w:eastAsia="Times New Roman"/>
      <w:sz w:val="16"/>
      <w:szCs w:val="16"/>
    </w:rPr>
  </w:style>
  <w:style w:type="character" w:customStyle="1" w:styleId="BodyTextIndent3Char">
    <w:name w:val="Body Text Indent 3 Char"/>
    <w:basedOn w:val="DefaultParagraphFont"/>
    <w:link w:val="BodyTextIndent3"/>
    <w:rsid w:val="00607048"/>
    <w:rPr>
      <w:rFonts w:ascii="Times New Roman" w:eastAsia="Times New Roman" w:hAnsi="Times New Roman" w:cs="Times New Roman"/>
      <w:sz w:val="16"/>
      <w:szCs w:val="16"/>
    </w:rPr>
  </w:style>
  <w:style w:type="paragraph" w:customStyle="1" w:styleId="12SAqnpartbc">
    <w:name w:val="12 SA qn part bc"/>
    <w:basedOn w:val="Normal"/>
    <w:rsid w:val="00607048"/>
    <w:pPr>
      <w:spacing w:before="120" w:after="120"/>
      <w:ind w:left="1418" w:hanging="698"/>
    </w:pPr>
    <w:rPr>
      <w:rFonts w:ascii="Arial" w:eastAsia="Times" w:hAnsi="Arial"/>
      <w:sz w:val="24"/>
    </w:rPr>
  </w:style>
  <w:style w:type="paragraph" w:customStyle="1" w:styleId="10SAqn">
    <w:name w:val="10 SA qn"/>
    <w:basedOn w:val="Normal"/>
    <w:rsid w:val="00607048"/>
    <w:pPr>
      <w:tabs>
        <w:tab w:val="left" w:pos="720"/>
        <w:tab w:val="left" w:pos="1440"/>
      </w:tabs>
      <w:spacing w:before="120" w:after="120"/>
      <w:ind w:left="720" w:hanging="720"/>
      <w:jc w:val="both"/>
    </w:pPr>
    <w:rPr>
      <w:rFonts w:ascii="Arial" w:eastAsia="Times" w:hAnsi="Arial"/>
      <w:sz w:val="24"/>
    </w:rPr>
  </w:style>
  <w:style w:type="paragraph" w:customStyle="1" w:styleId="t7">
    <w:name w:val="t7"/>
    <w:basedOn w:val="Normal"/>
    <w:rsid w:val="00607048"/>
    <w:pPr>
      <w:widowControl w:val="0"/>
      <w:spacing w:line="240" w:lineRule="atLeast"/>
    </w:pPr>
    <w:rPr>
      <w:rFonts w:eastAsia="Times New Roman"/>
      <w:snapToGrid w:val="0"/>
      <w:sz w:val="24"/>
      <w:szCs w:val="24"/>
    </w:rPr>
  </w:style>
  <w:style w:type="paragraph" w:styleId="FootnoteText">
    <w:name w:val="footnote text"/>
    <w:basedOn w:val="Normal"/>
    <w:link w:val="FootnoteTextChar"/>
    <w:rsid w:val="00607048"/>
    <w:rPr>
      <w:sz w:val="24"/>
      <w:szCs w:val="24"/>
    </w:rPr>
  </w:style>
  <w:style w:type="character" w:customStyle="1" w:styleId="FootnoteTextChar">
    <w:name w:val="Footnote Text Char"/>
    <w:basedOn w:val="DefaultParagraphFont"/>
    <w:link w:val="FootnoteText"/>
    <w:rsid w:val="00607048"/>
    <w:rPr>
      <w:rFonts w:ascii="Times New Roman" w:eastAsia="Calibri" w:hAnsi="Times New Roman" w:cs="Times New Roman"/>
      <w:sz w:val="24"/>
      <w:szCs w:val="24"/>
    </w:rPr>
  </w:style>
  <w:style w:type="character" w:styleId="FootnoteReference">
    <w:name w:val="footnote reference"/>
    <w:rsid w:val="00607048"/>
    <w:rPr>
      <w:vertAlign w:val="superscript"/>
    </w:rPr>
  </w:style>
  <w:style w:type="paragraph" w:styleId="NormalWeb">
    <w:name w:val="Normal (Web)"/>
    <w:basedOn w:val="Normal"/>
    <w:uiPriority w:val="99"/>
    <w:rsid w:val="00607048"/>
    <w:pPr>
      <w:spacing w:before="100" w:beforeAutospacing="1" w:after="100" w:afterAutospacing="1"/>
    </w:pPr>
    <w:rPr>
      <w:rFonts w:eastAsia="Times New Roman"/>
      <w:sz w:val="24"/>
      <w:szCs w:val="24"/>
      <w:lang w:eastAsia="en-AU"/>
    </w:rPr>
  </w:style>
  <w:style w:type="paragraph" w:customStyle="1" w:styleId="Style4">
    <w:name w:val="Style 4"/>
    <w:basedOn w:val="Normal"/>
    <w:rsid w:val="00607048"/>
    <w:pPr>
      <w:widowControl w:val="0"/>
      <w:autoSpaceDE w:val="0"/>
      <w:autoSpaceDN w:val="0"/>
      <w:spacing w:line="552" w:lineRule="atLeast"/>
    </w:pPr>
    <w:rPr>
      <w:rFonts w:eastAsia="MS Mincho"/>
      <w:sz w:val="24"/>
      <w:szCs w:val="24"/>
      <w:lang w:eastAsia="ja-JP"/>
    </w:rPr>
  </w:style>
  <w:style w:type="paragraph" w:customStyle="1" w:styleId="csbullet">
    <w:name w:val="csbullet"/>
    <w:basedOn w:val="Normal"/>
    <w:rsid w:val="00607048"/>
    <w:pPr>
      <w:numPr>
        <w:numId w:val="1"/>
      </w:numPr>
      <w:tabs>
        <w:tab w:val="left" w:pos="-851"/>
      </w:tabs>
      <w:spacing w:before="120" w:after="120" w:line="280" w:lineRule="exact"/>
    </w:pPr>
    <w:rPr>
      <w:rFonts w:eastAsia="Times New Roman"/>
      <w:sz w:val="22"/>
    </w:rPr>
  </w:style>
  <w:style w:type="paragraph" w:customStyle="1" w:styleId="xl25">
    <w:name w:val="xl25"/>
    <w:basedOn w:val="Normal"/>
    <w:rsid w:val="00607048"/>
    <w:pPr>
      <w:spacing w:before="100" w:beforeAutospacing="1" w:after="100" w:afterAutospacing="1"/>
      <w:jc w:val="center"/>
      <w:textAlignment w:val="top"/>
    </w:pPr>
    <w:rPr>
      <w:rFonts w:ascii="Arial" w:eastAsia="Arial Unicode MS" w:hAnsi="Arial" w:cs="Arial"/>
      <w:b/>
      <w:bCs/>
      <w:sz w:val="22"/>
      <w:szCs w:val="24"/>
    </w:rPr>
  </w:style>
  <w:style w:type="paragraph" w:styleId="ListParagraph">
    <w:name w:val="List Paragraph"/>
    <w:basedOn w:val="Normal"/>
    <w:uiPriority w:val="34"/>
    <w:qFormat/>
    <w:rsid w:val="00607048"/>
    <w:pPr>
      <w:ind w:left="720"/>
      <w:contextualSpacing/>
    </w:pPr>
  </w:style>
  <w:style w:type="character" w:styleId="CommentReference">
    <w:name w:val="annotation reference"/>
    <w:basedOn w:val="DefaultParagraphFont"/>
    <w:rsid w:val="00607048"/>
    <w:rPr>
      <w:sz w:val="16"/>
      <w:szCs w:val="16"/>
    </w:rPr>
  </w:style>
  <w:style w:type="paragraph" w:styleId="CommentText">
    <w:name w:val="annotation text"/>
    <w:basedOn w:val="Normal"/>
    <w:link w:val="CommentTextChar"/>
    <w:rsid w:val="00607048"/>
  </w:style>
  <w:style w:type="character" w:customStyle="1" w:styleId="CommentTextChar">
    <w:name w:val="Comment Text Char"/>
    <w:basedOn w:val="DefaultParagraphFont"/>
    <w:link w:val="CommentText"/>
    <w:rsid w:val="00607048"/>
    <w:rPr>
      <w:rFonts w:ascii="Times New Roman" w:eastAsia="Calibri" w:hAnsi="Times New Roman" w:cs="Times New Roman"/>
      <w:sz w:val="20"/>
      <w:szCs w:val="20"/>
    </w:rPr>
  </w:style>
  <w:style w:type="paragraph" w:styleId="CommentSubject">
    <w:name w:val="annotation subject"/>
    <w:basedOn w:val="CommentText"/>
    <w:next w:val="CommentText"/>
    <w:link w:val="CommentSubjectChar"/>
    <w:rsid w:val="00607048"/>
    <w:rPr>
      <w:b/>
      <w:bCs/>
    </w:rPr>
  </w:style>
  <w:style w:type="character" w:customStyle="1" w:styleId="CommentSubjectChar">
    <w:name w:val="Comment Subject Char"/>
    <w:basedOn w:val="CommentTextChar"/>
    <w:link w:val="CommentSubject"/>
    <w:rsid w:val="00607048"/>
    <w:rPr>
      <w:rFonts w:ascii="Times New Roman" w:eastAsia="Calibri" w:hAnsi="Times New Roman" w:cs="Times New Roman"/>
      <w:b/>
      <w:bCs/>
      <w:sz w:val="20"/>
      <w:szCs w:val="20"/>
    </w:rPr>
  </w:style>
  <w:style w:type="character" w:styleId="PlaceholderText">
    <w:name w:val="Placeholder Text"/>
    <w:basedOn w:val="DefaultParagraphFont"/>
    <w:rsid w:val="00607048"/>
    <w:rPr>
      <w:color w:val="808080"/>
    </w:rPr>
  </w:style>
  <w:style w:type="character" w:styleId="Strong">
    <w:name w:val="Strong"/>
    <w:basedOn w:val="DefaultParagraphFont"/>
    <w:uiPriority w:val="22"/>
    <w:qFormat/>
    <w:rsid w:val="00607048"/>
    <w:rPr>
      <w:b/>
      <w:bCs/>
    </w:rPr>
  </w:style>
  <w:style w:type="character" w:customStyle="1" w:styleId="tgc">
    <w:name w:val="_tgc"/>
    <w:basedOn w:val="DefaultParagraphFont"/>
    <w:rsid w:val="00607048"/>
  </w:style>
  <w:style w:type="character" w:customStyle="1" w:styleId="mw-mmv-title">
    <w:name w:val="mw-mmv-title"/>
    <w:basedOn w:val="DefaultParagraphFont"/>
    <w:rsid w:val="00607048"/>
  </w:style>
  <w:style w:type="character" w:customStyle="1" w:styleId="mtext">
    <w:name w:val="mtext"/>
    <w:basedOn w:val="DefaultParagraphFont"/>
    <w:rsid w:val="00607048"/>
  </w:style>
  <w:style w:type="character" w:customStyle="1" w:styleId="mn">
    <w:name w:val="mn"/>
    <w:basedOn w:val="DefaultParagraphFont"/>
    <w:rsid w:val="00607048"/>
  </w:style>
  <w:style w:type="character" w:customStyle="1" w:styleId="mi">
    <w:name w:val="mi"/>
    <w:basedOn w:val="DefaultParagraphFont"/>
    <w:rsid w:val="00607048"/>
  </w:style>
  <w:style w:type="character" w:customStyle="1" w:styleId="mo">
    <w:name w:val="mo"/>
    <w:basedOn w:val="DefaultParagraphFont"/>
    <w:rsid w:val="00607048"/>
  </w:style>
  <w:style w:type="paragraph" w:customStyle="1" w:styleId="Default">
    <w:name w:val="Default"/>
    <w:rsid w:val="00607048"/>
    <w:pPr>
      <w:autoSpaceDE w:val="0"/>
      <w:autoSpaceDN w:val="0"/>
      <w:adjustRightInd w:val="0"/>
      <w:spacing w:after="0" w:line="240" w:lineRule="auto"/>
    </w:pPr>
    <w:rPr>
      <w:rFonts w:ascii="Calibri" w:eastAsia="Calibri" w:hAnsi="Calibri" w:cs="Calibri"/>
      <w:color w:val="000000"/>
      <w:sz w:val="24"/>
      <w:szCs w:val="24"/>
    </w:rPr>
  </w:style>
  <w:style w:type="character" w:styleId="FollowedHyperlink">
    <w:name w:val="FollowedHyperlink"/>
    <w:basedOn w:val="DefaultParagraphFont"/>
    <w:rsid w:val="00607048"/>
    <w:rPr>
      <w:color w:val="954F72" w:themeColor="followedHyperlink"/>
      <w:u w:val="single"/>
    </w:rPr>
  </w:style>
  <w:style w:type="paragraph" w:styleId="Caption">
    <w:name w:val="caption"/>
    <w:basedOn w:val="Normal"/>
    <w:next w:val="Normal"/>
    <w:unhideWhenUsed/>
    <w:qFormat/>
    <w:rsid w:val="00607048"/>
    <w:pPr>
      <w:spacing w:after="200"/>
    </w:pPr>
    <w:rPr>
      <w:i/>
      <w:iCs/>
      <w:color w:val="44546A" w:themeColor="text2"/>
      <w:sz w:val="18"/>
      <w:szCs w:val="18"/>
    </w:rPr>
  </w:style>
  <w:style w:type="character" w:customStyle="1" w:styleId="UnresolvedMention2">
    <w:name w:val="Unresolved Mention2"/>
    <w:basedOn w:val="DefaultParagraphFont"/>
    <w:rsid w:val="00607048"/>
    <w:rPr>
      <w:color w:val="605E5C"/>
      <w:shd w:val="clear" w:color="auto" w:fill="E1DFDD"/>
    </w:rPr>
  </w:style>
  <w:style w:type="paragraph" w:customStyle="1" w:styleId="tarticle-subtitle">
    <w:name w:val="t_article-subtitle"/>
    <w:basedOn w:val="Normal"/>
    <w:rsid w:val="00044995"/>
    <w:pPr>
      <w:spacing w:before="100" w:beforeAutospacing="1" w:after="100" w:afterAutospacing="1"/>
    </w:pPr>
    <w:rPr>
      <w:rFonts w:eastAsia="Times New Roman"/>
      <w:sz w:val="24"/>
      <w:szCs w:val="24"/>
      <w:lang w:eastAsia="en-AU"/>
    </w:rPr>
  </w:style>
  <w:style w:type="character" w:styleId="Emphasis">
    <w:name w:val="Emphasis"/>
    <w:basedOn w:val="DefaultParagraphFont"/>
    <w:uiPriority w:val="20"/>
    <w:qFormat/>
    <w:rsid w:val="00044995"/>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customXml" Target="ink/ink1.xml"/><Relationship Id="rId18" Type="http://schemas.openxmlformats.org/officeDocument/2006/relationships/image" Target="media/image2.svg"/><Relationship Id="rId26" Type="http://schemas.openxmlformats.org/officeDocument/2006/relationships/image" Target="media/image9.emf"/><Relationship Id="rId39" Type="http://schemas.openxmlformats.org/officeDocument/2006/relationships/fontTable" Target="fontTable.xml"/><Relationship Id="rId21" Type="http://schemas.openxmlformats.org/officeDocument/2006/relationships/image" Target="media/image5.png"/><Relationship Id="rId34" Type="http://schemas.openxmlformats.org/officeDocument/2006/relationships/footer" Target="footer4.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2.emf"/><Relationship Id="rId20" Type="http://schemas.openxmlformats.org/officeDocument/2006/relationships/image" Target="media/image4.svg"/><Relationship Id="rId29" Type="http://schemas.openxmlformats.org/officeDocument/2006/relationships/image" Target="media/image11.emf"/><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7.emf"/><Relationship Id="rId32" Type="http://schemas.openxmlformats.org/officeDocument/2006/relationships/image" Target="media/image14.jpeg"/><Relationship Id="rId37" Type="http://schemas.openxmlformats.org/officeDocument/2006/relationships/footer" Target="footer5.xml"/><Relationship Id="rId40" Type="http://schemas.microsoft.com/office/2011/relationships/people" Target="people.xml"/><Relationship Id="rId5" Type="http://schemas.openxmlformats.org/officeDocument/2006/relationships/webSettings" Target="webSettings.xml"/><Relationship Id="rId15" Type="http://schemas.openxmlformats.org/officeDocument/2006/relationships/customXml" Target="ink/ink2.xml"/><Relationship Id="rId23" Type="http://schemas.openxmlformats.org/officeDocument/2006/relationships/image" Target="media/image7.gif"/><Relationship Id="rId28" Type="http://schemas.openxmlformats.org/officeDocument/2006/relationships/image" Target="media/image10.png"/><Relationship Id="rId36" Type="http://schemas.openxmlformats.org/officeDocument/2006/relationships/hyperlink" Target="https://static.scientificamerican.com/sciam/cache/file/17878279-B6DC-4232-ABC6972F3E4125EC_source.jpg?w=2000&amp;h=1123&amp;EB49FA96-EBA5-4240-94D90150224A4446" TargetMode="External"/><Relationship Id="rId10" Type="http://schemas.openxmlformats.org/officeDocument/2006/relationships/footer" Target="footer1.xml"/><Relationship Id="rId19" Type="http://schemas.openxmlformats.org/officeDocument/2006/relationships/image" Target="media/image3.png"/><Relationship Id="rId31" Type="http://schemas.openxmlformats.org/officeDocument/2006/relationships/image" Target="media/image13.sv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1.emf"/><Relationship Id="rId22" Type="http://schemas.openxmlformats.org/officeDocument/2006/relationships/image" Target="media/image6.svg"/><Relationship Id="rId27" Type="http://schemas.openxmlformats.org/officeDocument/2006/relationships/image" Target="media/image11.gif"/><Relationship Id="rId30" Type="http://schemas.openxmlformats.org/officeDocument/2006/relationships/image" Target="media/image12.png"/><Relationship Id="rId35" Type="http://schemas.openxmlformats.org/officeDocument/2006/relationships/image" Target="media/image15.emf"/><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1.png"/><Relationship Id="rId25" Type="http://schemas.openxmlformats.org/officeDocument/2006/relationships/image" Target="media/image8.emf"/><Relationship Id="rId33" Type="http://schemas.openxmlformats.org/officeDocument/2006/relationships/footer" Target="footer3.xml"/><Relationship Id="rId38" Type="http://schemas.openxmlformats.org/officeDocument/2006/relationships/footer" Target="footer6.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7-12-06T01:49:42.948"/>
    </inkml:context>
    <inkml:brush xml:id="br0">
      <inkml:brushProperty name="width" value="0.02222" units="cm"/>
      <inkml:brushProperty name="height" value="0.02222" units="cm"/>
    </inkml:brush>
  </inkml:definitions>
  <inkml:trace contextRef="#ctx0" brushRef="#br0">20556 5889 7296,'17'-121'2720,"-34"121"-1472,0 35-4544,17-18-960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7-12-06T01:49:21.859"/>
    </inkml:context>
    <inkml:brush xml:id="br0">
      <inkml:brushProperty name="width" value="0.02222" units="cm"/>
      <inkml:brushProperty name="height" value="0.02222" units="cm"/>
    </inkml:brush>
  </inkml:definitions>
  <inkml:trace contextRef="#ctx0" brushRef="#br0">20447 9858 7040,'0'-51'2624,"-17"16"-1408,-18 0-4384,35 35-928</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29C4044-2661-43ED-BAD7-6D0C790043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TotalTime>
  <Pages>1</Pages>
  <Words>7132</Words>
  <Characters>40655</Characters>
  <Application>Microsoft Office Word</Application>
  <DocSecurity>0</DocSecurity>
  <Lines>338</Lines>
  <Paragraphs>95</Paragraphs>
  <ScaleCrop>false</ScaleCrop>
  <HeadingPairs>
    <vt:vector size="2" baseType="variant">
      <vt:variant>
        <vt:lpstr>Title</vt:lpstr>
      </vt:variant>
      <vt:variant>
        <vt:i4>1</vt:i4>
      </vt:variant>
    </vt:vector>
  </HeadingPairs>
  <TitlesOfParts>
    <vt:vector size="1" baseType="lpstr">
      <vt:lpstr/>
    </vt:vector>
  </TitlesOfParts>
  <Company>Chisholm Catholic College</Company>
  <LinksUpToDate>false</LinksUpToDate>
  <CharactersWithSpaces>47692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Paul Shanahan (Chisholm Catholic College)</dc:creator>
  <cp:keywords/>
  <dc:description/>
  <cp:lastModifiedBy>WATP</cp:lastModifiedBy>
  <cp:revision>5</cp:revision>
  <dcterms:created xsi:type="dcterms:W3CDTF">2023-07-24T00:27:00Z</dcterms:created>
  <dcterms:modified xsi:type="dcterms:W3CDTF">2023-08-06T12:18:00Z</dcterms:modified>
</cp:coreProperties>
</file>