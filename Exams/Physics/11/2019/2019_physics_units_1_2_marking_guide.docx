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3D05F3" w14:textId="77777777" w:rsidR="003121FD" w:rsidRPr="00F22513" w:rsidRDefault="003121FD" w:rsidP="003121FD">
      <w:pPr>
        <w:numPr>
          <w:ilvl w:val="0"/>
          <w:numId w:val="3"/>
        </w:numPr>
        <w:rPr>
          <w:rFonts w:cs="Arial"/>
          <w:sz w:val="18"/>
          <w:szCs w:val="18"/>
        </w:rPr>
      </w:pPr>
      <w:r w:rsidRPr="00F22513">
        <w:rPr>
          <w:rFonts w:cs="Arial"/>
          <w:sz w:val="18"/>
          <w:szCs w:val="18"/>
        </w:rPr>
        <w:t xml:space="preserve">Copyright for test papers and marking guides remains with </w:t>
      </w:r>
      <w:r w:rsidRPr="00F22513">
        <w:rPr>
          <w:rFonts w:cs="Arial"/>
          <w:i/>
          <w:sz w:val="18"/>
          <w:szCs w:val="18"/>
        </w:rPr>
        <w:t>West Australian Test Papers</w:t>
      </w:r>
      <w:r w:rsidRPr="00F22513">
        <w:rPr>
          <w:rFonts w:cs="Arial"/>
          <w:sz w:val="18"/>
          <w:szCs w:val="18"/>
        </w:rPr>
        <w:t>.</w:t>
      </w:r>
    </w:p>
    <w:p w14:paraId="4D1A26A6" w14:textId="77777777" w:rsidR="003121FD" w:rsidRPr="00F22513" w:rsidRDefault="003121FD" w:rsidP="003121FD">
      <w:pPr>
        <w:numPr>
          <w:ilvl w:val="0"/>
          <w:numId w:val="3"/>
        </w:numPr>
        <w:rPr>
          <w:rFonts w:cs="Arial"/>
          <w:sz w:val="18"/>
          <w:szCs w:val="18"/>
        </w:rPr>
      </w:pPr>
      <w:r w:rsidRPr="00F22513">
        <w:rPr>
          <w:rFonts w:cs="Arial"/>
          <w:sz w:val="18"/>
          <w:szCs w:val="18"/>
        </w:rPr>
        <w:t>The papers may only be reproduced within the purchasing school according to the advertised conditions of sale.</w:t>
      </w:r>
    </w:p>
    <w:p w14:paraId="7F499361" w14:textId="60C03948" w:rsidR="003121FD" w:rsidRPr="00F22513" w:rsidRDefault="003121FD" w:rsidP="003121FD">
      <w:pPr>
        <w:numPr>
          <w:ilvl w:val="0"/>
          <w:numId w:val="3"/>
        </w:numPr>
        <w:rPr>
          <w:rFonts w:cs="Arial"/>
          <w:sz w:val="18"/>
          <w:szCs w:val="18"/>
        </w:rPr>
      </w:pPr>
      <w:r w:rsidRPr="00F22513">
        <w:rPr>
          <w:rFonts w:cs="Arial"/>
          <w:sz w:val="18"/>
          <w:szCs w:val="18"/>
        </w:rPr>
        <w:t>Test papers must be withdrawn after use and stored se</w:t>
      </w:r>
      <w:r>
        <w:rPr>
          <w:rFonts w:cs="Arial"/>
          <w:sz w:val="18"/>
          <w:szCs w:val="18"/>
        </w:rPr>
        <w:t xml:space="preserve">curely in the school until Friday </w:t>
      </w:r>
      <w:r w:rsidR="00262465">
        <w:rPr>
          <w:rFonts w:cs="Arial"/>
          <w:sz w:val="18"/>
          <w:szCs w:val="18"/>
        </w:rPr>
        <w:t>29</w:t>
      </w:r>
      <w:r w:rsidR="00262465" w:rsidRPr="00262465">
        <w:rPr>
          <w:rFonts w:cs="Arial"/>
          <w:sz w:val="18"/>
          <w:szCs w:val="18"/>
          <w:vertAlign w:val="superscript"/>
        </w:rPr>
        <w:t>th</w:t>
      </w:r>
      <w:r w:rsidR="00262465">
        <w:rPr>
          <w:rFonts w:cs="Arial"/>
          <w:sz w:val="18"/>
          <w:szCs w:val="18"/>
        </w:rPr>
        <w:t xml:space="preserve"> November</w:t>
      </w:r>
      <w:r w:rsidRPr="0073236E">
        <w:rPr>
          <w:rFonts w:cs="Arial"/>
          <w:sz w:val="18"/>
          <w:szCs w:val="18"/>
        </w:rPr>
        <w:t>.</w:t>
      </w:r>
    </w:p>
    <w:p w14:paraId="44A7F1B7" w14:textId="77777777" w:rsidR="003121FD" w:rsidRPr="00F22513" w:rsidRDefault="003121FD" w:rsidP="003121FD">
      <w:pPr>
        <w:rPr>
          <w:rFonts w:cs="Arial"/>
          <w:sz w:val="16"/>
        </w:rPr>
      </w:pPr>
    </w:p>
    <w:p w14:paraId="79F0CE85" w14:textId="77777777" w:rsidR="003121FD" w:rsidRPr="00F22513" w:rsidRDefault="003121FD" w:rsidP="003121FD">
      <w:pPr>
        <w:rPr>
          <w:rFonts w:cs="Arial"/>
          <w:sz w:val="16"/>
        </w:rPr>
      </w:pPr>
    </w:p>
    <w:p w14:paraId="262FCABD" w14:textId="77777777" w:rsidR="003121FD" w:rsidRPr="00F22513" w:rsidRDefault="003121FD" w:rsidP="003121FD">
      <w:pPr>
        <w:rPr>
          <w:rFonts w:cs="Arial"/>
          <w:sz w:val="16"/>
        </w:rPr>
      </w:pPr>
      <w:r>
        <w:rPr>
          <w:noProof/>
        </w:rPr>
        <mc:AlternateContent>
          <mc:Choice Requires="wps">
            <w:drawing>
              <wp:anchor distT="0" distB="0" distL="114300" distR="114300" simplePos="0" relativeHeight="251662336" behindDoc="0" locked="0" layoutInCell="1" allowOverlap="1" wp14:anchorId="570F8425" wp14:editId="094D6DAA">
                <wp:simplePos x="0" y="0"/>
                <wp:positionH relativeFrom="column">
                  <wp:posOffset>3017520</wp:posOffset>
                </wp:positionH>
                <wp:positionV relativeFrom="paragraph">
                  <wp:posOffset>107315</wp:posOffset>
                </wp:positionV>
                <wp:extent cx="2400300" cy="2087880"/>
                <wp:effectExtent l="3810" t="1905" r="0" b="0"/>
                <wp:wrapSquare wrapText="bothSides"/>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0878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43B64F" w14:textId="77777777" w:rsidR="00D95942" w:rsidRPr="00B544DC" w:rsidRDefault="00D95942" w:rsidP="003121FD">
                            <w:pPr>
                              <w:jc w:val="center"/>
                              <w:rPr>
                                <w:rFonts w:cs="Arial"/>
                                <w:b/>
                                <w:sz w:val="52"/>
                              </w:rPr>
                            </w:pPr>
                            <w:r w:rsidRPr="00B544DC">
                              <w:rPr>
                                <w:rFonts w:cs="Arial"/>
                                <w:b/>
                                <w:sz w:val="52"/>
                              </w:rPr>
                              <w:t>PHYSICS</w:t>
                            </w:r>
                          </w:p>
                          <w:p w14:paraId="29B5F01C" w14:textId="77777777" w:rsidR="00D95942" w:rsidRPr="00B544DC" w:rsidRDefault="00D95942" w:rsidP="003121FD">
                            <w:pPr>
                              <w:jc w:val="center"/>
                              <w:rPr>
                                <w:rFonts w:cs="Arial"/>
                                <w:b/>
                              </w:rPr>
                            </w:pPr>
                          </w:p>
                          <w:p w14:paraId="43C91BF1" w14:textId="77777777" w:rsidR="00D95942" w:rsidRPr="00B544DC" w:rsidRDefault="00D95942" w:rsidP="003121FD">
                            <w:pPr>
                              <w:jc w:val="center"/>
                              <w:rPr>
                                <w:rFonts w:cs="Arial"/>
                                <w:b/>
                                <w:sz w:val="52"/>
                              </w:rPr>
                            </w:pPr>
                            <w:r w:rsidRPr="00B544DC">
                              <w:rPr>
                                <w:rFonts w:cs="Arial"/>
                                <w:b/>
                                <w:sz w:val="52"/>
                              </w:rPr>
                              <w:t>UNITS 1 &amp; 2</w:t>
                            </w:r>
                          </w:p>
                          <w:p w14:paraId="1541C81E" w14:textId="77777777" w:rsidR="00D95942" w:rsidRPr="00B544DC" w:rsidRDefault="00D95942" w:rsidP="003121FD">
                            <w:pPr>
                              <w:jc w:val="center"/>
                              <w:rPr>
                                <w:rFonts w:cs="Arial"/>
                                <w:b/>
                              </w:rPr>
                            </w:pPr>
                          </w:p>
                          <w:p w14:paraId="17A6D907" w14:textId="77777777" w:rsidR="00D95942" w:rsidRPr="00B544DC" w:rsidRDefault="00D95942" w:rsidP="003121FD">
                            <w:pPr>
                              <w:jc w:val="center"/>
                              <w:rPr>
                                <w:rFonts w:cs="Arial"/>
                                <w:b/>
                              </w:rPr>
                            </w:pPr>
                          </w:p>
                          <w:p w14:paraId="76E0A8DF" w14:textId="77777777" w:rsidR="00D95942" w:rsidRPr="00B544DC" w:rsidRDefault="00D95942" w:rsidP="003121FD">
                            <w:pPr>
                              <w:jc w:val="center"/>
                              <w:rPr>
                                <w:rFonts w:cs="Arial"/>
                                <w:sz w:val="52"/>
                                <w:lang w:eastAsia="ja-JP"/>
                              </w:rPr>
                            </w:pPr>
                            <w:r w:rsidRPr="00B544DC">
                              <w:rPr>
                                <w:rFonts w:cs="Arial"/>
                                <w:b/>
                                <w:sz w:val="52"/>
                              </w:rPr>
                              <w:t>2019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0F8425" id="_x0000_t202" coordsize="21600,21600" o:spt="202" path="m,l,21600r21600,l21600,xe">
                <v:stroke joinstyle="miter"/>
                <v:path gradientshapeok="t" o:connecttype="rect"/>
              </v:shapetype>
              <v:shape id="Text Box 29" o:spid="_x0000_s1026" type="#_x0000_t202" style="position:absolute;margin-left:237.6pt;margin-top:8.45pt;width:189pt;height:164.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" stroked="f">
                <v:textbox>
                  <w:txbxContent>
                    <w:p w14:paraId="7D43B64F" w14:textId="77777777" w:rsidR="00D95942" w:rsidRPr="00B544DC" w:rsidRDefault="00D95942" w:rsidP="003121FD">
                      <w:pPr>
                        <w:jc w:val="center"/>
                        <w:rPr>
                          <w:rFonts w:cs="Arial"/>
                          <w:b/>
                          <w:sz w:val="52"/>
                        </w:rPr>
                      </w:pPr>
                      <w:r w:rsidRPr="00B544DC">
                        <w:rPr>
                          <w:rFonts w:cs="Arial"/>
                          <w:b/>
                          <w:sz w:val="52"/>
                        </w:rPr>
                        <w:t>PHYSICS</w:t>
                      </w:r>
                    </w:p>
                    <w:p w14:paraId="29B5F01C" w14:textId="77777777" w:rsidR="00D95942" w:rsidRPr="00B544DC" w:rsidRDefault="00D95942" w:rsidP="003121FD">
                      <w:pPr>
                        <w:jc w:val="center"/>
                        <w:rPr>
                          <w:rFonts w:cs="Arial"/>
                          <w:b/>
                        </w:rPr>
                      </w:pPr>
                    </w:p>
                    <w:p w14:paraId="43C91BF1" w14:textId="77777777" w:rsidR="00D95942" w:rsidRPr="00B544DC" w:rsidRDefault="00D95942" w:rsidP="003121FD">
                      <w:pPr>
                        <w:jc w:val="center"/>
                        <w:rPr>
                          <w:rFonts w:cs="Arial"/>
                          <w:b/>
                          <w:sz w:val="52"/>
                        </w:rPr>
                      </w:pPr>
                      <w:r w:rsidRPr="00B544DC">
                        <w:rPr>
                          <w:rFonts w:cs="Arial"/>
                          <w:b/>
                          <w:sz w:val="52"/>
                        </w:rPr>
                        <w:t>UNITS 1 &amp; 2</w:t>
                      </w:r>
                    </w:p>
                    <w:p w14:paraId="1541C81E" w14:textId="77777777" w:rsidR="00D95942" w:rsidRPr="00B544DC" w:rsidRDefault="00D95942" w:rsidP="003121FD">
                      <w:pPr>
                        <w:jc w:val="center"/>
                        <w:rPr>
                          <w:rFonts w:cs="Arial"/>
                          <w:b/>
                        </w:rPr>
                      </w:pPr>
                    </w:p>
                    <w:p w14:paraId="17A6D907" w14:textId="77777777" w:rsidR="00D95942" w:rsidRPr="00B544DC" w:rsidRDefault="00D95942" w:rsidP="003121FD">
                      <w:pPr>
                        <w:jc w:val="center"/>
                        <w:rPr>
                          <w:rFonts w:cs="Arial"/>
                          <w:b/>
                        </w:rPr>
                      </w:pPr>
                    </w:p>
                    <w:p w14:paraId="76E0A8DF" w14:textId="77777777" w:rsidR="00D95942" w:rsidRPr="00B544DC" w:rsidRDefault="00D95942" w:rsidP="003121FD">
                      <w:pPr>
                        <w:jc w:val="center"/>
                        <w:rPr>
                          <w:rFonts w:cs="Arial"/>
                          <w:sz w:val="52"/>
                          <w:lang w:eastAsia="ja-JP"/>
                        </w:rPr>
                      </w:pPr>
                      <w:r w:rsidRPr="00B544DC">
                        <w:rPr>
                          <w:rFonts w:cs="Arial"/>
                          <w:b/>
                          <w:sz w:val="52"/>
                        </w:rPr>
                        <w:t>2019</w:t>
                      </w:r>
                    </w:p>
                  </w:txbxContent>
                </v:textbox>
                <w10:wrap type="square"/>
              </v:shape>
            </w:pict>
          </mc:Fallback>
        </mc:AlternateContent>
      </w:r>
    </w:p>
    <w:p w14:paraId="23BB7038" w14:textId="77777777" w:rsidR="003121FD" w:rsidRPr="00F22513" w:rsidRDefault="003121FD" w:rsidP="003121FD">
      <w:pPr>
        <w:rPr>
          <w:rFonts w:cs="Arial"/>
          <w:sz w:val="16"/>
        </w:rPr>
      </w:pPr>
    </w:p>
    <w:p w14:paraId="68CCDBE6" w14:textId="77777777" w:rsidR="003121FD" w:rsidRPr="00F22513" w:rsidRDefault="003121FD" w:rsidP="003121FD">
      <w:pPr>
        <w:rPr>
          <w:rFonts w:cs="Arial"/>
          <w:sz w:val="16"/>
        </w:rPr>
      </w:pPr>
    </w:p>
    <w:p w14:paraId="161CF24E" w14:textId="4529DF4C" w:rsidR="003121FD" w:rsidRPr="00F22513" w:rsidRDefault="003121FD" w:rsidP="003121FD">
      <w:pPr>
        <w:rPr>
          <w:rFonts w:cs="Arial"/>
          <w:sz w:val="16"/>
        </w:rPr>
      </w:pPr>
    </w:p>
    <w:p w14:paraId="31FF68C7" w14:textId="77777777" w:rsidR="003121FD" w:rsidRPr="00F22513" w:rsidRDefault="003121FD" w:rsidP="003121FD">
      <w:pPr>
        <w:rPr>
          <w:rFonts w:cs="Arial"/>
          <w:sz w:val="16"/>
        </w:rPr>
      </w:pPr>
    </w:p>
    <w:p w14:paraId="2E6358DC" w14:textId="77777777" w:rsidR="003121FD" w:rsidRPr="00F22513" w:rsidRDefault="003121FD" w:rsidP="003121FD">
      <w:pPr>
        <w:rPr>
          <w:rFonts w:cs="Arial"/>
          <w:sz w:val="16"/>
        </w:rPr>
      </w:pPr>
    </w:p>
    <w:p w14:paraId="3454BD19" w14:textId="77777777" w:rsidR="003121FD" w:rsidRPr="00F22513" w:rsidRDefault="003121FD" w:rsidP="003121FD">
      <w:pPr>
        <w:rPr>
          <w:rFonts w:cs="Arial"/>
          <w:sz w:val="16"/>
        </w:rPr>
      </w:pPr>
    </w:p>
    <w:p w14:paraId="31E7455E" w14:textId="77777777" w:rsidR="003121FD" w:rsidRPr="00F22513" w:rsidRDefault="003121FD" w:rsidP="003121FD">
      <w:pPr>
        <w:rPr>
          <w:rFonts w:cs="Arial"/>
          <w:sz w:val="48"/>
        </w:rPr>
      </w:pPr>
    </w:p>
    <w:p w14:paraId="105D0676" w14:textId="77777777" w:rsidR="003121FD" w:rsidRPr="00F22513" w:rsidRDefault="003121FD" w:rsidP="003121FD">
      <w:pPr>
        <w:rPr>
          <w:rFonts w:cs="Arial"/>
          <w:b/>
          <w:sz w:val="44"/>
        </w:rPr>
      </w:pPr>
    </w:p>
    <w:p w14:paraId="5BCD9224" w14:textId="77777777" w:rsidR="003121FD" w:rsidRPr="00F22513" w:rsidRDefault="003121FD" w:rsidP="003121FD">
      <w:pPr>
        <w:rPr>
          <w:rFonts w:cs="Arial"/>
          <w:b/>
          <w:sz w:val="44"/>
        </w:rPr>
      </w:pPr>
    </w:p>
    <w:p w14:paraId="786C4E89" w14:textId="77777777" w:rsidR="003121FD" w:rsidRPr="00F22513" w:rsidRDefault="003121FD" w:rsidP="003121FD">
      <w:pPr>
        <w:rPr>
          <w:rFonts w:cs="Arial"/>
          <w:b/>
          <w:sz w:val="44"/>
        </w:rPr>
      </w:pPr>
    </w:p>
    <w:p w14:paraId="6E0DC757" w14:textId="77777777" w:rsidR="003121FD" w:rsidRPr="00F22513" w:rsidRDefault="003121FD" w:rsidP="003121FD">
      <w:pPr>
        <w:rPr>
          <w:rFonts w:cs="Arial"/>
          <w:b/>
          <w:sz w:val="44"/>
        </w:rPr>
      </w:pPr>
    </w:p>
    <w:p w14:paraId="21A55243" w14:textId="77777777" w:rsidR="003121FD" w:rsidRPr="00F22513" w:rsidRDefault="003121FD" w:rsidP="003121FD">
      <w:pPr>
        <w:tabs>
          <w:tab w:val="left" w:pos="540"/>
          <w:tab w:val="left" w:pos="900"/>
          <w:tab w:val="left" w:pos="1620"/>
          <w:tab w:val="left" w:pos="2160"/>
          <w:tab w:val="left" w:pos="2880"/>
          <w:tab w:val="left" w:pos="3420"/>
          <w:tab w:val="left" w:pos="3960"/>
          <w:tab w:val="left" w:pos="4500"/>
          <w:tab w:val="left" w:pos="5040"/>
          <w:tab w:val="left" w:pos="5760"/>
          <w:tab w:val="left" w:pos="6300"/>
          <w:tab w:val="left" w:pos="6840"/>
          <w:tab w:val="left" w:pos="7380"/>
          <w:tab w:val="left" w:pos="7920"/>
          <w:tab w:val="left" w:pos="8460"/>
          <w:tab w:val="left" w:pos="9180"/>
        </w:tabs>
        <w:jc w:val="both"/>
        <w:rPr>
          <w:rFonts w:cs="Arial"/>
          <w:color w:val="000000"/>
          <w:sz w:val="16"/>
        </w:rPr>
      </w:pPr>
      <w:r w:rsidRPr="00F22513">
        <w:rPr>
          <w:rFonts w:cs="Arial"/>
          <w:color w:val="000000"/>
          <w:sz w:val="36"/>
        </w:rPr>
        <w:t xml:space="preserve">Name: </w:t>
      </w:r>
      <w:r w:rsidRPr="00F22513">
        <w:rPr>
          <w:rFonts w:cs="Arial"/>
          <w:color w:val="000000"/>
          <w:sz w:val="16"/>
        </w:rPr>
        <w:t>_______________________________________________________</w:t>
      </w:r>
    </w:p>
    <w:p w14:paraId="5E519F57" w14:textId="77777777" w:rsidR="003121FD" w:rsidRPr="00F22513" w:rsidRDefault="003121FD" w:rsidP="003121FD">
      <w:pPr>
        <w:tabs>
          <w:tab w:val="left" w:pos="7371"/>
        </w:tabs>
        <w:jc w:val="both"/>
        <w:rPr>
          <w:rFonts w:cs="Arial"/>
          <w:color w:val="000000"/>
          <w:sz w:val="16"/>
        </w:rPr>
      </w:pPr>
    </w:p>
    <w:p w14:paraId="7C5AC5FC" w14:textId="77777777" w:rsidR="003121FD" w:rsidRPr="00F22513" w:rsidRDefault="003121FD" w:rsidP="003121FD">
      <w:pPr>
        <w:tabs>
          <w:tab w:val="left" w:pos="7371"/>
        </w:tabs>
        <w:jc w:val="both"/>
        <w:rPr>
          <w:rFonts w:cs="Arial"/>
          <w:color w:val="000000"/>
          <w:sz w:val="16"/>
        </w:rPr>
      </w:pPr>
    </w:p>
    <w:p w14:paraId="416A5EA4" w14:textId="77777777" w:rsidR="003121FD" w:rsidRPr="00F22513" w:rsidRDefault="003121FD" w:rsidP="003121FD">
      <w:pPr>
        <w:tabs>
          <w:tab w:val="left" w:pos="1701"/>
          <w:tab w:val="left" w:pos="7371"/>
        </w:tabs>
        <w:jc w:val="both"/>
        <w:rPr>
          <w:rFonts w:cs="Arial"/>
          <w:color w:val="000000"/>
        </w:rPr>
      </w:pPr>
      <w:r w:rsidRPr="00F22513">
        <w:rPr>
          <w:rFonts w:cs="Arial"/>
          <w:color w:val="000000"/>
          <w:sz w:val="36"/>
        </w:rPr>
        <w:t>Teacher:</w:t>
      </w:r>
      <w:r w:rsidRPr="00F22513">
        <w:rPr>
          <w:rFonts w:cs="Arial"/>
          <w:color w:val="000000"/>
        </w:rPr>
        <w:t xml:space="preserve"> </w:t>
      </w:r>
      <w:r w:rsidRPr="00F22513">
        <w:rPr>
          <w:rFonts w:cs="Arial"/>
          <w:color w:val="000000"/>
          <w:sz w:val="16"/>
        </w:rPr>
        <w:t>___________________________________________________</w:t>
      </w:r>
    </w:p>
    <w:p w14:paraId="28BD8A6D" w14:textId="77777777" w:rsidR="003121FD" w:rsidRPr="00F22513" w:rsidRDefault="003121FD" w:rsidP="003121FD">
      <w:pPr>
        <w:keepNext/>
        <w:tabs>
          <w:tab w:val="right" w:pos="9360"/>
        </w:tabs>
        <w:outlineLvl w:val="0"/>
        <w:rPr>
          <w:rFonts w:cs="Arial"/>
          <w:b/>
          <w:bCs/>
          <w:i/>
          <w:iCs/>
          <w:spacing w:val="-3"/>
        </w:rPr>
      </w:pPr>
    </w:p>
    <w:p w14:paraId="0A745111" w14:textId="77777777" w:rsidR="003121FD" w:rsidRPr="00F22513" w:rsidRDefault="003121FD" w:rsidP="003121FD">
      <w:pPr>
        <w:keepNext/>
        <w:tabs>
          <w:tab w:val="right" w:pos="9360"/>
        </w:tabs>
        <w:outlineLvl w:val="0"/>
        <w:rPr>
          <w:rFonts w:cs="Arial"/>
          <w:b/>
          <w:bCs/>
          <w:i/>
          <w:iCs/>
          <w:spacing w:val="-3"/>
        </w:rPr>
      </w:pPr>
      <w:r w:rsidRPr="00F22513">
        <w:rPr>
          <w:rFonts w:cs="Arial"/>
          <w:b/>
          <w:bCs/>
          <w:i/>
          <w:iCs/>
          <w:spacing w:val="-3"/>
        </w:rPr>
        <w:t>TIME ALLOWED FOR THIS PAPER</w:t>
      </w:r>
    </w:p>
    <w:p w14:paraId="2B56A802" w14:textId="77777777" w:rsidR="003121FD" w:rsidRPr="0073236E" w:rsidRDefault="003121FD" w:rsidP="003121FD">
      <w:pPr>
        <w:keepNext/>
        <w:keepLines/>
        <w:tabs>
          <w:tab w:val="left" w:pos="4320"/>
        </w:tabs>
        <w:outlineLvl w:val="1"/>
        <w:rPr>
          <w:rFonts w:cs="Arial"/>
          <w:bCs/>
          <w:szCs w:val="22"/>
        </w:rPr>
      </w:pPr>
      <w:r w:rsidRPr="0073236E">
        <w:rPr>
          <w:rFonts w:cs="Arial"/>
          <w:bCs/>
          <w:szCs w:val="22"/>
        </w:rPr>
        <w:t>Reading time before commencing work:</w:t>
      </w:r>
      <w:r w:rsidRPr="0073236E">
        <w:rPr>
          <w:rFonts w:cs="Arial"/>
          <w:bCs/>
          <w:szCs w:val="22"/>
        </w:rPr>
        <w:tab/>
        <w:t>Ten minutes</w:t>
      </w:r>
    </w:p>
    <w:p w14:paraId="36781C5C" w14:textId="77777777" w:rsidR="003121FD" w:rsidRPr="0073236E" w:rsidRDefault="003121FD" w:rsidP="003121FD">
      <w:pPr>
        <w:tabs>
          <w:tab w:val="left" w:pos="4320"/>
        </w:tabs>
        <w:rPr>
          <w:rFonts w:cs="Arial"/>
          <w:szCs w:val="22"/>
        </w:rPr>
      </w:pPr>
      <w:r w:rsidRPr="0073236E">
        <w:rPr>
          <w:rFonts w:cs="Arial"/>
          <w:szCs w:val="22"/>
        </w:rPr>
        <w:t>Working time for the paper:</w:t>
      </w:r>
      <w:r w:rsidRPr="0073236E">
        <w:rPr>
          <w:rFonts w:cs="Arial"/>
          <w:szCs w:val="22"/>
        </w:rPr>
        <w:tab/>
        <w:t>Three hours</w:t>
      </w:r>
    </w:p>
    <w:p w14:paraId="38E4C1C6" w14:textId="77777777" w:rsidR="003121FD" w:rsidRPr="00F22513" w:rsidRDefault="003121FD" w:rsidP="003121FD">
      <w:pPr>
        <w:keepNext/>
        <w:tabs>
          <w:tab w:val="right" w:pos="9360"/>
        </w:tabs>
        <w:outlineLvl w:val="0"/>
        <w:rPr>
          <w:rFonts w:cs="Arial"/>
          <w:b/>
          <w:bCs/>
          <w:spacing w:val="-3"/>
        </w:rPr>
      </w:pPr>
    </w:p>
    <w:p w14:paraId="3AEAA64A" w14:textId="77777777" w:rsidR="003121FD" w:rsidRPr="00F22513" w:rsidRDefault="003121FD" w:rsidP="003121FD">
      <w:pPr>
        <w:keepNext/>
        <w:tabs>
          <w:tab w:val="right" w:pos="9360"/>
        </w:tabs>
        <w:outlineLvl w:val="0"/>
        <w:rPr>
          <w:rFonts w:cs="Arial"/>
          <w:b/>
          <w:bCs/>
          <w:i/>
          <w:iCs/>
          <w:spacing w:val="-3"/>
        </w:rPr>
      </w:pPr>
      <w:r w:rsidRPr="00F22513">
        <w:rPr>
          <w:rFonts w:cs="Arial"/>
          <w:b/>
          <w:bCs/>
          <w:i/>
          <w:iCs/>
          <w:spacing w:val="-3"/>
        </w:rPr>
        <w:t>MATERIALS REQUIRED/RECOMMENDED FOR THIS PAPER</w:t>
      </w:r>
    </w:p>
    <w:p w14:paraId="56FA4B29" w14:textId="77777777" w:rsidR="003121FD" w:rsidRPr="00F22513" w:rsidRDefault="003121FD" w:rsidP="003121FD">
      <w:pPr>
        <w:rPr>
          <w:rFonts w:cs="Arial"/>
          <w:b/>
        </w:rPr>
      </w:pPr>
    </w:p>
    <w:p w14:paraId="5B223B69" w14:textId="77777777" w:rsidR="003121FD" w:rsidRPr="00F22513" w:rsidRDefault="003121FD" w:rsidP="003121FD">
      <w:pPr>
        <w:rPr>
          <w:rFonts w:cs="Arial"/>
          <w:b/>
        </w:rPr>
      </w:pPr>
      <w:r w:rsidRPr="00F22513">
        <w:rPr>
          <w:rFonts w:cs="Arial"/>
          <w:b/>
        </w:rPr>
        <w:t>To be provided by the supervisor:</w:t>
      </w:r>
    </w:p>
    <w:p w14:paraId="4B4E0AFA" w14:textId="77777777" w:rsidR="003121FD" w:rsidRPr="00F22513" w:rsidRDefault="003121FD" w:rsidP="003121FD">
      <w:pPr>
        <w:numPr>
          <w:ilvl w:val="0"/>
          <w:numId w:val="4"/>
        </w:numPr>
        <w:rPr>
          <w:rFonts w:cs="Arial"/>
        </w:rPr>
      </w:pPr>
      <w:r w:rsidRPr="00F22513">
        <w:rPr>
          <w:rFonts w:cs="Arial"/>
        </w:rPr>
        <w:t>This Question/Answer Booklet; Formula and Constants sheet</w:t>
      </w:r>
    </w:p>
    <w:p w14:paraId="0C07FEE0" w14:textId="77777777" w:rsidR="003121FD" w:rsidRPr="00F22513" w:rsidRDefault="003121FD" w:rsidP="003121FD">
      <w:pPr>
        <w:rPr>
          <w:rFonts w:cs="Arial"/>
        </w:rPr>
      </w:pPr>
    </w:p>
    <w:p w14:paraId="29C999FD" w14:textId="77777777" w:rsidR="003121FD" w:rsidRPr="00F22513" w:rsidRDefault="003121FD" w:rsidP="003121FD">
      <w:pPr>
        <w:rPr>
          <w:rFonts w:cs="Arial"/>
        </w:rPr>
      </w:pPr>
      <w:r w:rsidRPr="00F22513">
        <w:rPr>
          <w:rFonts w:cs="Arial"/>
          <w:b/>
        </w:rPr>
        <w:t>To be provided by the candidate:</w:t>
      </w:r>
    </w:p>
    <w:p w14:paraId="362544BF" w14:textId="77777777" w:rsidR="003121FD" w:rsidRPr="00F22513" w:rsidRDefault="003121FD" w:rsidP="003121FD">
      <w:pPr>
        <w:numPr>
          <w:ilvl w:val="0"/>
          <w:numId w:val="5"/>
        </w:numPr>
        <w:tabs>
          <w:tab w:val="num" w:pos="0"/>
          <w:tab w:val="left" w:pos="360"/>
        </w:tabs>
        <w:ind w:left="0" w:firstLine="0"/>
        <w:rPr>
          <w:rFonts w:cs="Arial"/>
        </w:rPr>
      </w:pPr>
      <w:r w:rsidRPr="00F22513">
        <w:rPr>
          <w:rFonts w:cs="Arial"/>
        </w:rPr>
        <w:t>Standard items:</w:t>
      </w:r>
      <w:r w:rsidRPr="00F22513">
        <w:rPr>
          <w:rFonts w:cs="Arial"/>
        </w:rPr>
        <w:tab/>
        <w:t>pens, pencils, eraser or correction fluid, ruler, highlighter.</w:t>
      </w:r>
    </w:p>
    <w:p w14:paraId="4ECB11F4" w14:textId="77777777" w:rsidR="003121FD" w:rsidRPr="00F22513" w:rsidRDefault="003121FD" w:rsidP="003121FD">
      <w:pPr>
        <w:tabs>
          <w:tab w:val="left" w:pos="360"/>
        </w:tabs>
        <w:rPr>
          <w:rFonts w:cs="Arial"/>
        </w:rPr>
      </w:pPr>
    </w:p>
    <w:p w14:paraId="5F7C8AD1" w14:textId="77777777" w:rsidR="003121FD" w:rsidRPr="00F22513" w:rsidRDefault="003121FD" w:rsidP="003121FD">
      <w:pPr>
        <w:numPr>
          <w:ilvl w:val="0"/>
          <w:numId w:val="5"/>
        </w:numPr>
        <w:tabs>
          <w:tab w:val="num" w:pos="0"/>
          <w:tab w:val="left" w:pos="360"/>
        </w:tabs>
        <w:ind w:left="0" w:firstLine="0"/>
        <w:rPr>
          <w:rFonts w:cs="Arial"/>
        </w:rPr>
      </w:pPr>
      <w:r w:rsidRPr="00F22513">
        <w:rPr>
          <w:rFonts w:cs="Arial"/>
        </w:rPr>
        <w:t>Special items:</w:t>
      </w:r>
      <w:r w:rsidRPr="00F22513">
        <w:rPr>
          <w:rFonts w:cs="Arial"/>
        </w:rPr>
        <w:tab/>
        <w:t xml:space="preserve">Calculators satisfying the conditions set by the </w:t>
      </w:r>
      <w:r>
        <w:rPr>
          <w:rFonts w:cs="Arial"/>
        </w:rPr>
        <w:t>SCSA</w:t>
      </w:r>
      <w:r w:rsidRPr="00F22513">
        <w:rPr>
          <w:rFonts w:cs="Arial"/>
        </w:rPr>
        <w:t xml:space="preserve"> for</w:t>
      </w:r>
      <w:r>
        <w:rPr>
          <w:rFonts w:cs="Arial"/>
        </w:rPr>
        <w:t xml:space="preserve"> </w:t>
      </w:r>
      <w:r w:rsidRPr="00F22513">
        <w:rPr>
          <w:rFonts w:cs="Arial"/>
        </w:rPr>
        <w:t>this subject.</w:t>
      </w:r>
    </w:p>
    <w:p w14:paraId="47E65136" w14:textId="77777777" w:rsidR="003121FD" w:rsidRPr="00F22513" w:rsidRDefault="003121FD" w:rsidP="003121FD">
      <w:pPr>
        <w:rPr>
          <w:rFonts w:cs="Arial"/>
        </w:rPr>
      </w:pPr>
    </w:p>
    <w:p w14:paraId="69C663EC" w14:textId="77777777" w:rsidR="003121FD" w:rsidRPr="00F22513" w:rsidRDefault="003121FD" w:rsidP="003121FD">
      <w:pPr>
        <w:keepNext/>
        <w:tabs>
          <w:tab w:val="right" w:pos="9360"/>
        </w:tabs>
        <w:outlineLvl w:val="0"/>
        <w:rPr>
          <w:rFonts w:cs="Arial"/>
          <w:b/>
          <w:bCs/>
          <w:i/>
          <w:iCs/>
          <w:spacing w:val="-3"/>
        </w:rPr>
      </w:pPr>
      <w:r w:rsidRPr="00F22513">
        <w:rPr>
          <w:rFonts w:cs="Arial"/>
          <w:b/>
          <w:bCs/>
          <w:i/>
          <w:iCs/>
          <w:spacing w:val="-3"/>
        </w:rPr>
        <w:t>IMPORTANT NOTE TO CANDIDATES</w:t>
      </w:r>
    </w:p>
    <w:p w14:paraId="7AF456BB" w14:textId="77777777" w:rsidR="003121FD" w:rsidRPr="00F22513" w:rsidRDefault="003121FD" w:rsidP="003121FD">
      <w:pPr>
        <w:ind w:right="-518"/>
        <w:rPr>
          <w:rFonts w:cs="Arial"/>
          <w:b/>
        </w:rPr>
      </w:pPr>
      <w:r w:rsidRPr="00F22513">
        <w:rPr>
          <w:rFonts w:cs="Arial"/>
        </w:rPr>
        <w:t xml:space="preserve">No other items may be taken into the examination room.  It is </w:t>
      </w:r>
      <w:r w:rsidRPr="00F22513">
        <w:rPr>
          <w:rFonts w:cs="Arial"/>
          <w:b/>
        </w:rPr>
        <w:t>your</w:t>
      </w:r>
      <w:r w:rsidRPr="00F22513">
        <w:rPr>
          <w:rFonts w:cs="Arial"/>
        </w:rPr>
        <w:t xml:space="preserve"> responsibility to ensure that you do not have any unauthorised notes or other items of a non-personal nature in the examination room.  If you have any unauthorised material with you, hand it to the supervisor </w:t>
      </w:r>
      <w:r w:rsidRPr="00F22513">
        <w:rPr>
          <w:rFonts w:cs="Arial"/>
          <w:b/>
        </w:rPr>
        <w:t>before</w:t>
      </w:r>
      <w:r w:rsidRPr="00F22513">
        <w:rPr>
          <w:rFonts w:cs="Arial"/>
        </w:rPr>
        <w:t xml:space="preserve"> reading any further.</w:t>
      </w:r>
    </w:p>
    <w:p w14:paraId="0AB049C2" w14:textId="77777777" w:rsidR="003121FD" w:rsidRPr="00F22513" w:rsidRDefault="003121FD" w:rsidP="003121FD">
      <w:pPr>
        <w:ind w:right="-518"/>
        <w:rPr>
          <w:rFonts w:cs="Arial"/>
        </w:rPr>
      </w:pPr>
    </w:p>
    <w:p w14:paraId="13B97DDD" w14:textId="77777777" w:rsidR="003121FD" w:rsidRDefault="003121FD" w:rsidP="003121FD">
      <w:pPr>
        <w:ind w:left="720" w:hanging="720"/>
        <w:rPr>
          <w:rFonts w:cs="Arial"/>
          <w:b/>
          <w:bCs/>
          <w:sz w:val="28"/>
          <w:szCs w:val="28"/>
        </w:rPr>
        <w:sectPr w:rsidR="003121FD" w:rsidSect="001041C1">
          <w:headerReference w:type="even" r:id="rId8"/>
          <w:headerReference w:type="default" r:id="rId9"/>
          <w:footerReference w:type="even" r:id="rId10"/>
          <w:footerReference w:type="default" r:id="rId11"/>
          <w:headerReference w:type="first" r:id="rId12"/>
          <w:footerReference w:type="first" r:id="rId13"/>
          <w:pgSz w:w="11906" w:h="16838" w:code="9"/>
          <w:pgMar w:top="1134" w:right="1134" w:bottom="1134" w:left="1134" w:header="709" w:footer="363" w:gutter="0"/>
          <w:cols w:space="708"/>
          <w:titlePg/>
          <w:docGrid w:linePitch="360"/>
        </w:sectPr>
      </w:pPr>
    </w:p>
    <w:p w14:paraId="4E1E44CD" w14:textId="77777777" w:rsidR="003121FD" w:rsidRPr="00E64CDD" w:rsidRDefault="003121FD" w:rsidP="003121FD">
      <w:pPr>
        <w:ind w:left="720" w:hanging="720"/>
        <w:rPr>
          <w:rFonts w:cs="Arial"/>
          <w:b/>
          <w:bCs/>
          <w:sz w:val="28"/>
          <w:szCs w:val="28"/>
        </w:rPr>
      </w:pPr>
      <w:r w:rsidRPr="00E64CDD">
        <w:rPr>
          <w:rFonts w:cs="Arial"/>
          <w:b/>
          <w:bCs/>
          <w:sz w:val="28"/>
          <w:szCs w:val="28"/>
        </w:rPr>
        <w:lastRenderedPageBreak/>
        <w:t xml:space="preserve">Structure of this paper </w:t>
      </w:r>
    </w:p>
    <w:p w14:paraId="7A424B2E" w14:textId="77777777" w:rsidR="003121FD" w:rsidRPr="00E64CDD" w:rsidRDefault="003121FD" w:rsidP="003121FD">
      <w:pPr>
        <w:tabs>
          <w:tab w:val="center" w:pos="4513"/>
        </w:tabs>
        <w:suppressAutoHyphens/>
        <w:ind w:left="720" w:hanging="720"/>
        <w:jc w:val="both"/>
        <w:rPr>
          <w:rFonts w:cs="Arial"/>
          <w:spacing w:val="-2"/>
          <w:szCs w:val="22"/>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976"/>
        <w:gridCol w:w="1325"/>
        <w:gridCol w:w="1508"/>
        <w:gridCol w:w="1509"/>
        <w:gridCol w:w="1508"/>
        <w:gridCol w:w="1509"/>
      </w:tblGrid>
      <w:tr w:rsidR="003121FD" w:rsidRPr="00E64CDD" w14:paraId="098795C1" w14:textId="77777777" w:rsidTr="001041C1">
        <w:trPr>
          <w:jc w:val="center"/>
        </w:trPr>
        <w:tc>
          <w:tcPr>
            <w:tcW w:w="1976" w:type="dxa"/>
            <w:tcBorders>
              <w:top w:val="single" w:sz="6" w:space="0" w:color="auto"/>
              <w:bottom w:val="single" w:sz="4" w:space="0" w:color="auto"/>
              <w:right w:val="single" w:sz="4" w:space="0" w:color="auto"/>
            </w:tcBorders>
            <w:vAlign w:val="center"/>
          </w:tcPr>
          <w:p w14:paraId="5C4B1454" w14:textId="77777777" w:rsidR="003121FD" w:rsidRPr="00E64CDD" w:rsidRDefault="003121FD" w:rsidP="001041C1">
            <w:pPr>
              <w:tabs>
                <w:tab w:val="center" w:pos="4513"/>
              </w:tabs>
              <w:suppressAutoHyphens/>
              <w:ind w:left="720" w:hanging="720"/>
              <w:jc w:val="center"/>
              <w:rPr>
                <w:rFonts w:cs="Arial"/>
                <w:spacing w:val="-2"/>
                <w:szCs w:val="22"/>
              </w:rPr>
            </w:pPr>
            <w:r w:rsidRPr="00E64CDD">
              <w:rPr>
                <w:rFonts w:cs="Arial"/>
                <w:spacing w:val="-2"/>
                <w:szCs w:val="22"/>
              </w:rPr>
              <w:t>Section</w:t>
            </w:r>
          </w:p>
        </w:tc>
        <w:tc>
          <w:tcPr>
            <w:tcW w:w="1325" w:type="dxa"/>
            <w:tcBorders>
              <w:top w:val="single" w:sz="4" w:space="0" w:color="auto"/>
              <w:left w:val="single" w:sz="4" w:space="0" w:color="auto"/>
              <w:bottom w:val="single" w:sz="4" w:space="0" w:color="auto"/>
              <w:right w:val="single" w:sz="4" w:space="0" w:color="auto"/>
            </w:tcBorders>
            <w:vAlign w:val="center"/>
          </w:tcPr>
          <w:p w14:paraId="4757B4A7" w14:textId="77777777" w:rsidR="003121FD" w:rsidRPr="00E64CDD" w:rsidRDefault="003121FD" w:rsidP="001041C1">
            <w:pPr>
              <w:tabs>
                <w:tab w:val="center" w:pos="4513"/>
              </w:tabs>
              <w:suppressAutoHyphens/>
              <w:jc w:val="center"/>
              <w:rPr>
                <w:rFonts w:cs="Arial"/>
                <w:spacing w:val="-2"/>
                <w:szCs w:val="22"/>
              </w:rPr>
            </w:pPr>
            <w:r w:rsidRPr="00E64CDD">
              <w:rPr>
                <w:rFonts w:cs="Arial"/>
                <w:spacing w:val="-2"/>
                <w:szCs w:val="22"/>
              </w:rPr>
              <w:t>Number of questions available</w:t>
            </w:r>
          </w:p>
        </w:tc>
        <w:tc>
          <w:tcPr>
            <w:tcW w:w="1508" w:type="dxa"/>
            <w:tcBorders>
              <w:top w:val="single" w:sz="6" w:space="0" w:color="auto"/>
              <w:left w:val="single" w:sz="4" w:space="0" w:color="auto"/>
              <w:bottom w:val="single" w:sz="4" w:space="0" w:color="auto"/>
              <w:right w:val="single" w:sz="6" w:space="0" w:color="auto"/>
            </w:tcBorders>
            <w:vAlign w:val="center"/>
          </w:tcPr>
          <w:p w14:paraId="0ABA5837" w14:textId="77777777" w:rsidR="003121FD" w:rsidRPr="00E64CDD" w:rsidRDefault="003121FD" w:rsidP="001041C1">
            <w:pPr>
              <w:tabs>
                <w:tab w:val="center" w:pos="4513"/>
              </w:tabs>
              <w:suppressAutoHyphens/>
              <w:jc w:val="center"/>
              <w:rPr>
                <w:rFonts w:cs="Arial"/>
                <w:spacing w:val="-2"/>
                <w:szCs w:val="22"/>
              </w:rPr>
            </w:pPr>
            <w:r w:rsidRPr="00E64CDD">
              <w:rPr>
                <w:rFonts w:cs="Arial"/>
                <w:spacing w:val="-2"/>
                <w:szCs w:val="22"/>
              </w:rPr>
              <w:t>Number of questions to be answered</w:t>
            </w:r>
          </w:p>
        </w:tc>
        <w:tc>
          <w:tcPr>
            <w:tcW w:w="1509" w:type="dxa"/>
            <w:tcBorders>
              <w:top w:val="single" w:sz="6" w:space="0" w:color="auto"/>
              <w:left w:val="nil"/>
              <w:bottom w:val="single" w:sz="4" w:space="0" w:color="auto"/>
              <w:right w:val="single" w:sz="6" w:space="0" w:color="auto"/>
            </w:tcBorders>
            <w:vAlign w:val="center"/>
          </w:tcPr>
          <w:p w14:paraId="29D6FEE3" w14:textId="77777777" w:rsidR="003121FD" w:rsidRPr="00E64CDD" w:rsidRDefault="003121FD" w:rsidP="001041C1">
            <w:pPr>
              <w:tabs>
                <w:tab w:val="center" w:pos="4513"/>
              </w:tabs>
              <w:suppressAutoHyphens/>
              <w:jc w:val="center"/>
              <w:rPr>
                <w:rFonts w:cs="Arial"/>
                <w:spacing w:val="-2"/>
                <w:szCs w:val="22"/>
              </w:rPr>
            </w:pPr>
            <w:r w:rsidRPr="00E64CDD">
              <w:rPr>
                <w:rFonts w:cs="Arial"/>
                <w:spacing w:val="-2"/>
                <w:szCs w:val="22"/>
              </w:rPr>
              <w:t>Suggested working time</w:t>
            </w:r>
          </w:p>
          <w:p w14:paraId="37FD1A30" w14:textId="77777777" w:rsidR="003121FD" w:rsidRPr="00E64CDD" w:rsidRDefault="003121FD" w:rsidP="001041C1">
            <w:pPr>
              <w:tabs>
                <w:tab w:val="center" w:pos="4513"/>
              </w:tabs>
              <w:suppressAutoHyphens/>
              <w:ind w:left="720" w:hanging="720"/>
              <w:jc w:val="center"/>
              <w:rPr>
                <w:rFonts w:cs="Arial"/>
                <w:spacing w:val="-2"/>
                <w:szCs w:val="22"/>
              </w:rPr>
            </w:pPr>
            <w:r w:rsidRPr="00E64CDD">
              <w:rPr>
                <w:rFonts w:cs="Arial"/>
                <w:spacing w:val="-2"/>
                <w:szCs w:val="22"/>
              </w:rPr>
              <w:t>(minutes)</w:t>
            </w:r>
          </w:p>
        </w:tc>
        <w:tc>
          <w:tcPr>
            <w:tcW w:w="1508" w:type="dxa"/>
            <w:tcBorders>
              <w:top w:val="single" w:sz="6" w:space="0" w:color="auto"/>
              <w:left w:val="nil"/>
              <w:bottom w:val="single" w:sz="4" w:space="0" w:color="auto"/>
              <w:right w:val="single" w:sz="6" w:space="0" w:color="auto"/>
            </w:tcBorders>
            <w:vAlign w:val="center"/>
          </w:tcPr>
          <w:p w14:paraId="03E28779" w14:textId="77777777" w:rsidR="003121FD" w:rsidRPr="00E64CDD" w:rsidRDefault="003121FD" w:rsidP="001041C1">
            <w:pPr>
              <w:tabs>
                <w:tab w:val="center" w:pos="4513"/>
              </w:tabs>
              <w:suppressAutoHyphens/>
              <w:jc w:val="center"/>
              <w:rPr>
                <w:rFonts w:cs="Arial"/>
                <w:spacing w:val="-2"/>
                <w:szCs w:val="22"/>
              </w:rPr>
            </w:pPr>
            <w:r w:rsidRPr="00E64CDD">
              <w:rPr>
                <w:rFonts w:cs="Arial"/>
                <w:spacing w:val="-2"/>
                <w:szCs w:val="22"/>
              </w:rPr>
              <w:t>Marks available</w:t>
            </w:r>
          </w:p>
        </w:tc>
        <w:tc>
          <w:tcPr>
            <w:tcW w:w="1509" w:type="dxa"/>
            <w:tcBorders>
              <w:top w:val="single" w:sz="6" w:space="0" w:color="auto"/>
              <w:left w:val="nil"/>
              <w:bottom w:val="single" w:sz="4" w:space="0" w:color="auto"/>
            </w:tcBorders>
            <w:vAlign w:val="center"/>
          </w:tcPr>
          <w:p w14:paraId="2473CCE1" w14:textId="77777777" w:rsidR="003121FD" w:rsidRPr="00E64CDD" w:rsidRDefault="003121FD" w:rsidP="001041C1">
            <w:pPr>
              <w:tabs>
                <w:tab w:val="center" w:pos="4513"/>
              </w:tabs>
              <w:suppressAutoHyphens/>
              <w:ind w:left="-3" w:firstLine="3"/>
              <w:jc w:val="center"/>
              <w:rPr>
                <w:rFonts w:cs="Arial"/>
                <w:spacing w:val="-2"/>
                <w:szCs w:val="22"/>
              </w:rPr>
            </w:pPr>
            <w:r w:rsidRPr="00E64CDD">
              <w:rPr>
                <w:rFonts w:cs="Arial"/>
                <w:spacing w:val="-2"/>
                <w:szCs w:val="22"/>
              </w:rPr>
              <w:t>Percentage of exam</w:t>
            </w:r>
          </w:p>
        </w:tc>
      </w:tr>
      <w:tr w:rsidR="003121FD" w:rsidRPr="00E64CDD" w14:paraId="6B2EAAFE" w14:textId="77777777" w:rsidTr="001041C1">
        <w:trPr>
          <w:trHeight w:val="796"/>
          <w:jc w:val="center"/>
        </w:trPr>
        <w:tc>
          <w:tcPr>
            <w:tcW w:w="1976" w:type="dxa"/>
            <w:tcBorders>
              <w:top w:val="single" w:sz="4" w:space="0" w:color="auto"/>
              <w:left w:val="single" w:sz="4" w:space="0" w:color="auto"/>
              <w:bottom w:val="single" w:sz="4" w:space="0" w:color="auto"/>
              <w:right w:val="single" w:sz="4" w:space="0" w:color="auto"/>
            </w:tcBorders>
            <w:vAlign w:val="center"/>
          </w:tcPr>
          <w:p w14:paraId="3188C190" w14:textId="77777777" w:rsidR="003121FD" w:rsidRPr="00E64CDD" w:rsidRDefault="003121FD" w:rsidP="001041C1">
            <w:pPr>
              <w:tabs>
                <w:tab w:val="left" w:pos="900"/>
              </w:tabs>
              <w:suppressAutoHyphens/>
              <w:ind w:left="720" w:hanging="720"/>
              <w:rPr>
                <w:rFonts w:cs="Arial"/>
                <w:spacing w:val="-2"/>
                <w:szCs w:val="22"/>
              </w:rPr>
            </w:pPr>
            <w:r w:rsidRPr="00E64CDD">
              <w:rPr>
                <w:rFonts w:cs="Arial"/>
                <w:spacing w:val="-2"/>
                <w:szCs w:val="22"/>
              </w:rPr>
              <w:t>Section One:</w:t>
            </w:r>
          </w:p>
          <w:p w14:paraId="667690D8" w14:textId="77777777" w:rsidR="003121FD" w:rsidRPr="00E64CDD" w:rsidRDefault="003121FD" w:rsidP="001041C1">
            <w:pPr>
              <w:tabs>
                <w:tab w:val="left" w:pos="900"/>
              </w:tabs>
              <w:suppressAutoHyphens/>
              <w:ind w:left="720" w:hanging="720"/>
              <w:rPr>
                <w:rFonts w:cs="Arial"/>
                <w:spacing w:val="-2"/>
                <w:szCs w:val="22"/>
              </w:rPr>
            </w:pPr>
            <w:r>
              <w:rPr>
                <w:rFonts w:cs="Arial"/>
                <w:spacing w:val="-2"/>
                <w:szCs w:val="22"/>
              </w:rPr>
              <w:t>Short answer</w:t>
            </w:r>
          </w:p>
        </w:tc>
        <w:tc>
          <w:tcPr>
            <w:tcW w:w="1325" w:type="dxa"/>
            <w:tcBorders>
              <w:top w:val="single" w:sz="4" w:space="0" w:color="auto"/>
              <w:left w:val="single" w:sz="4" w:space="0" w:color="auto"/>
              <w:bottom w:val="single" w:sz="4" w:space="0" w:color="auto"/>
              <w:right w:val="single" w:sz="4" w:space="0" w:color="auto"/>
            </w:tcBorders>
            <w:vAlign w:val="center"/>
          </w:tcPr>
          <w:p w14:paraId="6D9F9F02" w14:textId="77777777" w:rsidR="003121FD" w:rsidRPr="00E64CDD" w:rsidRDefault="00C60E8D" w:rsidP="001041C1">
            <w:pPr>
              <w:tabs>
                <w:tab w:val="left" w:pos="-720"/>
              </w:tabs>
              <w:suppressAutoHyphens/>
              <w:spacing w:before="80"/>
              <w:ind w:left="720" w:hanging="720"/>
              <w:jc w:val="center"/>
              <w:rPr>
                <w:rFonts w:cs="Arial"/>
                <w:spacing w:val="-2"/>
                <w:szCs w:val="22"/>
              </w:rPr>
            </w:pPr>
            <w:r>
              <w:rPr>
                <w:rFonts w:cs="Arial"/>
                <w:spacing w:val="-2"/>
                <w:szCs w:val="22"/>
              </w:rPr>
              <w:t>10</w:t>
            </w:r>
          </w:p>
        </w:tc>
        <w:tc>
          <w:tcPr>
            <w:tcW w:w="1508" w:type="dxa"/>
            <w:tcBorders>
              <w:top w:val="single" w:sz="4" w:space="0" w:color="auto"/>
              <w:left w:val="single" w:sz="4" w:space="0" w:color="auto"/>
              <w:bottom w:val="single" w:sz="4" w:space="0" w:color="auto"/>
              <w:right w:val="single" w:sz="4" w:space="0" w:color="auto"/>
            </w:tcBorders>
            <w:vAlign w:val="center"/>
          </w:tcPr>
          <w:p w14:paraId="1FA40930" w14:textId="77777777" w:rsidR="003121FD" w:rsidRPr="00E64CDD" w:rsidRDefault="00C60E8D" w:rsidP="001041C1">
            <w:pPr>
              <w:tabs>
                <w:tab w:val="left" w:pos="-720"/>
              </w:tabs>
              <w:suppressAutoHyphens/>
              <w:spacing w:before="80"/>
              <w:ind w:left="720" w:hanging="720"/>
              <w:jc w:val="center"/>
              <w:rPr>
                <w:rFonts w:cs="Arial"/>
                <w:spacing w:val="-2"/>
                <w:szCs w:val="22"/>
              </w:rPr>
            </w:pPr>
            <w:r>
              <w:rPr>
                <w:rFonts w:cs="Arial"/>
                <w:spacing w:val="-2"/>
                <w:szCs w:val="22"/>
              </w:rPr>
              <w:t>10</w:t>
            </w:r>
          </w:p>
        </w:tc>
        <w:tc>
          <w:tcPr>
            <w:tcW w:w="1509" w:type="dxa"/>
            <w:tcBorders>
              <w:top w:val="single" w:sz="4" w:space="0" w:color="auto"/>
              <w:left w:val="single" w:sz="4" w:space="0" w:color="auto"/>
              <w:bottom w:val="single" w:sz="4" w:space="0" w:color="auto"/>
              <w:right w:val="single" w:sz="4" w:space="0" w:color="auto"/>
            </w:tcBorders>
            <w:vAlign w:val="center"/>
          </w:tcPr>
          <w:p w14:paraId="73013AD8" w14:textId="77777777" w:rsidR="003121FD" w:rsidRPr="00E64CDD" w:rsidRDefault="003121FD" w:rsidP="001041C1">
            <w:pPr>
              <w:tabs>
                <w:tab w:val="left" w:pos="-720"/>
              </w:tabs>
              <w:suppressAutoHyphens/>
              <w:spacing w:before="80"/>
              <w:ind w:left="720" w:hanging="720"/>
              <w:jc w:val="center"/>
              <w:rPr>
                <w:rFonts w:cs="Arial"/>
                <w:spacing w:val="-2"/>
                <w:szCs w:val="22"/>
              </w:rPr>
            </w:pPr>
            <w:r w:rsidRPr="00E64CDD">
              <w:rPr>
                <w:rFonts w:cs="Arial"/>
                <w:spacing w:val="-2"/>
                <w:szCs w:val="22"/>
              </w:rPr>
              <w:t>5</w:t>
            </w:r>
            <w:r>
              <w:rPr>
                <w:rFonts w:cs="Arial"/>
                <w:spacing w:val="-2"/>
                <w:szCs w:val="22"/>
              </w:rPr>
              <w:t>0</w:t>
            </w:r>
          </w:p>
        </w:tc>
        <w:tc>
          <w:tcPr>
            <w:tcW w:w="1508" w:type="dxa"/>
            <w:tcBorders>
              <w:top w:val="single" w:sz="4" w:space="0" w:color="auto"/>
              <w:left w:val="single" w:sz="4" w:space="0" w:color="auto"/>
              <w:bottom w:val="single" w:sz="4" w:space="0" w:color="auto"/>
              <w:right w:val="single" w:sz="4" w:space="0" w:color="auto"/>
            </w:tcBorders>
            <w:vAlign w:val="center"/>
          </w:tcPr>
          <w:p w14:paraId="113B6A75" w14:textId="77777777" w:rsidR="003121FD" w:rsidRPr="00E64CDD" w:rsidRDefault="003121FD" w:rsidP="001041C1">
            <w:pPr>
              <w:tabs>
                <w:tab w:val="left" w:pos="-720"/>
              </w:tabs>
              <w:suppressAutoHyphens/>
              <w:spacing w:before="80"/>
              <w:ind w:left="720" w:hanging="720"/>
              <w:jc w:val="center"/>
              <w:rPr>
                <w:rFonts w:cs="Arial"/>
                <w:spacing w:val="-2"/>
                <w:szCs w:val="22"/>
              </w:rPr>
            </w:pPr>
            <w:r w:rsidRPr="00E64CDD">
              <w:rPr>
                <w:rFonts w:cs="Arial"/>
                <w:spacing w:val="-2"/>
                <w:szCs w:val="22"/>
              </w:rPr>
              <w:t>54</w:t>
            </w:r>
          </w:p>
        </w:tc>
        <w:tc>
          <w:tcPr>
            <w:tcW w:w="1509" w:type="dxa"/>
            <w:tcBorders>
              <w:top w:val="single" w:sz="4" w:space="0" w:color="auto"/>
              <w:left w:val="single" w:sz="4" w:space="0" w:color="auto"/>
              <w:bottom w:val="single" w:sz="4" w:space="0" w:color="auto"/>
              <w:right w:val="single" w:sz="4" w:space="0" w:color="auto"/>
            </w:tcBorders>
            <w:vAlign w:val="center"/>
          </w:tcPr>
          <w:p w14:paraId="2F6FB2E4" w14:textId="77777777" w:rsidR="003121FD" w:rsidRPr="00E64CDD" w:rsidRDefault="003121FD" w:rsidP="001041C1">
            <w:pPr>
              <w:tabs>
                <w:tab w:val="left" w:pos="-720"/>
              </w:tabs>
              <w:suppressAutoHyphens/>
              <w:spacing w:before="80"/>
              <w:ind w:left="720" w:hanging="720"/>
              <w:jc w:val="center"/>
              <w:rPr>
                <w:rFonts w:cs="Arial"/>
                <w:spacing w:val="-2"/>
                <w:szCs w:val="22"/>
              </w:rPr>
            </w:pPr>
            <w:r w:rsidRPr="00E64CDD">
              <w:rPr>
                <w:rFonts w:cs="Arial"/>
                <w:spacing w:val="-2"/>
                <w:szCs w:val="22"/>
              </w:rPr>
              <w:t>30</w:t>
            </w:r>
          </w:p>
        </w:tc>
      </w:tr>
      <w:tr w:rsidR="003121FD" w:rsidRPr="00E64CDD" w14:paraId="3A88DBF5" w14:textId="77777777" w:rsidTr="001041C1">
        <w:trPr>
          <w:trHeight w:val="771"/>
          <w:jc w:val="center"/>
        </w:trPr>
        <w:tc>
          <w:tcPr>
            <w:tcW w:w="1976" w:type="dxa"/>
            <w:tcBorders>
              <w:top w:val="single" w:sz="4" w:space="0" w:color="auto"/>
              <w:left w:val="single" w:sz="4" w:space="0" w:color="auto"/>
              <w:bottom w:val="single" w:sz="4" w:space="0" w:color="auto"/>
              <w:right w:val="single" w:sz="4" w:space="0" w:color="auto"/>
            </w:tcBorders>
            <w:vAlign w:val="center"/>
          </w:tcPr>
          <w:p w14:paraId="7862CE20" w14:textId="77777777" w:rsidR="003121FD" w:rsidRPr="00E64CDD" w:rsidRDefault="003121FD" w:rsidP="001041C1">
            <w:pPr>
              <w:tabs>
                <w:tab w:val="left" w:pos="900"/>
              </w:tabs>
              <w:suppressAutoHyphens/>
              <w:ind w:left="720" w:hanging="720"/>
              <w:rPr>
                <w:rFonts w:cs="Arial"/>
                <w:spacing w:val="-2"/>
                <w:szCs w:val="22"/>
              </w:rPr>
            </w:pPr>
            <w:r w:rsidRPr="00E64CDD">
              <w:rPr>
                <w:rFonts w:cs="Arial"/>
                <w:spacing w:val="-2"/>
                <w:szCs w:val="22"/>
              </w:rPr>
              <w:t>Section Two:</w:t>
            </w:r>
          </w:p>
          <w:p w14:paraId="018AAB92" w14:textId="77777777" w:rsidR="003121FD" w:rsidRPr="00E64CDD" w:rsidRDefault="003121FD" w:rsidP="001041C1">
            <w:pPr>
              <w:tabs>
                <w:tab w:val="left" w:pos="900"/>
              </w:tabs>
              <w:suppressAutoHyphens/>
              <w:ind w:left="720" w:hanging="720"/>
              <w:rPr>
                <w:rFonts w:cs="Arial"/>
                <w:spacing w:val="-2"/>
                <w:szCs w:val="22"/>
              </w:rPr>
            </w:pPr>
            <w:r>
              <w:rPr>
                <w:rFonts w:cs="Arial"/>
                <w:spacing w:val="-2"/>
                <w:szCs w:val="22"/>
              </w:rPr>
              <w:t>Extended answer</w:t>
            </w:r>
          </w:p>
        </w:tc>
        <w:tc>
          <w:tcPr>
            <w:tcW w:w="1325" w:type="dxa"/>
            <w:tcBorders>
              <w:top w:val="single" w:sz="4" w:space="0" w:color="auto"/>
              <w:left w:val="single" w:sz="4" w:space="0" w:color="auto"/>
              <w:bottom w:val="single" w:sz="4" w:space="0" w:color="auto"/>
              <w:right w:val="single" w:sz="4" w:space="0" w:color="auto"/>
            </w:tcBorders>
            <w:vAlign w:val="center"/>
          </w:tcPr>
          <w:p w14:paraId="3FE4C2F3" w14:textId="77777777" w:rsidR="003121FD" w:rsidRPr="00E64CDD" w:rsidRDefault="003121FD" w:rsidP="001041C1">
            <w:pPr>
              <w:tabs>
                <w:tab w:val="left" w:pos="-720"/>
              </w:tabs>
              <w:suppressAutoHyphens/>
              <w:spacing w:before="80"/>
              <w:ind w:left="720" w:hanging="720"/>
              <w:jc w:val="center"/>
              <w:rPr>
                <w:rFonts w:cs="Arial"/>
                <w:spacing w:val="-2"/>
                <w:szCs w:val="22"/>
              </w:rPr>
            </w:pPr>
            <w:r>
              <w:rPr>
                <w:rFonts w:cs="Arial"/>
                <w:spacing w:val="-2"/>
                <w:szCs w:val="22"/>
              </w:rPr>
              <w:t>6</w:t>
            </w:r>
          </w:p>
        </w:tc>
        <w:tc>
          <w:tcPr>
            <w:tcW w:w="1508" w:type="dxa"/>
            <w:tcBorders>
              <w:top w:val="single" w:sz="4" w:space="0" w:color="auto"/>
              <w:left w:val="single" w:sz="4" w:space="0" w:color="auto"/>
              <w:bottom w:val="single" w:sz="4" w:space="0" w:color="auto"/>
              <w:right w:val="single" w:sz="4" w:space="0" w:color="auto"/>
            </w:tcBorders>
            <w:vAlign w:val="center"/>
          </w:tcPr>
          <w:p w14:paraId="4617C5FC" w14:textId="77777777" w:rsidR="003121FD" w:rsidRPr="00E64CDD" w:rsidRDefault="003121FD" w:rsidP="001041C1">
            <w:pPr>
              <w:tabs>
                <w:tab w:val="left" w:pos="-720"/>
              </w:tabs>
              <w:suppressAutoHyphens/>
              <w:spacing w:before="80"/>
              <w:ind w:left="720" w:hanging="720"/>
              <w:jc w:val="center"/>
              <w:rPr>
                <w:rFonts w:cs="Arial"/>
                <w:spacing w:val="-2"/>
                <w:szCs w:val="22"/>
              </w:rPr>
            </w:pPr>
            <w:r>
              <w:rPr>
                <w:rFonts w:cs="Arial"/>
                <w:spacing w:val="-2"/>
                <w:szCs w:val="22"/>
              </w:rPr>
              <w:t>6</w:t>
            </w:r>
          </w:p>
        </w:tc>
        <w:tc>
          <w:tcPr>
            <w:tcW w:w="1509" w:type="dxa"/>
            <w:tcBorders>
              <w:top w:val="single" w:sz="4" w:space="0" w:color="auto"/>
              <w:left w:val="single" w:sz="4" w:space="0" w:color="auto"/>
              <w:bottom w:val="single" w:sz="4" w:space="0" w:color="auto"/>
              <w:right w:val="single" w:sz="4" w:space="0" w:color="auto"/>
            </w:tcBorders>
            <w:vAlign w:val="center"/>
          </w:tcPr>
          <w:p w14:paraId="19133475" w14:textId="77777777" w:rsidR="003121FD" w:rsidRPr="00E64CDD" w:rsidRDefault="003121FD" w:rsidP="001041C1">
            <w:pPr>
              <w:tabs>
                <w:tab w:val="left" w:pos="-720"/>
              </w:tabs>
              <w:suppressAutoHyphens/>
              <w:spacing w:before="80"/>
              <w:ind w:left="720" w:hanging="720"/>
              <w:jc w:val="center"/>
              <w:rPr>
                <w:rFonts w:cs="Arial"/>
                <w:spacing w:val="-2"/>
                <w:szCs w:val="22"/>
              </w:rPr>
            </w:pPr>
            <w:r w:rsidRPr="00E64CDD">
              <w:rPr>
                <w:rFonts w:cs="Arial"/>
                <w:spacing w:val="-2"/>
                <w:szCs w:val="22"/>
              </w:rPr>
              <w:t>90</w:t>
            </w:r>
          </w:p>
        </w:tc>
        <w:tc>
          <w:tcPr>
            <w:tcW w:w="1508" w:type="dxa"/>
            <w:tcBorders>
              <w:top w:val="single" w:sz="4" w:space="0" w:color="auto"/>
              <w:left w:val="single" w:sz="4" w:space="0" w:color="auto"/>
              <w:bottom w:val="single" w:sz="4" w:space="0" w:color="auto"/>
              <w:right w:val="single" w:sz="4" w:space="0" w:color="auto"/>
            </w:tcBorders>
            <w:vAlign w:val="center"/>
          </w:tcPr>
          <w:p w14:paraId="10D0332A" w14:textId="77777777" w:rsidR="003121FD" w:rsidRPr="00E64CDD" w:rsidRDefault="003121FD" w:rsidP="001041C1">
            <w:pPr>
              <w:tabs>
                <w:tab w:val="left" w:pos="-720"/>
              </w:tabs>
              <w:suppressAutoHyphens/>
              <w:spacing w:before="80"/>
              <w:ind w:left="720" w:hanging="720"/>
              <w:jc w:val="center"/>
              <w:rPr>
                <w:rFonts w:cs="Arial"/>
                <w:spacing w:val="-2"/>
                <w:szCs w:val="22"/>
              </w:rPr>
            </w:pPr>
            <w:r w:rsidRPr="00E64CDD">
              <w:rPr>
                <w:rFonts w:cs="Arial"/>
                <w:spacing w:val="-2"/>
                <w:szCs w:val="22"/>
              </w:rPr>
              <w:t>90</w:t>
            </w:r>
          </w:p>
        </w:tc>
        <w:tc>
          <w:tcPr>
            <w:tcW w:w="1509" w:type="dxa"/>
            <w:tcBorders>
              <w:top w:val="single" w:sz="4" w:space="0" w:color="auto"/>
              <w:left w:val="single" w:sz="4" w:space="0" w:color="auto"/>
              <w:bottom w:val="single" w:sz="4" w:space="0" w:color="auto"/>
              <w:right w:val="single" w:sz="4" w:space="0" w:color="auto"/>
            </w:tcBorders>
            <w:vAlign w:val="center"/>
          </w:tcPr>
          <w:p w14:paraId="1E4790C0" w14:textId="77777777" w:rsidR="003121FD" w:rsidRPr="00E64CDD" w:rsidRDefault="003121FD" w:rsidP="001041C1">
            <w:pPr>
              <w:tabs>
                <w:tab w:val="left" w:pos="-720"/>
              </w:tabs>
              <w:suppressAutoHyphens/>
              <w:spacing w:before="80"/>
              <w:ind w:left="720" w:hanging="720"/>
              <w:jc w:val="center"/>
              <w:rPr>
                <w:rFonts w:cs="Arial"/>
                <w:spacing w:val="-2"/>
                <w:szCs w:val="22"/>
              </w:rPr>
            </w:pPr>
            <w:r w:rsidRPr="00E64CDD">
              <w:rPr>
                <w:rFonts w:cs="Arial"/>
                <w:spacing w:val="-2"/>
                <w:szCs w:val="22"/>
              </w:rPr>
              <w:t>50</w:t>
            </w:r>
          </w:p>
        </w:tc>
      </w:tr>
      <w:tr w:rsidR="003121FD" w:rsidRPr="00E64CDD" w14:paraId="7A0C7496" w14:textId="77777777" w:rsidTr="001041C1">
        <w:trPr>
          <w:trHeight w:val="881"/>
          <w:jc w:val="center"/>
        </w:trPr>
        <w:tc>
          <w:tcPr>
            <w:tcW w:w="1976" w:type="dxa"/>
            <w:tcBorders>
              <w:top w:val="single" w:sz="4" w:space="0" w:color="auto"/>
              <w:left w:val="single" w:sz="4" w:space="0" w:color="auto"/>
              <w:bottom w:val="single" w:sz="4" w:space="0" w:color="auto"/>
              <w:right w:val="single" w:sz="4" w:space="0" w:color="auto"/>
            </w:tcBorders>
            <w:vAlign w:val="center"/>
          </w:tcPr>
          <w:p w14:paraId="2F6B2769" w14:textId="77777777" w:rsidR="003121FD" w:rsidRPr="00E64CDD" w:rsidRDefault="003121FD" w:rsidP="001041C1">
            <w:pPr>
              <w:tabs>
                <w:tab w:val="left" w:pos="900"/>
              </w:tabs>
              <w:suppressAutoHyphens/>
              <w:ind w:left="720" w:hanging="720"/>
              <w:rPr>
                <w:rFonts w:cs="Arial"/>
                <w:spacing w:val="-2"/>
                <w:szCs w:val="22"/>
              </w:rPr>
            </w:pPr>
            <w:r w:rsidRPr="00E64CDD">
              <w:rPr>
                <w:rFonts w:cs="Arial"/>
                <w:spacing w:val="-2"/>
                <w:szCs w:val="22"/>
              </w:rPr>
              <w:t>Section Three:</w:t>
            </w:r>
          </w:p>
          <w:p w14:paraId="3CD3C614" w14:textId="77777777" w:rsidR="003121FD" w:rsidRDefault="003121FD" w:rsidP="001041C1">
            <w:pPr>
              <w:tabs>
                <w:tab w:val="left" w:pos="900"/>
              </w:tabs>
              <w:suppressAutoHyphens/>
              <w:ind w:left="720" w:hanging="720"/>
              <w:rPr>
                <w:rFonts w:cs="Arial"/>
                <w:spacing w:val="-2"/>
                <w:szCs w:val="22"/>
              </w:rPr>
            </w:pPr>
            <w:r w:rsidRPr="00E64CDD">
              <w:rPr>
                <w:rFonts w:cs="Arial"/>
                <w:spacing w:val="-2"/>
                <w:szCs w:val="22"/>
              </w:rPr>
              <w:t xml:space="preserve">Comprehension </w:t>
            </w:r>
          </w:p>
          <w:p w14:paraId="2362CC6D" w14:textId="77777777" w:rsidR="003121FD" w:rsidRPr="00E64CDD" w:rsidRDefault="003121FD" w:rsidP="001041C1">
            <w:pPr>
              <w:tabs>
                <w:tab w:val="left" w:pos="900"/>
              </w:tabs>
              <w:suppressAutoHyphens/>
              <w:ind w:left="720" w:hanging="720"/>
              <w:rPr>
                <w:rFonts w:cs="Arial"/>
                <w:spacing w:val="-2"/>
                <w:szCs w:val="22"/>
              </w:rPr>
            </w:pPr>
            <w:r>
              <w:rPr>
                <w:rFonts w:cs="Arial"/>
                <w:spacing w:val="-2"/>
                <w:szCs w:val="22"/>
              </w:rPr>
              <w:t>and data analysis</w:t>
            </w:r>
          </w:p>
        </w:tc>
        <w:tc>
          <w:tcPr>
            <w:tcW w:w="1325" w:type="dxa"/>
            <w:tcBorders>
              <w:top w:val="single" w:sz="4" w:space="0" w:color="auto"/>
              <w:left w:val="single" w:sz="4" w:space="0" w:color="auto"/>
              <w:bottom w:val="single" w:sz="4" w:space="0" w:color="auto"/>
              <w:right w:val="single" w:sz="4" w:space="0" w:color="auto"/>
            </w:tcBorders>
            <w:vAlign w:val="center"/>
          </w:tcPr>
          <w:p w14:paraId="20493F4D" w14:textId="77777777" w:rsidR="003121FD" w:rsidRPr="00E64CDD" w:rsidRDefault="003121FD" w:rsidP="001041C1">
            <w:pPr>
              <w:tabs>
                <w:tab w:val="left" w:pos="-720"/>
              </w:tabs>
              <w:suppressAutoHyphens/>
              <w:spacing w:before="80"/>
              <w:ind w:left="720" w:hanging="720"/>
              <w:jc w:val="center"/>
              <w:rPr>
                <w:rFonts w:cs="Arial"/>
                <w:spacing w:val="-2"/>
                <w:szCs w:val="22"/>
              </w:rPr>
            </w:pPr>
            <w:r w:rsidRPr="00E64CDD">
              <w:rPr>
                <w:rFonts w:cs="Arial"/>
                <w:spacing w:val="-2"/>
                <w:szCs w:val="22"/>
              </w:rPr>
              <w:t>2</w:t>
            </w:r>
          </w:p>
        </w:tc>
        <w:tc>
          <w:tcPr>
            <w:tcW w:w="1508" w:type="dxa"/>
            <w:tcBorders>
              <w:top w:val="single" w:sz="4" w:space="0" w:color="auto"/>
              <w:left w:val="single" w:sz="4" w:space="0" w:color="auto"/>
              <w:bottom w:val="single" w:sz="4" w:space="0" w:color="auto"/>
              <w:right w:val="single" w:sz="4" w:space="0" w:color="auto"/>
            </w:tcBorders>
            <w:vAlign w:val="center"/>
          </w:tcPr>
          <w:p w14:paraId="350E2E50" w14:textId="77777777" w:rsidR="003121FD" w:rsidRPr="00E64CDD" w:rsidRDefault="003121FD" w:rsidP="001041C1">
            <w:pPr>
              <w:tabs>
                <w:tab w:val="left" w:pos="-720"/>
              </w:tabs>
              <w:suppressAutoHyphens/>
              <w:spacing w:before="80"/>
              <w:ind w:left="720" w:hanging="720"/>
              <w:jc w:val="center"/>
              <w:rPr>
                <w:rFonts w:cs="Arial"/>
                <w:spacing w:val="-2"/>
                <w:szCs w:val="22"/>
              </w:rPr>
            </w:pPr>
            <w:r w:rsidRPr="00E64CDD">
              <w:rPr>
                <w:rFonts w:cs="Arial"/>
                <w:spacing w:val="-2"/>
                <w:szCs w:val="22"/>
              </w:rPr>
              <w:t>2</w:t>
            </w:r>
          </w:p>
        </w:tc>
        <w:tc>
          <w:tcPr>
            <w:tcW w:w="1509" w:type="dxa"/>
            <w:tcBorders>
              <w:top w:val="single" w:sz="4" w:space="0" w:color="auto"/>
              <w:left w:val="single" w:sz="4" w:space="0" w:color="auto"/>
              <w:bottom w:val="single" w:sz="4" w:space="0" w:color="auto"/>
              <w:right w:val="single" w:sz="4" w:space="0" w:color="auto"/>
            </w:tcBorders>
            <w:vAlign w:val="center"/>
          </w:tcPr>
          <w:p w14:paraId="7C137585" w14:textId="77777777" w:rsidR="003121FD" w:rsidRPr="00E64CDD" w:rsidRDefault="003121FD" w:rsidP="001041C1">
            <w:pPr>
              <w:tabs>
                <w:tab w:val="left" w:pos="-720"/>
              </w:tabs>
              <w:suppressAutoHyphens/>
              <w:spacing w:before="80"/>
              <w:ind w:left="720" w:hanging="720"/>
              <w:jc w:val="center"/>
              <w:rPr>
                <w:rFonts w:cs="Arial"/>
                <w:spacing w:val="-2"/>
                <w:szCs w:val="22"/>
              </w:rPr>
            </w:pPr>
            <w:r>
              <w:rPr>
                <w:rFonts w:cs="Arial"/>
                <w:spacing w:val="-2"/>
                <w:szCs w:val="22"/>
              </w:rPr>
              <w:t>40</w:t>
            </w:r>
          </w:p>
        </w:tc>
        <w:tc>
          <w:tcPr>
            <w:tcW w:w="1508" w:type="dxa"/>
            <w:tcBorders>
              <w:top w:val="single" w:sz="4" w:space="0" w:color="auto"/>
              <w:left w:val="single" w:sz="4" w:space="0" w:color="auto"/>
              <w:bottom w:val="single" w:sz="4" w:space="0" w:color="auto"/>
              <w:right w:val="single" w:sz="4" w:space="0" w:color="auto"/>
            </w:tcBorders>
            <w:vAlign w:val="center"/>
          </w:tcPr>
          <w:p w14:paraId="119073F1" w14:textId="77777777" w:rsidR="003121FD" w:rsidRPr="00E64CDD" w:rsidRDefault="003121FD" w:rsidP="001041C1">
            <w:pPr>
              <w:tabs>
                <w:tab w:val="left" w:pos="-720"/>
              </w:tabs>
              <w:suppressAutoHyphens/>
              <w:spacing w:before="80"/>
              <w:ind w:left="720" w:hanging="720"/>
              <w:jc w:val="center"/>
              <w:rPr>
                <w:rFonts w:cs="Arial"/>
                <w:spacing w:val="-2"/>
                <w:szCs w:val="22"/>
              </w:rPr>
            </w:pPr>
            <w:r w:rsidRPr="00E64CDD">
              <w:rPr>
                <w:rFonts w:cs="Arial"/>
                <w:spacing w:val="-2"/>
                <w:szCs w:val="22"/>
              </w:rPr>
              <w:t>36</w:t>
            </w:r>
          </w:p>
        </w:tc>
        <w:tc>
          <w:tcPr>
            <w:tcW w:w="1509" w:type="dxa"/>
            <w:tcBorders>
              <w:top w:val="single" w:sz="4" w:space="0" w:color="auto"/>
              <w:left w:val="single" w:sz="4" w:space="0" w:color="auto"/>
              <w:bottom w:val="single" w:sz="4" w:space="0" w:color="auto"/>
              <w:right w:val="single" w:sz="4" w:space="0" w:color="auto"/>
            </w:tcBorders>
            <w:vAlign w:val="center"/>
          </w:tcPr>
          <w:p w14:paraId="6DBCAB81" w14:textId="77777777" w:rsidR="003121FD" w:rsidRPr="00E64CDD" w:rsidRDefault="003121FD" w:rsidP="001041C1">
            <w:pPr>
              <w:tabs>
                <w:tab w:val="left" w:pos="-720"/>
              </w:tabs>
              <w:suppressAutoHyphens/>
              <w:spacing w:before="80"/>
              <w:ind w:left="720" w:hanging="720"/>
              <w:jc w:val="center"/>
              <w:rPr>
                <w:rFonts w:cs="Arial"/>
                <w:spacing w:val="-2"/>
                <w:szCs w:val="22"/>
              </w:rPr>
            </w:pPr>
            <w:r w:rsidRPr="00E64CDD">
              <w:rPr>
                <w:rFonts w:cs="Arial"/>
                <w:spacing w:val="-2"/>
                <w:szCs w:val="22"/>
              </w:rPr>
              <w:t>20</w:t>
            </w:r>
          </w:p>
        </w:tc>
      </w:tr>
      <w:tr w:rsidR="003121FD" w:rsidRPr="00E64CDD" w14:paraId="42446F7A" w14:textId="77777777" w:rsidTr="001041C1">
        <w:trPr>
          <w:trHeight w:val="821"/>
          <w:jc w:val="center"/>
        </w:trPr>
        <w:tc>
          <w:tcPr>
            <w:tcW w:w="1976" w:type="dxa"/>
            <w:tcBorders>
              <w:top w:val="single" w:sz="4" w:space="0" w:color="auto"/>
              <w:left w:val="nil"/>
              <w:bottom w:val="nil"/>
              <w:right w:val="nil"/>
            </w:tcBorders>
            <w:vAlign w:val="center"/>
          </w:tcPr>
          <w:p w14:paraId="4AE1A118" w14:textId="77777777" w:rsidR="003121FD" w:rsidRPr="00E64CDD" w:rsidRDefault="003121FD" w:rsidP="001041C1">
            <w:pPr>
              <w:tabs>
                <w:tab w:val="left" w:pos="900"/>
              </w:tabs>
              <w:suppressAutoHyphens/>
              <w:spacing w:before="80"/>
              <w:ind w:left="720" w:hanging="720"/>
              <w:rPr>
                <w:rFonts w:cs="Arial"/>
                <w:spacing w:val="-2"/>
                <w:szCs w:val="22"/>
                <w:highlight w:val="lightGray"/>
              </w:rPr>
            </w:pPr>
          </w:p>
        </w:tc>
        <w:tc>
          <w:tcPr>
            <w:tcW w:w="1325" w:type="dxa"/>
            <w:tcBorders>
              <w:top w:val="single" w:sz="4" w:space="0" w:color="auto"/>
              <w:left w:val="nil"/>
              <w:bottom w:val="nil"/>
              <w:right w:val="nil"/>
            </w:tcBorders>
            <w:vAlign w:val="center"/>
          </w:tcPr>
          <w:p w14:paraId="4CEDE046" w14:textId="77777777" w:rsidR="003121FD" w:rsidRPr="00E64CDD" w:rsidRDefault="003121FD" w:rsidP="001041C1">
            <w:pPr>
              <w:tabs>
                <w:tab w:val="left" w:pos="-720"/>
              </w:tabs>
              <w:suppressAutoHyphens/>
              <w:spacing w:before="80"/>
              <w:ind w:left="720" w:hanging="720"/>
              <w:jc w:val="center"/>
              <w:rPr>
                <w:rFonts w:cs="Arial"/>
                <w:spacing w:val="-2"/>
                <w:szCs w:val="22"/>
              </w:rPr>
            </w:pPr>
          </w:p>
        </w:tc>
        <w:tc>
          <w:tcPr>
            <w:tcW w:w="1508" w:type="dxa"/>
            <w:tcBorders>
              <w:top w:val="single" w:sz="4" w:space="0" w:color="auto"/>
              <w:left w:val="nil"/>
              <w:bottom w:val="nil"/>
              <w:right w:val="nil"/>
            </w:tcBorders>
            <w:vAlign w:val="center"/>
          </w:tcPr>
          <w:p w14:paraId="5CC1AD01" w14:textId="77777777" w:rsidR="003121FD" w:rsidRPr="00E64CDD" w:rsidRDefault="003121FD" w:rsidP="001041C1">
            <w:pPr>
              <w:tabs>
                <w:tab w:val="left" w:pos="-720"/>
              </w:tabs>
              <w:suppressAutoHyphens/>
              <w:spacing w:before="80"/>
              <w:ind w:left="720" w:hanging="720"/>
              <w:jc w:val="center"/>
              <w:rPr>
                <w:rFonts w:cs="Arial"/>
                <w:spacing w:val="-2"/>
                <w:szCs w:val="22"/>
              </w:rPr>
            </w:pPr>
          </w:p>
        </w:tc>
        <w:tc>
          <w:tcPr>
            <w:tcW w:w="1509" w:type="dxa"/>
            <w:tcBorders>
              <w:top w:val="single" w:sz="4" w:space="0" w:color="auto"/>
              <w:left w:val="nil"/>
              <w:bottom w:val="nil"/>
              <w:right w:val="single" w:sz="4" w:space="0" w:color="auto"/>
            </w:tcBorders>
            <w:vAlign w:val="center"/>
          </w:tcPr>
          <w:p w14:paraId="0D16D576" w14:textId="77777777" w:rsidR="003121FD" w:rsidRPr="00E64CDD" w:rsidRDefault="003121FD" w:rsidP="001041C1">
            <w:pPr>
              <w:tabs>
                <w:tab w:val="left" w:pos="-720"/>
              </w:tabs>
              <w:suppressAutoHyphens/>
              <w:ind w:left="720" w:hanging="720"/>
              <w:jc w:val="center"/>
              <w:rPr>
                <w:rFonts w:cs="Arial"/>
                <w:b/>
                <w:bCs/>
                <w:spacing w:val="-2"/>
                <w:szCs w:val="22"/>
              </w:rPr>
            </w:pPr>
            <w:r>
              <w:rPr>
                <w:rFonts w:cs="Arial"/>
                <w:b/>
                <w:bCs/>
                <w:spacing w:val="-2"/>
                <w:szCs w:val="22"/>
              </w:rPr>
              <w:t>Total</w:t>
            </w:r>
          </w:p>
        </w:tc>
        <w:tc>
          <w:tcPr>
            <w:tcW w:w="1508" w:type="dxa"/>
            <w:tcBorders>
              <w:top w:val="single" w:sz="4" w:space="0" w:color="auto"/>
              <w:left w:val="single" w:sz="4" w:space="0" w:color="auto"/>
              <w:bottom w:val="single" w:sz="4" w:space="0" w:color="auto"/>
              <w:right w:val="single" w:sz="4" w:space="0" w:color="auto"/>
            </w:tcBorders>
            <w:shd w:val="clear" w:color="auto" w:fill="auto"/>
            <w:vAlign w:val="center"/>
          </w:tcPr>
          <w:p w14:paraId="4007B807" w14:textId="77777777" w:rsidR="003121FD" w:rsidRPr="00E64CDD" w:rsidRDefault="003121FD" w:rsidP="001041C1">
            <w:pPr>
              <w:tabs>
                <w:tab w:val="left" w:pos="-720"/>
              </w:tabs>
              <w:suppressAutoHyphens/>
              <w:spacing w:before="80"/>
              <w:ind w:left="720" w:hanging="720"/>
              <w:jc w:val="center"/>
              <w:rPr>
                <w:rFonts w:cs="Arial"/>
                <w:spacing w:val="-2"/>
                <w:szCs w:val="22"/>
                <w:highlight w:val="lightGray"/>
              </w:rPr>
            </w:pPr>
            <w:r w:rsidRPr="00396B78">
              <w:rPr>
                <w:rFonts w:cs="Arial"/>
                <w:spacing w:val="-2"/>
                <w:szCs w:val="22"/>
              </w:rPr>
              <w:t>180</w:t>
            </w:r>
          </w:p>
        </w:tc>
        <w:tc>
          <w:tcPr>
            <w:tcW w:w="1509" w:type="dxa"/>
            <w:tcBorders>
              <w:top w:val="single" w:sz="4" w:space="0" w:color="auto"/>
              <w:left w:val="single" w:sz="4" w:space="0" w:color="auto"/>
              <w:bottom w:val="single" w:sz="4" w:space="0" w:color="auto"/>
            </w:tcBorders>
            <w:vAlign w:val="center"/>
          </w:tcPr>
          <w:p w14:paraId="032BCC2C" w14:textId="77777777" w:rsidR="003121FD" w:rsidRPr="00E64CDD" w:rsidRDefault="003121FD" w:rsidP="001041C1">
            <w:pPr>
              <w:tabs>
                <w:tab w:val="left" w:pos="-720"/>
              </w:tabs>
              <w:suppressAutoHyphens/>
              <w:spacing w:before="80"/>
              <w:ind w:left="720" w:hanging="720"/>
              <w:jc w:val="center"/>
              <w:rPr>
                <w:rFonts w:cs="Arial"/>
                <w:spacing w:val="-2"/>
                <w:szCs w:val="22"/>
                <w:highlight w:val="lightGray"/>
              </w:rPr>
            </w:pPr>
            <w:r w:rsidRPr="00E64CDD">
              <w:rPr>
                <w:rFonts w:cs="Arial"/>
                <w:spacing w:val="-2"/>
                <w:szCs w:val="22"/>
              </w:rPr>
              <w:t>100</w:t>
            </w:r>
          </w:p>
        </w:tc>
      </w:tr>
    </w:tbl>
    <w:p w14:paraId="56757DB4" w14:textId="77777777" w:rsidR="003121FD" w:rsidRDefault="003121FD" w:rsidP="003121FD">
      <w:pPr>
        <w:ind w:left="720" w:hanging="720"/>
        <w:rPr>
          <w:rFonts w:cs="Arial"/>
          <w:b/>
          <w:bCs/>
          <w:sz w:val="28"/>
          <w:szCs w:val="28"/>
        </w:rPr>
      </w:pPr>
    </w:p>
    <w:p w14:paraId="74643FD3" w14:textId="77777777" w:rsidR="003121FD" w:rsidRPr="00E64CDD" w:rsidRDefault="003121FD" w:rsidP="003121FD">
      <w:pPr>
        <w:suppressAutoHyphens/>
        <w:ind w:left="720" w:hanging="720"/>
        <w:rPr>
          <w:rFonts w:cs="Arial"/>
          <w:spacing w:val="-2"/>
          <w:szCs w:val="22"/>
        </w:rPr>
      </w:pPr>
    </w:p>
    <w:p w14:paraId="44F16EE6" w14:textId="77777777" w:rsidR="003121FD" w:rsidRPr="00E64CDD" w:rsidRDefault="003121FD" w:rsidP="003121FD">
      <w:pPr>
        <w:ind w:left="720" w:hanging="720"/>
        <w:rPr>
          <w:rFonts w:cs="Arial"/>
          <w:b/>
          <w:bCs/>
          <w:sz w:val="28"/>
          <w:szCs w:val="28"/>
        </w:rPr>
      </w:pPr>
      <w:r w:rsidRPr="00E64CDD">
        <w:rPr>
          <w:rFonts w:cs="Arial"/>
          <w:b/>
          <w:bCs/>
          <w:sz w:val="28"/>
          <w:szCs w:val="28"/>
        </w:rPr>
        <w:t>Instructions to candidates</w:t>
      </w:r>
    </w:p>
    <w:p w14:paraId="7D384119" w14:textId="77777777" w:rsidR="003121FD" w:rsidRPr="00E64CDD" w:rsidRDefault="003121FD" w:rsidP="003121FD">
      <w:pPr>
        <w:suppressAutoHyphens/>
        <w:ind w:left="720" w:hanging="720"/>
        <w:rPr>
          <w:rFonts w:cs="Arial"/>
          <w:spacing w:val="-2"/>
          <w:szCs w:val="22"/>
        </w:rPr>
      </w:pPr>
    </w:p>
    <w:p w14:paraId="72264A39" w14:textId="77777777" w:rsidR="003121FD" w:rsidRPr="00C85181" w:rsidRDefault="003121FD" w:rsidP="003121FD">
      <w:pPr>
        <w:pStyle w:val="ListParagraph"/>
        <w:numPr>
          <w:ilvl w:val="0"/>
          <w:numId w:val="6"/>
        </w:numPr>
        <w:suppressAutoHyphens/>
        <w:ind w:hanging="720"/>
        <w:rPr>
          <w:i/>
          <w:iCs/>
          <w:spacing w:val="-2"/>
        </w:rPr>
      </w:pPr>
      <w:r w:rsidRPr="00C85181">
        <w:rPr>
          <w:spacing w:val="-2"/>
        </w:rPr>
        <w:t xml:space="preserve">The rules for the conduct of Western Australian external examinations are detailed in the </w:t>
      </w:r>
      <w:r w:rsidRPr="00C85181">
        <w:rPr>
          <w:i/>
          <w:iCs/>
          <w:spacing w:val="-2"/>
        </w:rPr>
        <w:t>Y</w:t>
      </w:r>
      <w:r>
        <w:rPr>
          <w:i/>
          <w:iCs/>
          <w:spacing w:val="-2"/>
        </w:rPr>
        <w:t>ear 11 Information Handbook 2017</w:t>
      </w:r>
      <w:r w:rsidRPr="00C85181">
        <w:rPr>
          <w:i/>
          <w:iCs/>
          <w:spacing w:val="-2"/>
        </w:rPr>
        <w:t xml:space="preserve">.  </w:t>
      </w:r>
      <w:r w:rsidRPr="00C85181">
        <w:rPr>
          <w:spacing w:val="-2"/>
        </w:rPr>
        <w:t>Sitting this examination implies that you agree to abide by these rules.</w:t>
      </w:r>
    </w:p>
    <w:p w14:paraId="41FA6D82" w14:textId="77777777" w:rsidR="003121FD" w:rsidRPr="00E64CDD" w:rsidRDefault="003121FD" w:rsidP="003121FD">
      <w:pPr>
        <w:suppressAutoHyphens/>
        <w:ind w:left="720" w:hanging="720"/>
        <w:rPr>
          <w:rFonts w:cs="Arial"/>
          <w:spacing w:val="-2"/>
          <w:szCs w:val="22"/>
        </w:rPr>
      </w:pPr>
    </w:p>
    <w:p w14:paraId="3F47F75B" w14:textId="77777777" w:rsidR="003121FD" w:rsidRPr="00C85181" w:rsidRDefault="003121FD" w:rsidP="003121FD">
      <w:pPr>
        <w:pStyle w:val="ListParagraph"/>
        <w:numPr>
          <w:ilvl w:val="0"/>
          <w:numId w:val="6"/>
        </w:numPr>
        <w:suppressAutoHyphens/>
        <w:ind w:hanging="720"/>
        <w:rPr>
          <w:spacing w:val="-2"/>
        </w:rPr>
      </w:pPr>
      <w:r w:rsidRPr="00C85181">
        <w:rPr>
          <w:spacing w:val="-2"/>
        </w:rPr>
        <w:t xml:space="preserve">Write </w:t>
      </w:r>
      <w:r>
        <w:rPr>
          <w:spacing w:val="-2"/>
        </w:rPr>
        <w:t xml:space="preserve">your </w:t>
      </w:r>
      <w:r w:rsidRPr="00C85181">
        <w:rPr>
          <w:spacing w:val="-2"/>
        </w:rPr>
        <w:t>answers in this Question/Answer Booklet.</w:t>
      </w:r>
    </w:p>
    <w:p w14:paraId="46E943D0" w14:textId="77777777" w:rsidR="003121FD" w:rsidRDefault="003121FD" w:rsidP="003121FD">
      <w:pPr>
        <w:suppressAutoHyphens/>
        <w:ind w:left="720" w:hanging="720"/>
        <w:rPr>
          <w:rFonts w:cs="Arial"/>
          <w:spacing w:val="-2"/>
          <w:szCs w:val="22"/>
        </w:rPr>
      </w:pPr>
    </w:p>
    <w:p w14:paraId="7DDB4FA9" w14:textId="77777777" w:rsidR="003121FD" w:rsidRPr="00C85181" w:rsidRDefault="003121FD" w:rsidP="003121FD">
      <w:pPr>
        <w:pStyle w:val="ListParagraph"/>
        <w:numPr>
          <w:ilvl w:val="0"/>
          <w:numId w:val="6"/>
        </w:numPr>
        <w:suppressAutoHyphens/>
        <w:ind w:hanging="720"/>
        <w:rPr>
          <w:spacing w:val="-2"/>
        </w:rPr>
      </w:pPr>
      <w:r w:rsidRPr="00C85181">
        <w:rPr>
          <w:spacing w:val="-2"/>
        </w:rPr>
        <w:t xml:space="preserve">When calculating numerical answers, show your working or reasoning clearly. Give final answers to </w:t>
      </w:r>
      <w:r w:rsidRPr="00C85181">
        <w:rPr>
          <w:b/>
          <w:spacing w:val="-2"/>
        </w:rPr>
        <w:t>three</w:t>
      </w:r>
      <w:r w:rsidRPr="00C85181">
        <w:rPr>
          <w:spacing w:val="-2"/>
        </w:rPr>
        <w:t xml:space="preserve"> significant figures and include appropriate units where applicable.</w:t>
      </w:r>
    </w:p>
    <w:p w14:paraId="618C0313" w14:textId="77777777" w:rsidR="003121FD" w:rsidRDefault="003121FD" w:rsidP="003121FD">
      <w:pPr>
        <w:suppressAutoHyphens/>
        <w:ind w:left="720" w:hanging="720"/>
        <w:rPr>
          <w:rFonts w:cs="Arial"/>
          <w:spacing w:val="-2"/>
          <w:szCs w:val="22"/>
        </w:rPr>
      </w:pPr>
    </w:p>
    <w:p w14:paraId="535ED355" w14:textId="77777777" w:rsidR="003121FD" w:rsidRDefault="003121FD" w:rsidP="003121FD">
      <w:pPr>
        <w:suppressAutoHyphens/>
        <w:ind w:left="720" w:hanging="720"/>
        <w:rPr>
          <w:rFonts w:cs="Arial"/>
          <w:spacing w:val="-2"/>
          <w:szCs w:val="22"/>
        </w:rPr>
      </w:pPr>
      <w:r>
        <w:rPr>
          <w:rFonts w:cs="Arial"/>
          <w:spacing w:val="-2"/>
          <w:szCs w:val="22"/>
        </w:rPr>
        <w:tab/>
        <w:t xml:space="preserve">When estimating numerical answers, show your working or reasoning clearly. Give final answers to a maximum of </w:t>
      </w:r>
      <w:r w:rsidRPr="00C85181">
        <w:rPr>
          <w:rFonts w:cs="Arial"/>
          <w:b/>
          <w:spacing w:val="-2"/>
          <w:szCs w:val="22"/>
        </w:rPr>
        <w:t>two</w:t>
      </w:r>
      <w:r>
        <w:rPr>
          <w:rFonts w:cs="Arial"/>
          <w:spacing w:val="-2"/>
          <w:szCs w:val="22"/>
        </w:rPr>
        <w:t xml:space="preserve"> significant figures and include appropriate units where applicable.</w:t>
      </w:r>
      <w:r w:rsidRPr="00E64CDD">
        <w:rPr>
          <w:rFonts w:cs="Arial"/>
          <w:spacing w:val="-2"/>
          <w:szCs w:val="22"/>
        </w:rPr>
        <w:t xml:space="preserve">  </w:t>
      </w:r>
    </w:p>
    <w:p w14:paraId="77DE3F23" w14:textId="77777777" w:rsidR="003121FD" w:rsidRPr="00E64CDD" w:rsidRDefault="003121FD" w:rsidP="003121FD">
      <w:pPr>
        <w:suppressAutoHyphens/>
        <w:ind w:hanging="720"/>
        <w:rPr>
          <w:rFonts w:cs="Arial"/>
          <w:spacing w:val="-2"/>
          <w:szCs w:val="22"/>
        </w:rPr>
      </w:pPr>
    </w:p>
    <w:p w14:paraId="24292B0F" w14:textId="77777777" w:rsidR="003121FD" w:rsidRPr="00C85181" w:rsidRDefault="003121FD" w:rsidP="003121FD">
      <w:pPr>
        <w:pStyle w:val="ListParagraph"/>
        <w:numPr>
          <w:ilvl w:val="0"/>
          <w:numId w:val="6"/>
        </w:numPr>
        <w:suppressAutoHyphens/>
        <w:ind w:hanging="720"/>
        <w:rPr>
          <w:spacing w:val="-2"/>
        </w:rPr>
      </w:pPr>
      <w:r w:rsidRPr="00C85181">
        <w:rPr>
          <w:spacing w:val="-2"/>
        </w:rPr>
        <w:t>You must be careful to confine your responses to the specific questions asked and follow any instructions that are specific to a particular question.</w:t>
      </w:r>
    </w:p>
    <w:p w14:paraId="5A65B657" w14:textId="77777777" w:rsidR="003121FD" w:rsidRPr="00E64CDD" w:rsidRDefault="003121FD" w:rsidP="003121FD">
      <w:pPr>
        <w:suppressAutoHyphens/>
        <w:rPr>
          <w:rFonts w:cs="Arial"/>
          <w:spacing w:val="-2"/>
          <w:szCs w:val="22"/>
        </w:rPr>
      </w:pPr>
    </w:p>
    <w:p w14:paraId="0B1103EC" w14:textId="77777777" w:rsidR="003121FD" w:rsidRPr="00C85181" w:rsidRDefault="003121FD" w:rsidP="003121FD">
      <w:pPr>
        <w:pStyle w:val="ListParagraph"/>
        <w:numPr>
          <w:ilvl w:val="0"/>
          <w:numId w:val="6"/>
        </w:numPr>
        <w:suppressAutoHyphens/>
        <w:ind w:hanging="720"/>
        <w:rPr>
          <w:spacing w:val="-2"/>
        </w:rPr>
      </w:pPr>
      <w:r w:rsidRPr="00C85181">
        <w:rPr>
          <w:spacing w:val="-2"/>
        </w:rPr>
        <w:t xml:space="preserve">Spare pages are included at the end of this booklet.  They can be used for planning your responses and/or as additional space if required to continue an answer. </w:t>
      </w:r>
    </w:p>
    <w:p w14:paraId="26D01FD2" w14:textId="77777777" w:rsidR="003121FD" w:rsidRPr="00E64CDD" w:rsidRDefault="003121FD" w:rsidP="003121FD">
      <w:pPr>
        <w:numPr>
          <w:ilvl w:val="1"/>
          <w:numId w:val="2"/>
        </w:numPr>
        <w:tabs>
          <w:tab w:val="num" w:pos="1080"/>
        </w:tabs>
        <w:suppressAutoHyphens/>
        <w:ind w:left="1080" w:hanging="371"/>
        <w:rPr>
          <w:rFonts w:cs="Arial"/>
          <w:spacing w:val="-2"/>
          <w:szCs w:val="22"/>
        </w:rPr>
      </w:pPr>
      <w:r w:rsidRPr="00E64CDD">
        <w:rPr>
          <w:rFonts w:cs="Arial"/>
          <w:spacing w:val="-2"/>
          <w:szCs w:val="22"/>
        </w:rPr>
        <w:t>Planning: If you use the spare pages for planning, indicate this clearly.</w:t>
      </w:r>
    </w:p>
    <w:p w14:paraId="19617FC7" w14:textId="77777777" w:rsidR="003121FD" w:rsidRPr="00E64CDD" w:rsidRDefault="003121FD" w:rsidP="003121FD">
      <w:pPr>
        <w:numPr>
          <w:ilvl w:val="1"/>
          <w:numId w:val="2"/>
        </w:numPr>
        <w:tabs>
          <w:tab w:val="num" w:pos="1080"/>
        </w:tabs>
        <w:suppressAutoHyphens/>
        <w:ind w:left="1080" w:hanging="371"/>
        <w:rPr>
          <w:rFonts w:cs="Arial"/>
          <w:spacing w:val="-2"/>
          <w:szCs w:val="22"/>
        </w:rPr>
      </w:pPr>
      <w:r w:rsidRPr="00E64CDD">
        <w:rPr>
          <w:rFonts w:cs="Arial"/>
          <w:spacing w:val="-2"/>
          <w:szCs w:val="22"/>
        </w:rPr>
        <w:t>Continuing an answer:  If you need to use the space to continue an answer, indicate in the original answer space where the answer is continued, i.e. give the page number.  Refer to the question(s) where you are continuing your work.</w:t>
      </w:r>
    </w:p>
    <w:p w14:paraId="4C6FA984" w14:textId="77777777" w:rsidR="003121FD" w:rsidRPr="00E64CDD" w:rsidRDefault="003121FD" w:rsidP="003121FD">
      <w:pPr>
        <w:ind w:left="720" w:hanging="720"/>
        <w:rPr>
          <w:rFonts w:cs="Arial"/>
          <w:b/>
          <w:bCs/>
          <w:szCs w:val="22"/>
        </w:rPr>
      </w:pPr>
    </w:p>
    <w:p w14:paraId="72C71DF1" w14:textId="77777777" w:rsidR="003121FD" w:rsidRPr="00E64CDD" w:rsidRDefault="003121FD" w:rsidP="003121FD">
      <w:pPr>
        <w:ind w:left="720" w:hanging="720"/>
        <w:rPr>
          <w:rFonts w:cs="Arial"/>
          <w:b/>
          <w:bCs/>
          <w:szCs w:val="22"/>
        </w:rPr>
      </w:pPr>
    </w:p>
    <w:p w14:paraId="5BD4A374" w14:textId="77777777" w:rsidR="003121FD" w:rsidRPr="00E64CDD" w:rsidRDefault="003121FD" w:rsidP="003121FD">
      <w:pPr>
        <w:tabs>
          <w:tab w:val="right" w:pos="9356"/>
        </w:tabs>
        <w:ind w:left="567" w:hanging="567"/>
        <w:rPr>
          <w:rFonts w:cs="Arial"/>
          <w:b/>
          <w:bCs/>
          <w:szCs w:val="22"/>
        </w:rPr>
      </w:pPr>
      <w:r w:rsidRPr="00E64CDD">
        <w:rPr>
          <w:rFonts w:cs="Arial"/>
          <w:b/>
          <w:bCs/>
          <w:szCs w:val="22"/>
        </w:rPr>
        <w:br w:type="page"/>
      </w:r>
      <w:r w:rsidRPr="00E64CDD">
        <w:rPr>
          <w:rFonts w:cs="Arial"/>
          <w:b/>
          <w:bCs/>
          <w:szCs w:val="22"/>
        </w:rPr>
        <w:lastRenderedPageBreak/>
        <w:t>Section One:  Short response</w:t>
      </w:r>
      <w:r w:rsidRPr="00E64CDD">
        <w:rPr>
          <w:rFonts w:cs="Arial"/>
          <w:b/>
          <w:bCs/>
          <w:szCs w:val="22"/>
        </w:rPr>
        <w:tab/>
        <w:t>30% (54 Marks)</w:t>
      </w:r>
    </w:p>
    <w:p w14:paraId="078F918E" w14:textId="77777777" w:rsidR="003121FD" w:rsidRPr="00E64CDD" w:rsidRDefault="003121FD" w:rsidP="003121FD">
      <w:pPr>
        <w:tabs>
          <w:tab w:val="right" w:pos="9356"/>
        </w:tabs>
        <w:ind w:left="567" w:hanging="567"/>
        <w:rPr>
          <w:rFonts w:cs="Arial"/>
          <w:szCs w:val="22"/>
        </w:rPr>
      </w:pPr>
    </w:p>
    <w:p w14:paraId="29CFA418" w14:textId="77777777" w:rsidR="003121FD" w:rsidRDefault="003121FD" w:rsidP="003121FD">
      <w:pPr>
        <w:tabs>
          <w:tab w:val="right" w:pos="9356"/>
        </w:tabs>
        <w:ind w:left="567" w:hanging="567"/>
        <w:rPr>
          <w:rFonts w:cs="Arial"/>
          <w:bCs/>
          <w:szCs w:val="22"/>
        </w:rPr>
      </w:pPr>
      <w:r w:rsidRPr="00E64CDD">
        <w:rPr>
          <w:rFonts w:cs="Arial"/>
          <w:szCs w:val="22"/>
        </w:rPr>
        <w:t xml:space="preserve">This section has </w:t>
      </w:r>
      <w:r>
        <w:rPr>
          <w:rFonts w:cs="Arial"/>
          <w:b/>
          <w:szCs w:val="22"/>
        </w:rPr>
        <w:t>###</w:t>
      </w:r>
      <w:r w:rsidRPr="007F5945">
        <w:rPr>
          <w:rFonts w:cs="Arial"/>
          <w:szCs w:val="22"/>
        </w:rPr>
        <w:t xml:space="preserve"> </w:t>
      </w:r>
      <w:r w:rsidRPr="007F5945">
        <w:rPr>
          <w:rFonts w:cs="Arial"/>
          <w:b/>
          <w:szCs w:val="22"/>
        </w:rPr>
        <w:t>(</w:t>
      </w:r>
      <w:r>
        <w:rPr>
          <w:rFonts w:cs="Arial"/>
          <w:b/>
          <w:bCs/>
          <w:szCs w:val="22"/>
        </w:rPr>
        <w:t>##</w:t>
      </w:r>
      <w:r w:rsidRPr="007F5945">
        <w:rPr>
          <w:rFonts w:cs="Arial"/>
          <w:b/>
          <w:bCs/>
          <w:szCs w:val="22"/>
        </w:rPr>
        <w:t>)</w:t>
      </w:r>
      <w:r w:rsidRPr="00E64CDD">
        <w:rPr>
          <w:rFonts w:cs="Arial"/>
          <w:szCs w:val="22"/>
        </w:rPr>
        <w:t xml:space="preserve"> questions.  Answer </w:t>
      </w:r>
      <w:r w:rsidRPr="00E64CDD">
        <w:rPr>
          <w:rFonts w:cs="Arial"/>
          <w:b/>
          <w:bCs/>
          <w:szCs w:val="22"/>
        </w:rPr>
        <w:t xml:space="preserve">all </w:t>
      </w:r>
      <w:r w:rsidRPr="00E64CDD">
        <w:rPr>
          <w:rFonts w:cs="Arial"/>
          <w:szCs w:val="22"/>
        </w:rPr>
        <w:t xml:space="preserve">questions. </w:t>
      </w:r>
      <w:r w:rsidRPr="00E64CDD">
        <w:rPr>
          <w:rFonts w:cs="Arial"/>
          <w:bCs/>
          <w:szCs w:val="22"/>
        </w:rPr>
        <w:t xml:space="preserve">Write your answers in the space </w:t>
      </w:r>
    </w:p>
    <w:p w14:paraId="1DD6E657" w14:textId="77777777" w:rsidR="003121FD" w:rsidRPr="00E64CDD" w:rsidRDefault="003121FD" w:rsidP="003121FD">
      <w:pPr>
        <w:tabs>
          <w:tab w:val="right" w:pos="9356"/>
        </w:tabs>
        <w:ind w:left="567" w:hanging="567"/>
        <w:rPr>
          <w:rFonts w:cs="Arial"/>
          <w:szCs w:val="22"/>
        </w:rPr>
      </w:pPr>
      <w:r w:rsidRPr="00E64CDD">
        <w:rPr>
          <w:rFonts w:cs="Arial"/>
          <w:bCs/>
          <w:szCs w:val="22"/>
        </w:rPr>
        <w:t xml:space="preserve">provided. </w:t>
      </w:r>
      <w:r w:rsidRPr="00E64CDD">
        <w:rPr>
          <w:rFonts w:cs="Arial"/>
          <w:szCs w:val="22"/>
        </w:rPr>
        <w:t>Suggested working time for this s</w:t>
      </w:r>
      <w:r>
        <w:rPr>
          <w:rFonts w:cs="Arial"/>
          <w:szCs w:val="22"/>
        </w:rPr>
        <w:t>ection is 50</w:t>
      </w:r>
      <w:r w:rsidRPr="00E64CDD">
        <w:rPr>
          <w:rFonts w:cs="Arial"/>
          <w:szCs w:val="22"/>
        </w:rPr>
        <w:t xml:space="preserve"> minutes.</w:t>
      </w:r>
    </w:p>
    <w:p w14:paraId="584F653B" w14:textId="77777777" w:rsidR="003121FD" w:rsidRPr="00E64CDD" w:rsidRDefault="003121FD" w:rsidP="003121FD">
      <w:pPr>
        <w:pBdr>
          <w:bottom w:val="single" w:sz="4" w:space="1" w:color="auto"/>
        </w:pBdr>
        <w:tabs>
          <w:tab w:val="right" w:pos="9356"/>
        </w:tabs>
        <w:autoSpaceDE w:val="0"/>
        <w:autoSpaceDN w:val="0"/>
        <w:adjustRightInd w:val="0"/>
        <w:ind w:left="567" w:hanging="567"/>
        <w:rPr>
          <w:rFonts w:cs="Arial"/>
          <w:szCs w:val="22"/>
        </w:rPr>
      </w:pPr>
    </w:p>
    <w:p w14:paraId="78EB692A" w14:textId="77777777" w:rsidR="003121FD" w:rsidRPr="00E64CDD" w:rsidRDefault="003121FD" w:rsidP="003121FD">
      <w:pPr>
        <w:tabs>
          <w:tab w:val="right" w:pos="9356"/>
        </w:tabs>
        <w:ind w:left="567" w:hanging="567"/>
        <w:rPr>
          <w:rFonts w:cs="Arial"/>
          <w:szCs w:val="22"/>
        </w:rPr>
      </w:pPr>
    </w:p>
    <w:p w14:paraId="7A2E5D33" w14:textId="77777777" w:rsidR="003121FD" w:rsidRDefault="003121FD" w:rsidP="003121FD">
      <w:pPr>
        <w:tabs>
          <w:tab w:val="left" w:pos="8647"/>
          <w:tab w:val="right" w:pos="9356"/>
        </w:tabs>
        <w:spacing w:after="120"/>
        <w:ind w:left="567" w:hanging="567"/>
        <w:rPr>
          <w:rFonts w:cs="Arial"/>
          <w:b/>
          <w:bCs/>
          <w:szCs w:val="22"/>
        </w:rPr>
      </w:pPr>
      <w:r w:rsidRPr="001C17F7">
        <w:rPr>
          <w:rFonts w:cs="Arial"/>
          <w:b/>
          <w:bCs/>
          <w:szCs w:val="22"/>
        </w:rPr>
        <w:t>Question 1</w:t>
      </w:r>
      <w:r w:rsidR="00B274D9">
        <w:rPr>
          <w:rFonts w:cs="Arial"/>
          <w:b/>
          <w:bCs/>
          <w:szCs w:val="22"/>
        </w:rPr>
        <w:tab/>
        <w:t>(5</w:t>
      </w:r>
      <w:r>
        <w:rPr>
          <w:rFonts w:cs="Arial"/>
          <w:b/>
          <w:bCs/>
          <w:szCs w:val="22"/>
        </w:rPr>
        <w:t xml:space="preserve"> marks)</w:t>
      </w:r>
    </w:p>
    <w:p w14:paraId="5FBA71ED" w14:textId="77777777" w:rsidR="00D95942" w:rsidRDefault="00D95942" w:rsidP="00D95942">
      <w:pPr>
        <w:rPr>
          <w:rFonts w:cs="Arial"/>
        </w:rPr>
      </w:pPr>
      <w:r>
        <w:rPr>
          <w:rFonts w:cs="Arial"/>
        </w:rPr>
        <w:t>The acoustic performance of a room is partly determined by its ‘reverberation time’. This is calculated as the time taken for a sound in a room to decay (or reduce) by a certain loudness (</w:t>
      </w:r>
      <w:proofErr w:type="spellStart"/>
      <w:r>
        <w:rPr>
          <w:rFonts w:cs="Arial"/>
        </w:rPr>
        <w:t>eg</w:t>
      </w:r>
      <w:proofErr w:type="spellEnd"/>
      <w:r>
        <w:rPr>
          <w:rFonts w:cs="Arial"/>
        </w:rPr>
        <w:t xml:space="preserve"> – 60 dB). </w:t>
      </w:r>
    </w:p>
    <w:p w14:paraId="0EB16971" w14:textId="77777777" w:rsidR="00D95942" w:rsidRDefault="00D95942" w:rsidP="00D95942">
      <w:pPr>
        <w:rPr>
          <w:rFonts w:cs="Arial"/>
        </w:rPr>
      </w:pPr>
    </w:p>
    <w:p w14:paraId="4726CD72" w14:textId="77777777" w:rsidR="00D95942" w:rsidRDefault="00D95942" w:rsidP="00D95942">
      <w:pPr>
        <w:rPr>
          <w:rFonts w:cs="Arial"/>
        </w:rPr>
      </w:pPr>
      <w:r>
        <w:rPr>
          <w:rFonts w:cs="Arial"/>
        </w:rPr>
        <w:t xml:space="preserve">When a sound is produced, the observer first hears the ‘direct sound’ travelling directly from the sound source. The next category of sounds heard are ‘single-reflected sounds’; </w:t>
      </w:r>
      <w:proofErr w:type="spellStart"/>
      <w:r>
        <w:rPr>
          <w:rFonts w:cs="Arial"/>
        </w:rPr>
        <w:t>ie</w:t>
      </w:r>
      <w:proofErr w:type="spellEnd"/>
      <w:r>
        <w:rPr>
          <w:rFonts w:cs="Arial"/>
        </w:rPr>
        <w:t xml:space="preserve"> – sounds that reflect off only one surface in the room. Lastly, the final sounds heard by an observer from a sound source in an acoustic space are ‘multiple-reflected sounds’; </w:t>
      </w:r>
      <w:proofErr w:type="spellStart"/>
      <w:r>
        <w:rPr>
          <w:rFonts w:cs="Arial"/>
        </w:rPr>
        <w:t>ie</w:t>
      </w:r>
      <w:proofErr w:type="spellEnd"/>
      <w:r>
        <w:rPr>
          <w:rFonts w:cs="Arial"/>
        </w:rPr>
        <w:t xml:space="preserve"> – sounds that reflect off two or more surfaces in the room. </w:t>
      </w:r>
    </w:p>
    <w:p w14:paraId="36A46D80" w14:textId="77777777" w:rsidR="00D95942" w:rsidRDefault="00D95942" w:rsidP="00D95942">
      <w:pPr>
        <w:rPr>
          <w:rFonts w:cs="Arial"/>
        </w:rPr>
      </w:pPr>
    </w:p>
    <w:p w14:paraId="5D098E3B" w14:textId="77777777" w:rsidR="00D95942" w:rsidRDefault="00D95942" w:rsidP="0075689C">
      <w:pPr>
        <w:pStyle w:val="ListParagraph"/>
        <w:numPr>
          <w:ilvl w:val="1"/>
          <w:numId w:val="6"/>
        </w:numPr>
        <w:ind w:left="709" w:hanging="709"/>
      </w:pPr>
      <w:r>
        <w:t xml:space="preserve">On the diagram below, a room is shown with a sound source ‘S’ and an observer ‘O’. The ‘direct sound’ path is shown. Draw a path showing a ‘single-reflected sound’; and another path showing a ‘multiple-reflected sound’. </w:t>
      </w:r>
    </w:p>
    <w:p w14:paraId="52A25941" w14:textId="77777777" w:rsidR="00D95942" w:rsidRDefault="00D95942" w:rsidP="00D95942">
      <w:pPr>
        <w:pStyle w:val="ListParagraph"/>
        <w:ind w:left="284" w:firstLine="0"/>
        <w:jc w:val="right"/>
      </w:pPr>
      <w:r>
        <w:t>(2)</w:t>
      </w:r>
    </w:p>
    <w:p w14:paraId="3946FB10" w14:textId="77777777" w:rsidR="00D95942" w:rsidRDefault="00D95942" w:rsidP="00D95942">
      <w:pPr>
        <w:pStyle w:val="ListParagraph"/>
        <w:ind w:left="284" w:firstLine="0"/>
        <w:jc w:val="right"/>
      </w:pPr>
    </w:p>
    <w:p w14:paraId="731A7697" w14:textId="77777777" w:rsidR="00D95942" w:rsidRPr="00181BF3" w:rsidRDefault="00D95942" w:rsidP="00D95942">
      <w:r>
        <w:rPr>
          <w:noProof/>
        </w:rPr>
        <mc:AlternateContent>
          <mc:Choice Requires="wps">
            <w:drawing>
              <wp:anchor distT="0" distB="0" distL="114300" distR="114300" simplePos="0" relativeHeight="251885568" behindDoc="0" locked="0" layoutInCell="1" allowOverlap="1" wp14:anchorId="72684577" wp14:editId="253DE4C9">
                <wp:simplePos x="0" y="0"/>
                <wp:positionH relativeFrom="column">
                  <wp:posOffset>3200400</wp:posOffset>
                </wp:positionH>
                <wp:positionV relativeFrom="paragraph">
                  <wp:posOffset>142240</wp:posOffset>
                </wp:positionV>
                <wp:extent cx="2397760" cy="822960"/>
                <wp:effectExtent l="38100" t="0" r="21590" b="72390"/>
                <wp:wrapNone/>
                <wp:docPr id="28" name="Straight Arrow Connector 28"/>
                <wp:cNvGraphicFramePr/>
                <a:graphic xmlns:a="http://schemas.openxmlformats.org/drawingml/2006/main">
                  <a:graphicData uri="http://schemas.microsoft.com/office/word/2010/wordprocessingShape">
                    <wps:wsp>
                      <wps:cNvCnPr/>
                      <wps:spPr>
                        <a:xfrm flipH="1">
                          <a:off x="0" y="0"/>
                          <a:ext cx="2397760" cy="8229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81C5398" id="_x0000_t32" coordsize="21600,21600" o:spt="32" o:oned="t" path="m,l21600,21600e" filled="f">
                <v:path arrowok="t" fillok="f" o:connecttype="none"/>
                <o:lock v:ext="edit" shapetype="t"/>
              </v:shapetype>
              <v:shape id="Straight Arrow Connector 28" o:spid="_x0000_s1026" type="#_x0000_t32" style="position:absolute;margin-left:252pt;margin-top:11.2pt;width:188.8pt;height:64.8pt;flip:x;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" strokecolor="red" strokeweight=".5pt">
                <v:stroke endarrow="block" joinstyle="miter"/>
              </v:shape>
            </w:pict>
          </mc:Fallback>
        </mc:AlternateContent>
      </w:r>
      <w:r>
        <w:rPr>
          <w:noProof/>
        </w:rPr>
        <mc:AlternateContent>
          <mc:Choice Requires="wps">
            <w:drawing>
              <wp:anchor distT="0" distB="0" distL="114300" distR="114300" simplePos="0" relativeHeight="251884544" behindDoc="0" locked="0" layoutInCell="1" allowOverlap="1" wp14:anchorId="527EC4EA" wp14:editId="6455334D">
                <wp:simplePos x="0" y="0"/>
                <wp:positionH relativeFrom="column">
                  <wp:posOffset>5029200</wp:posOffset>
                </wp:positionH>
                <wp:positionV relativeFrom="paragraph">
                  <wp:posOffset>44450</wp:posOffset>
                </wp:positionV>
                <wp:extent cx="568960" cy="97790"/>
                <wp:effectExtent l="0" t="0" r="21590" b="35560"/>
                <wp:wrapNone/>
                <wp:docPr id="26" name="Straight Connector 26"/>
                <wp:cNvGraphicFramePr/>
                <a:graphic xmlns:a="http://schemas.openxmlformats.org/drawingml/2006/main">
                  <a:graphicData uri="http://schemas.microsoft.com/office/word/2010/wordprocessingShape">
                    <wps:wsp>
                      <wps:cNvCnPr/>
                      <wps:spPr>
                        <a:xfrm>
                          <a:off x="0" y="0"/>
                          <a:ext cx="568960" cy="9779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E5C92E" id="Straight Connector 26" o:spid="_x0000_s1026" style="position:absolute;z-index:251884544;visibility:visible;mso-wrap-style:square;mso-wrap-distance-left:9pt;mso-wrap-distance-top:0;mso-wrap-distance-right:9pt;mso-wrap-distance-bottom:0;mso-position-horizontal:absolute;mso-position-horizontal-relative:text;mso-position-vertical:absolute;mso-position-vertical-relative:text" from="396pt,3.5pt" to="440.8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" strokecolor="red" strokeweight=".5pt">
                <v:stroke joinstyle="miter"/>
              </v:line>
            </w:pict>
          </mc:Fallback>
        </mc:AlternateContent>
      </w:r>
      <w:r>
        <w:rPr>
          <w:noProof/>
        </w:rPr>
        <mc:AlternateContent>
          <mc:Choice Requires="wps">
            <w:drawing>
              <wp:anchor distT="0" distB="0" distL="114300" distR="114300" simplePos="0" relativeHeight="251883520" behindDoc="0" locked="0" layoutInCell="1" allowOverlap="1" wp14:anchorId="339DF933" wp14:editId="4E6DE667">
                <wp:simplePos x="0" y="0"/>
                <wp:positionH relativeFrom="column">
                  <wp:posOffset>911860</wp:posOffset>
                </wp:positionH>
                <wp:positionV relativeFrom="paragraph">
                  <wp:posOffset>44450</wp:posOffset>
                </wp:positionV>
                <wp:extent cx="4117340" cy="897890"/>
                <wp:effectExtent l="0" t="0" r="35560" b="35560"/>
                <wp:wrapNone/>
                <wp:docPr id="23" name="Straight Connector 23"/>
                <wp:cNvGraphicFramePr/>
                <a:graphic xmlns:a="http://schemas.openxmlformats.org/drawingml/2006/main">
                  <a:graphicData uri="http://schemas.microsoft.com/office/word/2010/wordprocessingShape">
                    <wps:wsp>
                      <wps:cNvCnPr/>
                      <wps:spPr>
                        <a:xfrm flipV="1">
                          <a:off x="0" y="0"/>
                          <a:ext cx="4117340" cy="89789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FD1B00" id="Straight Connector 23" o:spid="_x0000_s1026" style="position:absolute;flip:y;z-index:251883520;visibility:visible;mso-wrap-style:square;mso-wrap-distance-left:9pt;mso-wrap-distance-top:0;mso-wrap-distance-right:9pt;mso-wrap-distance-bottom:0;mso-position-horizontal:absolute;mso-position-horizontal-relative:text;mso-position-vertical:absolute;mso-position-vertical-relative:text" from="71.8pt,3.5pt" to="396pt,7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" strokecolor="red" strokeweight=".5pt">
                <v:stroke joinstyle="miter"/>
              </v:line>
            </w:pict>
          </mc:Fallback>
        </mc:AlternateContent>
      </w:r>
      <w:r>
        <w:rPr>
          <w:noProof/>
        </w:rPr>
        <mc:AlternateContent>
          <mc:Choice Requires="wps">
            <w:drawing>
              <wp:anchor distT="0" distB="0" distL="114300" distR="114300" simplePos="0" relativeHeight="251882496" behindDoc="0" locked="0" layoutInCell="1" allowOverlap="1" wp14:anchorId="692CE531" wp14:editId="7A617897">
                <wp:simplePos x="0" y="0"/>
                <wp:positionH relativeFrom="column">
                  <wp:posOffset>1943100</wp:posOffset>
                </wp:positionH>
                <wp:positionV relativeFrom="paragraph">
                  <wp:posOffset>27940</wp:posOffset>
                </wp:positionV>
                <wp:extent cx="1032510" cy="924560"/>
                <wp:effectExtent l="0" t="0" r="72390" b="66040"/>
                <wp:wrapNone/>
                <wp:docPr id="22" name="Straight Arrow Connector 22"/>
                <wp:cNvGraphicFramePr/>
                <a:graphic xmlns:a="http://schemas.openxmlformats.org/drawingml/2006/main">
                  <a:graphicData uri="http://schemas.microsoft.com/office/word/2010/wordprocessingShape">
                    <wps:wsp>
                      <wps:cNvCnPr/>
                      <wps:spPr>
                        <a:xfrm>
                          <a:off x="0" y="0"/>
                          <a:ext cx="1032510" cy="9245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A0B3C2" id="Straight Arrow Connector 22" o:spid="_x0000_s1026" type="#_x0000_t32" style="position:absolute;margin-left:153pt;margin-top:2.2pt;width:81.3pt;height:72.8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" strokecolor="red" strokeweight=".5pt">
                <v:stroke endarrow="block" joinstyle="miter"/>
              </v:shape>
            </w:pict>
          </mc:Fallback>
        </mc:AlternateContent>
      </w:r>
      <w:r>
        <w:rPr>
          <w:noProof/>
        </w:rPr>
        <mc:AlternateContent>
          <mc:Choice Requires="wps">
            <w:drawing>
              <wp:anchor distT="0" distB="0" distL="114300" distR="114300" simplePos="0" relativeHeight="251881472" behindDoc="0" locked="0" layoutInCell="1" allowOverlap="1" wp14:anchorId="085C395C" wp14:editId="551145AD">
                <wp:simplePos x="0" y="0"/>
                <wp:positionH relativeFrom="column">
                  <wp:posOffset>911860</wp:posOffset>
                </wp:positionH>
                <wp:positionV relativeFrom="paragraph">
                  <wp:posOffset>44450</wp:posOffset>
                </wp:positionV>
                <wp:extent cx="1031240" cy="897890"/>
                <wp:effectExtent l="0" t="0" r="35560" b="35560"/>
                <wp:wrapNone/>
                <wp:docPr id="21" name="Straight Connector 21"/>
                <wp:cNvGraphicFramePr/>
                <a:graphic xmlns:a="http://schemas.openxmlformats.org/drawingml/2006/main">
                  <a:graphicData uri="http://schemas.microsoft.com/office/word/2010/wordprocessingShape">
                    <wps:wsp>
                      <wps:cNvCnPr/>
                      <wps:spPr>
                        <a:xfrm flipV="1">
                          <a:off x="0" y="0"/>
                          <a:ext cx="1031240" cy="89789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9EBBC9" id="Straight Connector 21" o:spid="_x0000_s1026" style="position:absolute;flip:y;z-index:251881472;visibility:visible;mso-wrap-style:square;mso-wrap-distance-left:9pt;mso-wrap-distance-top:0;mso-wrap-distance-right:9pt;mso-wrap-distance-bottom:0;mso-position-horizontal:absolute;mso-position-horizontal-relative:text;mso-position-vertical:absolute;mso-position-vertical-relative:text" from="71.8pt,3.5pt" to="153pt,7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" strokecolor="red" strokeweight=".5pt">
                <v:stroke joinstyle="miter"/>
              </v:line>
            </w:pict>
          </mc:Fallback>
        </mc:AlternateContent>
      </w:r>
      <w:r>
        <w:rPr>
          <w:noProof/>
        </w:rPr>
        <mc:AlternateContent>
          <mc:Choice Requires="wps">
            <w:drawing>
              <wp:anchor distT="0" distB="0" distL="114300" distR="114300" simplePos="0" relativeHeight="251874304" behindDoc="0" locked="0" layoutInCell="1" allowOverlap="1" wp14:anchorId="5EB7B991" wp14:editId="4956C9D0">
                <wp:simplePos x="0" y="0"/>
                <wp:positionH relativeFrom="column">
                  <wp:posOffset>457200</wp:posOffset>
                </wp:positionH>
                <wp:positionV relativeFrom="paragraph">
                  <wp:posOffset>41910</wp:posOffset>
                </wp:positionV>
                <wp:extent cx="5143500" cy="1714500"/>
                <wp:effectExtent l="0" t="0" r="19050" b="19050"/>
                <wp:wrapNone/>
                <wp:docPr id="14" name="Rectangle 14"/>
                <wp:cNvGraphicFramePr/>
                <a:graphic xmlns:a="http://schemas.openxmlformats.org/drawingml/2006/main">
                  <a:graphicData uri="http://schemas.microsoft.com/office/word/2010/wordprocessingShape">
                    <wps:wsp>
                      <wps:cNvSpPr/>
                      <wps:spPr>
                        <a:xfrm>
                          <a:off x="0" y="0"/>
                          <a:ext cx="5143500" cy="17145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E4F3B7" id="Rectangle 14" o:spid="_x0000_s1026" style="position:absolute;margin-left:36pt;margin-top:3.3pt;width:405pt;height:135pt;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" filled="f" strokecolor="black [3213]" strokeweight="1.5pt"/>
            </w:pict>
          </mc:Fallback>
        </mc:AlternateContent>
      </w:r>
    </w:p>
    <w:p w14:paraId="594480A1" w14:textId="77777777" w:rsidR="00D95942" w:rsidRDefault="00D95942" w:rsidP="00D95942">
      <w:pPr>
        <w:rPr>
          <w:rFonts w:cs="Arial"/>
        </w:rPr>
      </w:pPr>
    </w:p>
    <w:p w14:paraId="34079168" w14:textId="77777777" w:rsidR="00D95942" w:rsidRPr="00FB2CCE" w:rsidRDefault="00D95942" w:rsidP="00D95942">
      <w:pPr>
        <w:tabs>
          <w:tab w:val="left" w:pos="8647"/>
          <w:tab w:val="right" w:pos="9356"/>
        </w:tabs>
        <w:spacing w:after="120"/>
        <w:ind w:left="567" w:hanging="567"/>
        <w:rPr>
          <w:rFonts w:cs="Arial"/>
          <w:bCs/>
          <w:szCs w:val="22"/>
        </w:rPr>
      </w:pPr>
      <w:r>
        <w:rPr>
          <w:rFonts w:cs="Arial"/>
          <w:bCs/>
          <w:noProof/>
          <w:szCs w:val="22"/>
        </w:rPr>
        <mc:AlternateContent>
          <mc:Choice Requires="wps">
            <w:drawing>
              <wp:anchor distT="0" distB="0" distL="114300" distR="114300" simplePos="0" relativeHeight="251887616" behindDoc="0" locked="0" layoutInCell="1" allowOverlap="1" wp14:anchorId="2C26980C" wp14:editId="5FA3D9ED">
                <wp:simplePos x="0" y="0"/>
                <wp:positionH relativeFrom="column">
                  <wp:posOffset>838200</wp:posOffset>
                </wp:positionH>
                <wp:positionV relativeFrom="paragraph">
                  <wp:posOffset>46990</wp:posOffset>
                </wp:positionV>
                <wp:extent cx="914400" cy="231140"/>
                <wp:effectExtent l="0" t="0" r="3175" b="0"/>
                <wp:wrapNone/>
                <wp:docPr id="30" name="Text Box 30"/>
                <wp:cNvGraphicFramePr/>
                <a:graphic xmlns:a="http://schemas.openxmlformats.org/drawingml/2006/main">
                  <a:graphicData uri="http://schemas.microsoft.com/office/word/2010/wordprocessingShape">
                    <wps:wsp>
                      <wps:cNvSpPr txBox="1"/>
                      <wps:spPr>
                        <a:xfrm>
                          <a:off x="0" y="0"/>
                          <a:ext cx="914400" cy="231140"/>
                        </a:xfrm>
                        <a:prstGeom prst="rect">
                          <a:avLst/>
                        </a:prstGeom>
                        <a:solidFill>
                          <a:schemeClr val="lt1"/>
                        </a:solidFill>
                        <a:ln w="6350">
                          <a:noFill/>
                        </a:ln>
                      </wps:spPr>
                      <wps:txbx>
                        <w:txbxContent>
                          <w:p w14:paraId="6CF0BDB1" w14:textId="77777777" w:rsidR="00D95942" w:rsidRPr="00D95942" w:rsidRDefault="00D95942" w:rsidP="00D95942">
                            <w:pPr>
                              <w:rPr>
                                <w:color w:val="FF0000"/>
                              </w:rPr>
                            </w:pPr>
                            <w:r w:rsidRPr="00D95942">
                              <w:rPr>
                                <w:color w:val="FF0000"/>
                              </w:rPr>
                              <w:t>SRS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26980C" id="Text Box 30" o:spid="_x0000_s1027" type="#_x0000_t202" style="position:absolute;left:0;text-align:left;margin-left:66pt;margin-top:3.7pt;width:1in;height:18.2pt;z-index:2518876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" fillcolor="white [3201]" stroked="f" strokeweight=".5pt">
                <v:textbox>
                  <w:txbxContent>
                    <w:p w14:paraId="6CF0BDB1" w14:textId="77777777" w:rsidR="00D95942" w:rsidRPr="00D95942" w:rsidRDefault="00D95942" w:rsidP="00D95942">
                      <w:pPr>
                        <w:rPr>
                          <w:color w:val="FF0000"/>
                        </w:rPr>
                      </w:pPr>
                      <w:r w:rsidRPr="00D95942">
                        <w:rPr>
                          <w:color w:val="FF0000"/>
                        </w:rPr>
                        <w:t>SRS</w:t>
                      </w:r>
                    </w:p>
                  </w:txbxContent>
                </v:textbox>
              </v:shape>
            </w:pict>
          </mc:Fallback>
        </mc:AlternateContent>
      </w:r>
    </w:p>
    <w:p w14:paraId="6AAA16ED" w14:textId="77777777" w:rsidR="00D95942" w:rsidRPr="00FB2CCE" w:rsidRDefault="00D95942" w:rsidP="00D95942">
      <w:pPr>
        <w:tabs>
          <w:tab w:val="right" w:pos="9356"/>
        </w:tabs>
        <w:spacing w:line="259" w:lineRule="auto"/>
        <w:ind w:left="567" w:right="-1" w:hanging="567"/>
        <w:rPr>
          <w:rFonts w:cs="Arial"/>
          <w:b/>
          <w:bCs/>
          <w:szCs w:val="22"/>
        </w:rPr>
      </w:pPr>
      <w:r>
        <w:rPr>
          <w:rFonts w:cs="Arial"/>
          <w:bCs/>
          <w:noProof/>
          <w:szCs w:val="22"/>
        </w:rPr>
        <mc:AlternateContent>
          <mc:Choice Requires="wps">
            <w:drawing>
              <wp:anchor distT="0" distB="0" distL="114300" distR="114300" simplePos="0" relativeHeight="251889664" behindDoc="0" locked="0" layoutInCell="1" allowOverlap="1" wp14:anchorId="1A23388E" wp14:editId="543D626C">
                <wp:simplePos x="0" y="0"/>
                <wp:positionH relativeFrom="column">
                  <wp:posOffset>4345940</wp:posOffset>
                </wp:positionH>
                <wp:positionV relativeFrom="paragraph">
                  <wp:posOffset>41275</wp:posOffset>
                </wp:positionV>
                <wp:extent cx="914400" cy="231140"/>
                <wp:effectExtent l="0" t="0" r="3175" b="0"/>
                <wp:wrapNone/>
                <wp:docPr id="31" name="Text Box 31"/>
                <wp:cNvGraphicFramePr/>
                <a:graphic xmlns:a="http://schemas.openxmlformats.org/drawingml/2006/main">
                  <a:graphicData uri="http://schemas.microsoft.com/office/word/2010/wordprocessingShape">
                    <wps:wsp>
                      <wps:cNvSpPr txBox="1"/>
                      <wps:spPr>
                        <a:xfrm>
                          <a:off x="0" y="0"/>
                          <a:ext cx="914400" cy="231140"/>
                        </a:xfrm>
                        <a:prstGeom prst="rect">
                          <a:avLst/>
                        </a:prstGeom>
                        <a:solidFill>
                          <a:schemeClr val="lt1"/>
                        </a:solidFill>
                        <a:ln w="6350">
                          <a:noFill/>
                        </a:ln>
                      </wps:spPr>
                      <wps:txbx>
                        <w:txbxContent>
                          <w:p w14:paraId="486F9881" w14:textId="77777777" w:rsidR="00D95942" w:rsidRPr="00D95942" w:rsidRDefault="00D95942" w:rsidP="00D95942">
                            <w:pPr>
                              <w:rPr>
                                <w:color w:val="FF0000"/>
                              </w:rPr>
                            </w:pPr>
                            <w:r>
                              <w:rPr>
                                <w:color w:val="FF0000"/>
                              </w:rPr>
                              <w:t>M</w:t>
                            </w:r>
                            <w:r w:rsidRPr="00D95942">
                              <w:rPr>
                                <w:color w:val="FF0000"/>
                              </w:rPr>
                              <w:t>RS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3388E" id="Text Box 31" o:spid="_x0000_s1028" type="#_x0000_t202" style="position:absolute;left:0;text-align:left;margin-left:342.2pt;margin-top:3.25pt;width:1in;height:18.2pt;z-index:2518896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" fillcolor="white [3201]" stroked="f" strokeweight=".5pt">
                <v:textbox>
                  <w:txbxContent>
                    <w:p w14:paraId="486F9881" w14:textId="77777777" w:rsidR="00D95942" w:rsidRPr="00D95942" w:rsidRDefault="00D95942" w:rsidP="00D95942">
                      <w:pPr>
                        <w:rPr>
                          <w:color w:val="FF0000"/>
                        </w:rPr>
                      </w:pPr>
                      <w:r>
                        <w:rPr>
                          <w:color w:val="FF0000"/>
                        </w:rPr>
                        <w:t>M</w:t>
                      </w:r>
                      <w:r w:rsidRPr="00D95942">
                        <w:rPr>
                          <w:color w:val="FF0000"/>
                        </w:rPr>
                        <w:t>RS</w:t>
                      </w:r>
                    </w:p>
                  </w:txbxContent>
                </v:textbox>
              </v:shape>
            </w:pict>
          </mc:Fallback>
        </mc:AlternateContent>
      </w:r>
      <w:r w:rsidRPr="00FB2CCE">
        <w:rPr>
          <w:rFonts w:cs="Arial"/>
          <w:szCs w:val="22"/>
        </w:rPr>
        <w:t xml:space="preserve"> </w:t>
      </w:r>
      <w:r w:rsidRPr="00FB2CCE">
        <w:rPr>
          <w:rFonts w:cs="Arial"/>
          <w:szCs w:val="22"/>
        </w:rPr>
        <w:tab/>
      </w:r>
    </w:p>
    <w:p w14:paraId="7C3A5D2F" w14:textId="77777777" w:rsidR="00D95942" w:rsidRDefault="00D95942" w:rsidP="00D95942">
      <w:pPr>
        <w:spacing w:after="160" w:line="259" w:lineRule="auto"/>
        <w:rPr>
          <w:rFonts w:cs="Arial"/>
          <w:b/>
          <w:bCs/>
          <w:szCs w:val="22"/>
        </w:rPr>
      </w:pPr>
      <w:r>
        <w:rPr>
          <w:rFonts w:cs="Arial"/>
          <w:bCs/>
          <w:noProof/>
          <w:szCs w:val="22"/>
        </w:rPr>
        <mc:AlternateContent>
          <mc:Choice Requires="wps">
            <w:drawing>
              <wp:anchor distT="0" distB="0" distL="114300" distR="114300" simplePos="0" relativeHeight="251880448" behindDoc="0" locked="0" layoutInCell="1" allowOverlap="1" wp14:anchorId="58EBE5FB" wp14:editId="6CE2C35E">
                <wp:simplePos x="0" y="0"/>
                <wp:positionH relativeFrom="column">
                  <wp:posOffset>1488440</wp:posOffset>
                </wp:positionH>
                <wp:positionV relativeFrom="paragraph">
                  <wp:posOffset>303530</wp:posOffset>
                </wp:positionV>
                <wp:extent cx="914400" cy="231140"/>
                <wp:effectExtent l="0" t="0" r="3175" b="0"/>
                <wp:wrapNone/>
                <wp:docPr id="15" name="Text Box 15"/>
                <wp:cNvGraphicFramePr/>
                <a:graphic xmlns:a="http://schemas.openxmlformats.org/drawingml/2006/main">
                  <a:graphicData uri="http://schemas.microsoft.com/office/word/2010/wordprocessingShape">
                    <wps:wsp>
                      <wps:cNvSpPr txBox="1"/>
                      <wps:spPr>
                        <a:xfrm>
                          <a:off x="0" y="0"/>
                          <a:ext cx="914400" cy="231140"/>
                        </a:xfrm>
                        <a:prstGeom prst="rect">
                          <a:avLst/>
                        </a:prstGeom>
                        <a:solidFill>
                          <a:schemeClr val="lt1"/>
                        </a:solidFill>
                        <a:ln w="6350">
                          <a:noFill/>
                        </a:ln>
                      </wps:spPr>
                      <wps:txbx>
                        <w:txbxContent>
                          <w:p w14:paraId="5710F33C" w14:textId="77777777" w:rsidR="00D95942" w:rsidRDefault="00D95942" w:rsidP="00D95942">
                            <w:r>
                              <w:t>direct sound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EBE5FB" id="Text Box 15" o:spid="_x0000_s1029" type="#_x0000_t202" style="position:absolute;margin-left:117.2pt;margin-top:23.9pt;width:1in;height:18.2pt;z-index:2518804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" fillcolor="white [3201]" stroked="f" strokeweight=".5pt">
                <v:textbox>
                  <w:txbxContent>
                    <w:p w14:paraId="5710F33C" w14:textId="77777777" w:rsidR="00D95942" w:rsidRDefault="00D95942" w:rsidP="00D95942">
                      <w:r>
                        <w:t>direct sound</w:t>
                      </w:r>
                    </w:p>
                  </w:txbxContent>
                </v:textbox>
              </v:shape>
            </w:pict>
          </mc:Fallback>
        </mc:AlternateContent>
      </w:r>
      <w:r>
        <w:rPr>
          <w:rFonts w:cs="Arial"/>
          <w:bCs/>
          <w:noProof/>
          <w:szCs w:val="22"/>
        </w:rPr>
        <mc:AlternateContent>
          <mc:Choice Requires="wps">
            <w:drawing>
              <wp:anchor distT="0" distB="0" distL="114300" distR="114300" simplePos="0" relativeHeight="251879424" behindDoc="0" locked="0" layoutInCell="1" allowOverlap="1" wp14:anchorId="526DF0A6" wp14:editId="5EB5E1C0">
                <wp:simplePos x="0" y="0"/>
                <wp:positionH relativeFrom="column">
                  <wp:posOffset>965834</wp:posOffset>
                </wp:positionH>
                <wp:positionV relativeFrom="paragraph">
                  <wp:posOffset>222250</wp:posOffset>
                </wp:positionV>
                <wp:extent cx="1895475" cy="12700"/>
                <wp:effectExtent l="0" t="76200" r="28575" b="82550"/>
                <wp:wrapNone/>
                <wp:docPr id="16" name="Straight Arrow Connector 16"/>
                <wp:cNvGraphicFramePr/>
                <a:graphic xmlns:a="http://schemas.openxmlformats.org/drawingml/2006/main">
                  <a:graphicData uri="http://schemas.microsoft.com/office/word/2010/wordprocessingShape">
                    <wps:wsp>
                      <wps:cNvCnPr/>
                      <wps:spPr>
                        <a:xfrm flipV="1">
                          <a:off x="0" y="0"/>
                          <a:ext cx="1895475" cy="12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6FD5D1" id="Straight Arrow Connector 16" o:spid="_x0000_s1026" type="#_x0000_t32" style="position:absolute;margin-left:76.05pt;margin-top:17.5pt;width:149.25pt;height:1pt;flip:y;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" strokecolor="black [3200]" strokeweight=".5pt">
                <v:stroke endarrow="block" joinstyle="miter"/>
              </v:shape>
            </w:pict>
          </mc:Fallback>
        </mc:AlternateContent>
      </w:r>
      <w:r>
        <w:rPr>
          <w:rFonts w:cs="Arial"/>
          <w:bCs/>
          <w:noProof/>
          <w:szCs w:val="22"/>
        </w:rPr>
        <mc:AlternateContent>
          <mc:Choice Requires="wps">
            <w:drawing>
              <wp:anchor distT="0" distB="0" distL="114300" distR="114300" simplePos="0" relativeHeight="251878400" behindDoc="0" locked="0" layoutInCell="1" allowOverlap="1" wp14:anchorId="02A26D9A" wp14:editId="2C53612C">
                <wp:simplePos x="0" y="0"/>
                <wp:positionH relativeFrom="column">
                  <wp:posOffset>2860040</wp:posOffset>
                </wp:positionH>
                <wp:positionV relativeFrom="paragraph">
                  <wp:posOffset>453390</wp:posOffset>
                </wp:positionV>
                <wp:extent cx="914400" cy="231140"/>
                <wp:effectExtent l="0" t="0" r="3175" b="0"/>
                <wp:wrapNone/>
                <wp:docPr id="17" name="Text Box 17"/>
                <wp:cNvGraphicFramePr/>
                <a:graphic xmlns:a="http://schemas.openxmlformats.org/drawingml/2006/main">
                  <a:graphicData uri="http://schemas.microsoft.com/office/word/2010/wordprocessingShape">
                    <wps:wsp>
                      <wps:cNvSpPr txBox="1"/>
                      <wps:spPr>
                        <a:xfrm>
                          <a:off x="0" y="0"/>
                          <a:ext cx="914400" cy="231140"/>
                        </a:xfrm>
                        <a:prstGeom prst="rect">
                          <a:avLst/>
                        </a:prstGeom>
                        <a:solidFill>
                          <a:schemeClr val="lt1"/>
                        </a:solidFill>
                        <a:ln w="6350">
                          <a:noFill/>
                        </a:ln>
                      </wps:spPr>
                      <wps:txbx>
                        <w:txbxContent>
                          <w:p w14:paraId="605FA75B" w14:textId="77777777" w:rsidR="00D95942" w:rsidRDefault="00D95942" w:rsidP="00D95942">
                            <w:r>
                              <w:t>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A26D9A" id="Text Box 17" o:spid="_x0000_s1030" type="#_x0000_t202" style="position:absolute;margin-left:225.2pt;margin-top:35.7pt;width:1in;height:18.2pt;z-index:2518784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" fillcolor="white [3201]" stroked="f" strokeweight=".5pt">
                <v:textbox>
                  <w:txbxContent>
                    <w:p w14:paraId="605FA75B" w14:textId="77777777" w:rsidR="00D95942" w:rsidRDefault="00D95942" w:rsidP="00D95942">
                      <w:r>
                        <w:t>O</w:t>
                      </w:r>
                    </w:p>
                  </w:txbxContent>
                </v:textbox>
              </v:shape>
            </w:pict>
          </mc:Fallback>
        </mc:AlternateContent>
      </w:r>
      <w:r>
        <w:rPr>
          <w:rFonts w:cs="Arial"/>
          <w:bCs/>
          <w:noProof/>
          <w:szCs w:val="22"/>
        </w:rPr>
        <mc:AlternateContent>
          <mc:Choice Requires="wps">
            <w:drawing>
              <wp:anchor distT="0" distB="0" distL="114300" distR="114300" simplePos="0" relativeHeight="251877376" behindDoc="0" locked="0" layoutInCell="1" allowOverlap="1" wp14:anchorId="387D24ED" wp14:editId="33FE77A2">
                <wp:simplePos x="0" y="0"/>
                <wp:positionH relativeFrom="column">
                  <wp:posOffset>685800</wp:posOffset>
                </wp:positionH>
                <wp:positionV relativeFrom="paragraph">
                  <wp:posOffset>453390</wp:posOffset>
                </wp:positionV>
                <wp:extent cx="914400" cy="231140"/>
                <wp:effectExtent l="0" t="0" r="3175" b="0"/>
                <wp:wrapNone/>
                <wp:docPr id="18" name="Text Box 18"/>
                <wp:cNvGraphicFramePr/>
                <a:graphic xmlns:a="http://schemas.openxmlformats.org/drawingml/2006/main">
                  <a:graphicData uri="http://schemas.microsoft.com/office/word/2010/wordprocessingShape">
                    <wps:wsp>
                      <wps:cNvSpPr txBox="1"/>
                      <wps:spPr>
                        <a:xfrm>
                          <a:off x="0" y="0"/>
                          <a:ext cx="914400" cy="231140"/>
                        </a:xfrm>
                        <a:prstGeom prst="rect">
                          <a:avLst/>
                        </a:prstGeom>
                        <a:solidFill>
                          <a:schemeClr val="lt1"/>
                        </a:solidFill>
                        <a:ln w="6350">
                          <a:noFill/>
                        </a:ln>
                      </wps:spPr>
                      <wps:txbx>
                        <w:txbxContent>
                          <w:p w14:paraId="1A2B1CEE" w14:textId="77777777" w:rsidR="00D95942" w:rsidRDefault="00D95942" w:rsidP="00D95942">
                            <w:r>
                              <w: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7D24ED" id="Text Box 18" o:spid="_x0000_s1031" type="#_x0000_t202" style="position:absolute;margin-left:54pt;margin-top:35.7pt;width:1in;height:18.2pt;z-index:2518773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" fillcolor="white [3201]" stroked="f" strokeweight=".5pt">
                <v:textbox>
                  <w:txbxContent>
                    <w:p w14:paraId="1A2B1CEE" w14:textId="77777777" w:rsidR="00D95942" w:rsidRDefault="00D95942" w:rsidP="00D95942">
                      <w:r>
                        <w:t>S</w:t>
                      </w:r>
                    </w:p>
                  </w:txbxContent>
                </v:textbox>
              </v:shape>
            </w:pict>
          </mc:Fallback>
        </mc:AlternateContent>
      </w:r>
      <w:r>
        <w:rPr>
          <w:rFonts w:cs="Arial"/>
          <w:b/>
          <w:bCs/>
          <w:noProof/>
          <w:szCs w:val="22"/>
        </w:rPr>
        <mc:AlternateContent>
          <mc:Choice Requires="wps">
            <w:drawing>
              <wp:anchor distT="0" distB="0" distL="114300" distR="114300" simplePos="0" relativeHeight="251876352" behindDoc="0" locked="0" layoutInCell="1" allowOverlap="1" wp14:anchorId="44404C08" wp14:editId="71B1A200">
                <wp:simplePos x="0" y="0"/>
                <wp:positionH relativeFrom="column">
                  <wp:posOffset>2974340</wp:posOffset>
                </wp:positionH>
                <wp:positionV relativeFrom="paragraph">
                  <wp:posOffset>233680</wp:posOffset>
                </wp:positionV>
                <wp:extent cx="114300" cy="114300"/>
                <wp:effectExtent l="0" t="0" r="19050" b="19050"/>
                <wp:wrapNone/>
                <wp:docPr id="19" name="Oval 19"/>
                <wp:cNvGraphicFramePr/>
                <a:graphic xmlns:a="http://schemas.openxmlformats.org/drawingml/2006/main">
                  <a:graphicData uri="http://schemas.microsoft.com/office/word/2010/wordprocessingShape">
                    <wps:wsp>
                      <wps:cNvSpPr/>
                      <wps:spPr>
                        <a:xfrm>
                          <a:off x="0" y="0"/>
                          <a:ext cx="114300" cy="1143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E36F34" id="Oval 19" o:spid="_x0000_s1026" style="position:absolute;margin-left:234.2pt;margin-top:18.4pt;width:9pt;height:9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" fillcolor="black [3213]" strokecolor="black [3213]" strokeweight="1pt">
                <v:stroke joinstyle="miter"/>
              </v:oval>
            </w:pict>
          </mc:Fallback>
        </mc:AlternateContent>
      </w:r>
      <w:r>
        <w:rPr>
          <w:rFonts w:cs="Arial"/>
          <w:b/>
          <w:bCs/>
          <w:noProof/>
          <w:szCs w:val="22"/>
        </w:rPr>
        <mc:AlternateContent>
          <mc:Choice Requires="wps">
            <w:drawing>
              <wp:anchor distT="0" distB="0" distL="114300" distR="114300" simplePos="0" relativeHeight="251875328" behindDoc="0" locked="0" layoutInCell="1" allowOverlap="1" wp14:anchorId="46A0C4B3" wp14:editId="20A6D3AE">
                <wp:simplePos x="0" y="0"/>
                <wp:positionH relativeFrom="column">
                  <wp:posOffset>800100</wp:posOffset>
                </wp:positionH>
                <wp:positionV relativeFrom="paragraph">
                  <wp:posOffset>224790</wp:posOffset>
                </wp:positionV>
                <wp:extent cx="114300" cy="114300"/>
                <wp:effectExtent l="0" t="0" r="19050" b="19050"/>
                <wp:wrapNone/>
                <wp:docPr id="20" name="Oval 20"/>
                <wp:cNvGraphicFramePr/>
                <a:graphic xmlns:a="http://schemas.openxmlformats.org/drawingml/2006/main">
                  <a:graphicData uri="http://schemas.microsoft.com/office/word/2010/wordprocessingShape">
                    <wps:wsp>
                      <wps:cNvSpPr/>
                      <wps:spPr>
                        <a:xfrm>
                          <a:off x="0" y="0"/>
                          <a:ext cx="114300" cy="1143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A21029" id="Oval 20" o:spid="_x0000_s1026" style="position:absolute;margin-left:63pt;margin-top:17.7pt;width:9pt;height:9pt;z-index:251875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" fillcolor="black [3213]" strokecolor="black [3213]" strokeweight="1pt">
                <v:stroke joinstyle="miter"/>
              </v:oval>
            </w:pict>
          </mc:Fallback>
        </mc:AlternateContent>
      </w:r>
    </w:p>
    <w:p w14:paraId="030184FF" w14:textId="77777777" w:rsidR="00D95942" w:rsidRDefault="00D95942" w:rsidP="00D95942">
      <w:pPr>
        <w:spacing w:after="160" w:line="259" w:lineRule="auto"/>
        <w:rPr>
          <w:rFonts w:cs="Arial"/>
          <w:b/>
          <w:bCs/>
          <w:szCs w:val="22"/>
        </w:rPr>
      </w:pPr>
    </w:p>
    <w:p w14:paraId="6C57D664" w14:textId="77777777" w:rsidR="00D95942" w:rsidRDefault="00D95942" w:rsidP="00D95942">
      <w:pPr>
        <w:spacing w:after="160" w:line="259" w:lineRule="auto"/>
        <w:rPr>
          <w:rFonts w:cs="Arial"/>
          <w:b/>
          <w:bCs/>
          <w:szCs w:val="22"/>
        </w:rPr>
      </w:pPr>
    </w:p>
    <w:p w14:paraId="00C8BD89" w14:textId="77777777" w:rsidR="00D95942" w:rsidRDefault="00D95942" w:rsidP="00D95942">
      <w:pPr>
        <w:spacing w:after="160" w:line="259" w:lineRule="auto"/>
        <w:rPr>
          <w:rFonts w:cs="Arial"/>
          <w:b/>
          <w:bCs/>
          <w:szCs w:val="22"/>
        </w:rPr>
      </w:pPr>
    </w:p>
    <w:p w14:paraId="301BD6E9" w14:textId="77777777" w:rsidR="00721891" w:rsidRDefault="00721891" w:rsidP="00D95942">
      <w:pPr>
        <w:spacing w:after="160" w:line="259" w:lineRule="auto"/>
        <w:rPr>
          <w:rFonts w:cs="Arial"/>
          <w:b/>
          <w:bCs/>
          <w:szCs w:val="22"/>
        </w:rPr>
      </w:pPr>
    </w:p>
    <w:tbl>
      <w:tblPr>
        <w:tblStyle w:val="TableGrid"/>
        <w:tblW w:w="0" w:type="auto"/>
        <w:tblLook w:val="04A0" w:firstRow="1" w:lastRow="0" w:firstColumn="1" w:lastColumn="0" w:noHBand="0" w:noVBand="1"/>
      </w:tblPr>
      <w:tblGrid>
        <w:gridCol w:w="7366"/>
        <w:gridCol w:w="1560"/>
      </w:tblGrid>
      <w:tr w:rsidR="00721891" w:rsidRPr="00721891" w14:paraId="5BA060EC" w14:textId="77777777" w:rsidTr="00721891">
        <w:trPr>
          <w:trHeight w:val="567"/>
        </w:trPr>
        <w:tc>
          <w:tcPr>
            <w:tcW w:w="7366" w:type="dxa"/>
            <w:vAlign w:val="center"/>
          </w:tcPr>
          <w:p w14:paraId="37106D95" w14:textId="77777777" w:rsidR="00721891" w:rsidRPr="00721891" w:rsidRDefault="00721891" w:rsidP="00721891">
            <w:pPr>
              <w:rPr>
                <w:color w:val="5B9BD5" w:themeColor="accent1"/>
                <w:sz w:val="22"/>
                <w:szCs w:val="22"/>
              </w:rPr>
            </w:pPr>
            <w:r w:rsidRPr="00721891">
              <w:rPr>
                <w:color w:val="5B9BD5" w:themeColor="accent1"/>
                <w:sz w:val="22"/>
                <w:szCs w:val="22"/>
              </w:rPr>
              <w:t xml:space="preserve">Both a ‘single-reflected sound’ (SRS) and a ‘multiple-reflected sound’ (MRS) are drawn as shown. </w:t>
            </w:r>
          </w:p>
        </w:tc>
        <w:tc>
          <w:tcPr>
            <w:tcW w:w="1560" w:type="dxa"/>
            <w:vAlign w:val="center"/>
          </w:tcPr>
          <w:p w14:paraId="0C48B04E" w14:textId="77777777" w:rsidR="00721891" w:rsidRPr="00721891" w:rsidRDefault="00721891" w:rsidP="00721891">
            <w:pPr>
              <w:jc w:val="center"/>
              <w:rPr>
                <w:rFonts w:cs="Arial"/>
                <w:color w:val="5B9BD5" w:themeColor="accent1"/>
                <w:sz w:val="22"/>
                <w:szCs w:val="22"/>
              </w:rPr>
            </w:pPr>
            <w:r w:rsidRPr="00721891">
              <w:rPr>
                <w:rFonts w:cs="Arial"/>
                <w:color w:val="5B9BD5" w:themeColor="accent1"/>
                <w:sz w:val="22"/>
                <w:szCs w:val="22"/>
              </w:rPr>
              <w:t>1 mark</w:t>
            </w:r>
          </w:p>
        </w:tc>
      </w:tr>
      <w:tr w:rsidR="00721891" w:rsidRPr="00721891" w14:paraId="77643225" w14:textId="77777777" w:rsidTr="00721891">
        <w:trPr>
          <w:trHeight w:val="567"/>
        </w:trPr>
        <w:tc>
          <w:tcPr>
            <w:tcW w:w="7366" w:type="dxa"/>
            <w:vAlign w:val="center"/>
          </w:tcPr>
          <w:p w14:paraId="32B32D9A" w14:textId="77777777" w:rsidR="00721891" w:rsidRPr="00721891" w:rsidRDefault="00721891" w:rsidP="00721891">
            <w:pPr>
              <w:spacing w:after="160" w:line="259" w:lineRule="auto"/>
              <w:rPr>
                <w:rFonts w:cs="Arial"/>
                <w:b/>
                <w:bCs/>
                <w:color w:val="5B9BD5" w:themeColor="accent1"/>
                <w:sz w:val="22"/>
                <w:szCs w:val="22"/>
              </w:rPr>
            </w:pPr>
            <w:r w:rsidRPr="00721891">
              <w:rPr>
                <w:bCs/>
                <w:color w:val="5B9BD5" w:themeColor="accent1"/>
                <w:sz w:val="22"/>
                <w:szCs w:val="22"/>
              </w:rPr>
              <w:t xml:space="preserve">The reflected paths obey the law of reflection. </w:t>
            </w:r>
          </w:p>
        </w:tc>
        <w:tc>
          <w:tcPr>
            <w:tcW w:w="1560" w:type="dxa"/>
            <w:vAlign w:val="center"/>
          </w:tcPr>
          <w:p w14:paraId="1EE94E0E" w14:textId="77777777" w:rsidR="00721891" w:rsidRPr="00721891" w:rsidRDefault="00721891" w:rsidP="00721891">
            <w:pPr>
              <w:jc w:val="center"/>
              <w:rPr>
                <w:rFonts w:cs="Arial"/>
                <w:color w:val="5B9BD5" w:themeColor="accent1"/>
                <w:sz w:val="22"/>
                <w:szCs w:val="22"/>
              </w:rPr>
            </w:pPr>
            <w:r w:rsidRPr="00721891">
              <w:rPr>
                <w:rFonts w:cs="Arial"/>
                <w:color w:val="5B9BD5" w:themeColor="accent1"/>
                <w:sz w:val="22"/>
                <w:szCs w:val="22"/>
              </w:rPr>
              <w:t>1 mark</w:t>
            </w:r>
          </w:p>
        </w:tc>
      </w:tr>
    </w:tbl>
    <w:p w14:paraId="59E4A515" w14:textId="77777777" w:rsidR="00D95942" w:rsidRDefault="00D95942" w:rsidP="00D95942">
      <w:pPr>
        <w:spacing w:after="160" w:line="259" w:lineRule="auto"/>
        <w:rPr>
          <w:rFonts w:cs="Arial"/>
          <w:b/>
          <w:bCs/>
          <w:szCs w:val="22"/>
        </w:rPr>
      </w:pPr>
    </w:p>
    <w:p w14:paraId="339E0958" w14:textId="77777777" w:rsidR="00721891" w:rsidRDefault="00721891">
      <w:pPr>
        <w:spacing w:after="160" w:line="259" w:lineRule="auto"/>
        <w:rPr>
          <w:bCs/>
        </w:rPr>
      </w:pPr>
      <w:r>
        <w:rPr>
          <w:bCs/>
        </w:rPr>
        <w:br w:type="page"/>
      </w:r>
    </w:p>
    <w:p w14:paraId="50D95254" w14:textId="77777777" w:rsidR="00D95942" w:rsidRDefault="00D95942" w:rsidP="00D95942">
      <w:pPr>
        <w:spacing w:after="160" w:line="259" w:lineRule="auto"/>
        <w:rPr>
          <w:bCs/>
        </w:rPr>
      </w:pPr>
      <w:r w:rsidRPr="00D42C07">
        <w:rPr>
          <w:bCs/>
        </w:rPr>
        <w:lastRenderedPageBreak/>
        <w:t>If the reverberation time for an acoustic space is too long, it can decrease the sound quality produced in</w:t>
      </w:r>
      <w:r>
        <w:rPr>
          <w:bCs/>
        </w:rPr>
        <w:t xml:space="preserve"> </w:t>
      </w:r>
      <w:r w:rsidRPr="00D42C07">
        <w:rPr>
          <w:bCs/>
        </w:rPr>
        <w:t xml:space="preserve">this space. </w:t>
      </w:r>
      <w:r>
        <w:rPr>
          <w:bCs/>
        </w:rPr>
        <w:t xml:space="preserve">Acoustic engineers can clad the walls of the space with certain materials to help overcome this problem. </w:t>
      </w:r>
    </w:p>
    <w:p w14:paraId="3C3846CB" w14:textId="77777777" w:rsidR="00D95942" w:rsidRDefault="00D95942" w:rsidP="0075689C">
      <w:pPr>
        <w:pStyle w:val="ListParagraph"/>
        <w:numPr>
          <w:ilvl w:val="1"/>
          <w:numId w:val="6"/>
        </w:numPr>
        <w:spacing w:after="160" w:line="259" w:lineRule="auto"/>
        <w:ind w:left="709" w:hanging="709"/>
        <w:rPr>
          <w:bCs/>
        </w:rPr>
      </w:pPr>
      <w:r>
        <w:rPr>
          <w:bCs/>
        </w:rPr>
        <w:t xml:space="preserve">Using your information from part a), explain how the reverberation time for an acoustic space could be reduced. Discuss the type of material that could be used, where it would be placed, and why. </w:t>
      </w:r>
    </w:p>
    <w:p w14:paraId="5600B143" w14:textId="77777777" w:rsidR="00D95942" w:rsidRPr="00D42C07" w:rsidRDefault="00D95942" w:rsidP="00D95942">
      <w:pPr>
        <w:pStyle w:val="ListParagraph"/>
        <w:spacing w:after="160" w:line="259" w:lineRule="auto"/>
        <w:ind w:left="284" w:firstLine="0"/>
        <w:jc w:val="right"/>
        <w:rPr>
          <w:bCs/>
        </w:rPr>
      </w:pPr>
      <w:r>
        <w:rPr>
          <w:bCs/>
        </w:rPr>
        <w:t>(3)</w:t>
      </w:r>
    </w:p>
    <w:p w14:paraId="739D372C" w14:textId="77777777" w:rsidR="00B274D9" w:rsidRPr="008A0947" w:rsidRDefault="00B274D9" w:rsidP="00B274D9">
      <w:pPr>
        <w:jc w:val="right"/>
        <w:rPr>
          <w:rFonts w:cs="Arial"/>
        </w:rPr>
      </w:pPr>
    </w:p>
    <w:tbl>
      <w:tblPr>
        <w:tblStyle w:val="TableGrid"/>
        <w:tblW w:w="0" w:type="auto"/>
        <w:tblLook w:val="04A0" w:firstRow="1" w:lastRow="0" w:firstColumn="1" w:lastColumn="0" w:noHBand="0" w:noVBand="1"/>
      </w:tblPr>
      <w:tblGrid>
        <w:gridCol w:w="7366"/>
        <w:gridCol w:w="1650"/>
      </w:tblGrid>
      <w:tr w:rsidR="00B274D9" w:rsidRPr="00DD4A73" w14:paraId="1F73F18A" w14:textId="77777777" w:rsidTr="007A4B64">
        <w:trPr>
          <w:trHeight w:val="567"/>
        </w:trPr>
        <w:tc>
          <w:tcPr>
            <w:tcW w:w="7366" w:type="dxa"/>
            <w:vAlign w:val="center"/>
          </w:tcPr>
          <w:p w14:paraId="715A7909" w14:textId="77777777" w:rsidR="00B274D9" w:rsidRPr="00DD4A73" w:rsidRDefault="00721891" w:rsidP="007A4B64">
            <w:pPr>
              <w:rPr>
                <w:rFonts w:cs="Arial"/>
                <w:color w:val="5B9BD5" w:themeColor="accent1"/>
                <w:sz w:val="22"/>
                <w:szCs w:val="22"/>
              </w:rPr>
            </w:pPr>
            <w:r>
              <w:rPr>
                <w:rFonts w:cs="Arial"/>
                <w:color w:val="5B9BD5" w:themeColor="accent1"/>
                <w:sz w:val="22"/>
                <w:szCs w:val="22"/>
              </w:rPr>
              <w:t>A softer material that absorbs sound well would be used (</w:t>
            </w:r>
            <w:proofErr w:type="spellStart"/>
            <w:r>
              <w:rPr>
                <w:rFonts w:cs="Arial"/>
                <w:color w:val="5B9BD5" w:themeColor="accent1"/>
                <w:sz w:val="22"/>
                <w:szCs w:val="22"/>
              </w:rPr>
              <w:t>eg</w:t>
            </w:r>
            <w:proofErr w:type="spellEnd"/>
            <w:r>
              <w:rPr>
                <w:rFonts w:cs="Arial"/>
                <w:color w:val="5B9BD5" w:themeColor="accent1"/>
                <w:sz w:val="22"/>
                <w:szCs w:val="22"/>
              </w:rPr>
              <w:t xml:space="preserve"> – foam, fabric, cardboard)</w:t>
            </w:r>
            <w:r w:rsidR="00B274D9" w:rsidRPr="00DD4A73">
              <w:rPr>
                <w:rFonts w:cs="Arial"/>
                <w:color w:val="5B9BD5" w:themeColor="accent1"/>
                <w:sz w:val="22"/>
                <w:szCs w:val="22"/>
              </w:rPr>
              <w:t xml:space="preserve"> </w:t>
            </w:r>
          </w:p>
        </w:tc>
        <w:tc>
          <w:tcPr>
            <w:tcW w:w="1650" w:type="dxa"/>
            <w:vAlign w:val="center"/>
          </w:tcPr>
          <w:p w14:paraId="36E23765" w14:textId="77777777" w:rsidR="00B274D9" w:rsidRPr="00DD4A73" w:rsidRDefault="00B274D9" w:rsidP="007A4B64">
            <w:pPr>
              <w:jc w:val="center"/>
              <w:rPr>
                <w:rFonts w:cs="Arial"/>
                <w:color w:val="5B9BD5" w:themeColor="accent1"/>
                <w:sz w:val="22"/>
                <w:szCs w:val="22"/>
              </w:rPr>
            </w:pPr>
            <w:r w:rsidRPr="00DD4A73">
              <w:rPr>
                <w:rFonts w:cs="Arial"/>
                <w:color w:val="5B9BD5" w:themeColor="accent1"/>
                <w:sz w:val="22"/>
                <w:szCs w:val="22"/>
              </w:rPr>
              <w:t>1 mark</w:t>
            </w:r>
          </w:p>
        </w:tc>
      </w:tr>
      <w:tr w:rsidR="00B274D9" w:rsidRPr="00DD4A73" w14:paraId="6A124108" w14:textId="77777777" w:rsidTr="007A4B64">
        <w:trPr>
          <w:trHeight w:val="567"/>
        </w:trPr>
        <w:tc>
          <w:tcPr>
            <w:tcW w:w="7366" w:type="dxa"/>
            <w:vAlign w:val="center"/>
          </w:tcPr>
          <w:p w14:paraId="3E05F86D" w14:textId="77777777" w:rsidR="00B274D9" w:rsidRPr="00DD4A73" w:rsidRDefault="00721891" w:rsidP="00721891">
            <w:pPr>
              <w:rPr>
                <w:rFonts w:cs="Arial"/>
                <w:color w:val="5B9BD5" w:themeColor="accent1"/>
                <w:sz w:val="22"/>
                <w:szCs w:val="22"/>
              </w:rPr>
            </w:pPr>
            <w:r>
              <w:rPr>
                <w:rFonts w:cs="Arial"/>
                <w:color w:val="5B9BD5" w:themeColor="accent1"/>
                <w:sz w:val="22"/>
                <w:szCs w:val="22"/>
              </w:rPr>
              <w:t>It would be placed on the rear wall of the room (or another surface that eliminates reflection of the rear wall).</w:t>
            </w:r>
            <w:r w:rsidR="00B274D9" w:rsidRPr="00DD4A73">
              <w:rPr>
                <w:rFonts w:cs="Arial"/>
                <w:color w:val="5B9BD5" w:themeColor="accent1"/>
                <w:sz w:val="22"/>
                <w:szCs w:val="22"/>
              </w:rPr>
              <w:t xml:space="preserve"> </w:t>
            </w:r>
          </w:p>
        </w:tc>
        <w:tc>
          <w:tcPr>
            <w:tcW w:w="1650" w:type="dxa"/>
            <w:vAlign w:val="center"/>
          </w:tcPr>
          <w:p w14:paraId="06183768" w14:textId="77777777" w:rsidR="00B274D9" w:rsidRPr="00DD4A73" w:rsidRDefault="00B274D9" w:rsidP="007A4B64">
            <w:pPr>
              <w:jc w:val="center"/>
              <w:rPr>
                <w:rFonts w:cs="Arial"/>
                <w:color w:val="5B9BD5" w:themeColor="accent1"/>
                <w:sz w:val="22"/>
                <w:szCs w:val="22"/>
              </w:rPr>
            </w:pPr>
            <w:r w:rsidRPr="00DD4A73">
              <w:rPr>
                <w:rFonts w:cs="Arial"/>
                <w:color w:val="5B9BD5" w:themeColor="accent1"/>
                <w:sz w:val="22"/>
                <w:szCs w:val="22"/>
              </w:rPr>
              <w:t>1 mark</w:t>
            </w:r>
          </w:p>
        </w:tc>
      </w:tr>
      <w:tr w:rsidR="00B274D9" w:rsidRPr="00DD4A73" w14:paraId="7A70A82B" w14:textId="77777777" w:rsidTr="007A4B64">
        <w:trPr>
          <w:trHeight w:val="567"/>
        </w:trPr>
        <w:tc>
          <w:tcPr>
            <w:tcW w:w="7366" w:type="dxa"/>
            <w:vAlign w:val="center"/>
          </w:tcPr>
          <w:p w14:paraId="5955CF35" w14:textId="77777777" w:rsidR="00B274D9" w:rsidRPr="00DD4A73" w:rsidRDefault="00721891" w:rsidP="00721891">
            <w:pPr>
              <w:rPr>
                <w:rFonts w:cs="Arial"/>
                <w:color w:val="5B9BD5" w:themeColor="accent1"/>
                <w:sz w:val="22"/>
                <w:szCs w:val="22"/>
              </w:rPr>
            </w:pPr>
            <w:r>
              <w:rPr>
                <w:rFonts w:cs="Arial"/>
                <w:color w:val="5B9BD5" w:themeColor="accent1"/>
                <w:sz w:val="22"/>
                <w:szCs w:val="22"/>
              </w:rPr>
              <w:t xml:space="preserve">This will eliminate ‘multiple-reflected sounds’ that travel the longest path and take the longest times to reach the observer. </w:t>
            </w:r>
          </w:p>
        </w:tc>
        <w:tc>
          <w:tcPr>
            <w:tcW w:w="1650" w:type="dxa"/>
            <w:vAlign w:val="center"/>
          </w:tcPr>
          <w:p w14:paraId="4BFB1565" w14:textId="77777777" w:rsidR="00B274D9" w:rsidRPr="00DD4A73" w:rsidRDefault="00B274D9" w:rsidP="007A4B64">
            <w:pPr>
              <w:jc w:val="center"/>
              <w:rPr>
                <w:rFonts w:cs="Arial"/>
                <w:color w:val="5B9BD5" w:themeColor="accent1"/>
                <w:sz w:val="22"/>
                <w:szCs w:val="22"/>
              </w:rPr>
            </w:pPr>
            <w:r w:rsidRPr="00DD4A73">
              <w:rPr>
                <w:rFonts w:cs="Arial"/>
                <w:color w:val="5B9BD5" w:themeColor="accent1"/>
                <w:sz w:val="22"/>
                <w:szCs w:val="22"/>
              </w:rPr>
              <w:t>1 mark</w:t>
            </w:r>
          </w:p>
        </w:tc>
      </w:tr>
    </w:tbl>
    <w:p w14:paraId="4EF069B7" w14:textId="77777777" w:rsidR="00B274D9" w:rsidRPr="00E64CDD" w:rsidRDefault="00B274D9" w:rsidP="003121FD">
      <w:pPr>
        <w:tabs>
          <w:tab w:val="left" w:pos="8647"/>
          <w:tab w:val="right" w:pos="9356"/>
        </w:tabs>
        <w:spacing w:after="120"/>
        <w:ind w:left="567" w:hanging="567"/>
        <w:rPr>
          <w:rFonts w:cs="Arial"/>
          <w:bCs/>
          <w:szCs w:val="22"/>
        </w:rPr>
      </w:pPr>
    </w:p>
    <w:p w14:paraId="78146120" w14:textId="77777777" w:rsidR="003121FD" w:rsidRDefault="003121FD" w:rsidP="003121FD">
      <w:pPr>
        <w:tabs>
          <w:tab w:val="right" w:pos="9356"/>
        </w:tabs>
        <w:spacing w:line="259" w:lineRule="auto"/>
        <w:ind w:left="567" w:right="-1" w:hanging="567"/>
        <w:rPr>
          <w:rFonts w:cs="Arial"/>
          <w:b/>
          <w:bCs/>
          <w:szCs w:val="22"/>
        </w:rPr>
      </w:pPr>
      <w:r w:rsidRPr="005339BE">
        <w:rPr>
          <w:rFonts w:cs="Arial"/>
          <w:szCs w:val="22"/>
        </w:rPr>
        <w:t xml:space="preserve"> </w:t>
      </w:r>
      <w:r>
        <w:rPr>
          <w:rFonts w:cs="Arial"/>
          <w:szCs w:val="22"/>
        </w:rPr>
        <w:tab/>
      </w:r>
    </w:p>
    <w:p w14:paraId="40DF0C0D" w14:textId="77777777" w:rsidR="005E4BDD" w:rsidRDefault="00D17D86" w:rsidP="00721891">
      <w:pPr>
        <w:spacing w:after="160" w:line="259" w:lineRule="auto"/>
        <w:rPr>
          <w:rFonts w:cs="Arial"/>
          <w:b/>
          <w:bCs/>
          <w:szCs w:val="22"/>
        </w:rPr>
      </w:pPr>
      <w:r>
        <w:rPr>
          <w:rFonts w:cs="Arial"/>
          <w:b/>
          <w:bCs/>
          <w:szCs w:val="22"/>
        </w:rPr>
        <w:t>Question 2</w:t>
      </w:r>
      <w:r>
        <w:rPr>
          <w:rFonts w:cs="Arial"/>
          <w:b/>
          <w:bCs/>
          <w:szCs w:val="22"/>
        </w:rPr>
        <w:tab/>
      </w:r>
      <w:r w:rsidR="00721891">
        <w:rPr>
          <w:rFonts w:cs="Arial"/>
          <w:b/>
          <w:bCs/>
          <w:szCs w:val="22"/>
        </w:rPr>
        <w:tab/>
      </w:r>
      <w:r w:rsidR="00721891">
        <w:rPr>
          <w:rFonts w:cs="Arial"/>
          <w:b/>
          <w:bCs/>
          <w:szCs w:val="22"/>
        </w:rPr>
        <w:tab/>
      </w:r>
      <w:r w:rsidR="00721891">
        <w:rPr>
          <w:rFonts w:cs="Arial"/>
          <w:b/>
          <w:bCs/>
          <w:szCs w:val="22"/>
        </w:rPr>
        <w:tab/>
      </w:r>
      <w:r w:rsidR="00721891">
        <w:rPr>
          <w:rFonts w:cs="Arial"/>
          <w:b/>
          <w:bCs/>
          <w:szCs w:val="22"/>
        </w:rPr>
        <w:tab/>
      </w:r>
      <w:r w:rsidR="00721891">
        <w:rPr>
          <w:rFonts w:cs="Arial"/>
          <w:b/>
          <w:bCs/>
          <w:szCs w:val="22"/>
        </w:rPr>
        <w:tab/>
      </w:r>
      <w:r w:rsidR="00721891">
        <w:rPr>
          <w:rFonts w:cs="Arial"/>
          <w:b/>
          <w:bCs/>
          <w:szCs w:val="22"/>
        </w:rPr>
        <w:tab/>
      </w:r>
      <w:r w:rsidR="00721891">
        <w:rPr>
          <w:rFonts w:cs="Arial"/>
          <w:b/>
          <w:bCs/>
          <w:szCs w:val="22"/>
        </w:rPr>
        <w:tab/>
      </w:r>
      <w:r w:rsidR="00721891">
        <w:rPr>
          <w:rFonts w:cs="Arial"/>
          <w:b/>
          <w:bCs/>
          <w:szCs w:val="22"/>
        </w:rPr>
        <w:tab/>
      </w:r>
      <w:r w:rsidR="00721891">
        <w:rPr>
          <w:rFonts w:cs="Arial"/>
          <w:b/>
          <w:bCs/>
          <w:szCs w:val="22"/>
        </w:rPr>
        <w:tab/>
      </w:r>
      <w:r w:rsidR="00721891">
        <w:rPr>
          <w:rFonts w:cs="Arial"/>
          <w:b/>
          <w:bCs/>
          <w:szCs w:val="22"/>
        </w:rPr>
        <w:tab/>
      </w:r>
      <w:r>
        <w:rPr>
          <w:rFonts w:cs="Arial"/>
          <w:b/>
          <w:bCs/>
          <w:szCs w:val="22"/>
        </w:rPr>
        <w:t>(4</w:t>
      </w:r>
      <w:r w:rsidR="005E4BDD">
        <w:rPr>
          <w:rFonts w:cs="Arial"/>
          <w:b/>
          <w:bCs/>
          <w:szCs w:val="22"/>
        </w:rPr>
        <w:t xml:space="preserve"> marks)</w:t>
      </w:r>
    </w:p>
    <w:p w14:paraId="47DE1947" w14:textId="77777777" w:rsidR="005E4BDD" w:rsidRDefault="005E4BDD" w:rsidP="005E4BDD">
      <w:pPr>
        <w:rPr>
          <w:rFonts w:cs="Arial"/>
        </w:rPr>
      </w:pPr>
      <w:r w:rsidRPr="002A0C4E">
        <w:rPr>
          <w:rFonts w:cs="Arial"/>
          <w:noProof/>
        </w:rPr>
        <mc:AlternateContent>
          <mc:Choice Requires="wps">
            <w:drawing>
              <wp:anchor distT="0" distB="0" distL="114300" distR="114300" simplePos="0" relativeHeight="251809792" behindDoc="1" locked="0" layoutInCell="1" allowOverlap="1" wp14:anchorId="4F934B73" wp14:editId="60C24E05">
                <wp:simplePos x="0" y="0"/>
                <wp:positionH relativeFrom="column">
                  <wp:posOffset>254000</wp:posOffset>
                </wp:positionH>
                <wp:positionV relativeFrom="paragraph">
                  <wp:posOffset>641350</wp:posOffset>
                </wp:positionV>
                <wp:extent cx="914400" cy="292100"/>
                <wp:effectExtent l="0" t="0" r="0" b="0"/>
                <wp:wrapNone/>
                <wp:docPr id="145" name="Text Box 145"/>
                <wp:cNvGraphicFramePr/>
                <a:graphic xmlns:a="http://schemas.openxmlformats.org/drawingml/2006/main">
                  <a:graphicData uri="http://schemas.microsoft.com/office/word/2010/wordprocessingShape">
                    <wps:wsp>
                      <wps:cNvSpPr txBox="1"/>
                      <wps:spPr>
                        <a:xfrm>
                          <a:off x="0" y="0"/>
                          <a:ext cx="914400" cy="292100"/>
                        </a:xfrm>
                        <a:prstGeom prst="rect">
                          <a:avLst/>
                        </a:prstGeom>
                        <a:solidFill>
                          <a:schemeClr val="lt1"/>
                        </a:solidFill>
                        <a:ln w="6350">
                          <a:noFill/>
                        </a:ln>
                      </wps:spPr>
                      <wps:txbx>
                        <w:txbxContent>
                          <w:p w14:paraId="5B149D0C" w14:textId="77777777" w:rsidR="00D95942" w:rsidRPr="008A260D" w:rsidRDefault="00D95942" w:rsidP="005E4BDD">
                            <w:pPr>
                              <w:rPr>
                                <w:rFonts w:cs="Arial"/>
                                <w:sz w:val="18"/>
                                <w:szCs w:val="18"/>
                              </w:rPr>
                            </w:pPr>
                            <w:r>
                              <w:rPr>
                                <w:rFonts w:cs="Arial"/>
                                <w:sz w:val="18"/>
                                <w:szCs w:val="18"/>
                              </w:rPr>
                              <w:t>∆P (kPa)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934B73" id="Text Box 145" o:spid="_x0000_s1032" type="#_x0000_t202" style="position:absolute;margin-left:20pt;margin-top:50.5pt;width:1in;height:23pt;z-index:-2515066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" fillcolor="white [3201]" stroked="f" strokeweight=".5pt">
                <v:textbox>
                  <w:txbxContent>
                    <w:p w14:paraId="5B149D0C" w14:textId="77777777" w:rsidR="00D95942" w:rsidRPr="008A260D" w:rsidRDefault="00D95942" w:rsidP="005E4BDD">
                      <w:pPr>
                        <w:rPr>
                          <w:rFonts w:cs="Arial"/>
                          <w:sz w:val="18"/>
                          <w:szCs w:val="18"/>
                        </w:rPr>
                      </w:pPr>
                      <w:r>
                        <w:rPr>
                          <w:rFonts w:cs="Arial"/>
                          <w:sz w:val="18"/>
                          <w:szCs w:val="18"/>
                        </w:rPr>
                        <w:t>∆P (kPa)</w:t>
                      </w:r>
                    </w:p>
                  </w:txbxContent>
                </v:textbox>
              </v:shape>
            </w:pict>
          </mc:Fallback>
        </mc:AlternateContent>
      </w:r>
      <w:r w:rsidRPr="002A0C4E">
        <w:rPr>
          <w:rFonts w:cs="Arial"/>
        </w:rPr>
        <w:t xml:space="preserve">A string is vibrating at a frequency and amplitude that produces the pressure difference (∆P) v time (t) graph shown in the diagram below. The pressure difference axis has not units – the scale is proportional. </w:t>
      </w:r>
    </w:p>
    <w:p w14:paraId="40D9BCFC" w14:textId="77777777" w:rsidR="00D17D86" w:rsidRDefault="00D17D86" w:rsidP="005E4BDD">
      <w:pPr>
        <w:rPr>
          <w:rFonts w:cs="Arial"/>
        </w:rPr>
      </w:pPr>
    </w:p>
    <w:p w14:paraId="7C33F166" w14:textId="77777777" w:rsidR="00D17D86" w:rsidRDefault="00D17D86" w:rsidP="005E4BDD">
      <w:pPr>
        <w:rPr>
          <w:rFonts w:cs="Arial"/>
        </w:rPr>
      </w:pPr>
    </w:p>
    <w:p w14:paraId="6FC0DECC" w14:textId="77777777" w:rsidR="00D17D86" w:rsidRPr="002A0C4E" w:rsidRDefault="00D17D86" w:rsidP="005E4BDD">
      <w:pPr>
        <w:rPr>
          <w:rFonts w:cs="Arial"/>
        </w:rPr>
      </w:pPr>
    </w:p>
    <w:p w14:paraId="553024FB" w14:textId="77777777" w:rsidR="005E4BDD" w:rsidRPr="002A0C4E" w:rsidRDefault="005E4BDD" w:rsidP="005E4BDD">
      <w:pPr>
        <w:rPr>
          <w:rFonts w:cs="Arial"/>
        </w:rPr>
      </w:pPr>
      <w:r w:rsidRPr="002A0C4E">
        <w:rPr>
          <w:rFonts w:cs="Arial"/>
          <w:noProof/>
        </w:rPr>
        <mc:AlternateContent>
          <mc:Choice Requires="wps">
            <w:drawing>
              <wp:anchor distT="0" distB="0" distL="114300" distR="114300" simplePos="0" relativeHeight="251812864" behindDoc="1" locked="0" layoutInCell="1" allowOverlap="1" wp14:anchorId="19380E74" wp14:editId="168F3C8E">
                <wp:simplePos x="0" y="0"/>
                <wp:positionH relativeFrom="column">
                  <wp:posOffset>254000</wp:posOffset>
                </wp:positionH>
                <wp:positionV relativeFrom="paragraph">
                  <wp:posOffset>184785</wp:posOffset>
                </wp:positionV>
                <wp:extent cx="914400" cy="292100"/>
                <wp:effectExtent l="0" t="0" r="0" b="0"/>
                <wp:wrapNone/>
                <wp:docPr id="146" name="Text Box 146"/>
                <wp:cNvGraphicFramePr/>
                <a:graphic xmlns:a="http://schemas.openxmlformats.org/drawingml/2006/main">
                  <a:graphicData uri="http://schemas.microsoft.com/office/word/2010/wordprocessingShape">
                    <wps:wsp>
                      <wps:cNvSpPr txBox="1"/>
                      <wps:spPr>
                        <a:xfrm>
                          <a:off x="0" y="0"/>
                          <a:ext cx="914400" cy="292100"/>
                        </a:xfrm>
                        <a:prstGeom prst="rect">
                          <a:avLst/>
                        </a:prstGeom>
                        <a:solidFill>
                          <a:schemeClr val="lt1"/>
                        </a:solidFill>
                        <a:ln w="6350">
                          <a:noFill/>
                        </a:ln>
                      </wps:spPr>
                      <wps:txbx>
                        <w:txbxContent>
                          <w:p w14:paraId="716A6ABD" w14:textId="77777777" w:rsidR="00D95942" w:rsidRPr="008A260D" w:rsidRDefault="00D95942" w:rsidP="005E4BDD">
                            <w:pPr>
                              <w:rPr>
                                <w:rFonts w:cs="Arial"/>
                                <w:sz w:val="18"/>
                                <w:szCs w:val="18"/>
                              </w:rPr>
                            </w:pPr>
                            <w:r>
                              <w:rPr>
                                <w:rFonts w:cs="Arial"/>
                                <w:sz w:val="18"/>
                                <w:szCs w:val="18"/>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380E74" id="Text Box 146" o:spid="_x0000_s1033" type="#_x0000_t202" style="position:absolute;margin-left:20pt;margin-top:14.55pt;width:1in;height:23pt;z-index:-2515036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" fillcolor="white [3201]" stroked="f" strokeweight=".5pt">
                <v:textbox>
                  <w:txbxContent>
                    <w:p w14:paraId="716A6ABD" w14:textId="77777777" w:rsidR="00D95942" w:rsidRPr="008A260D" w:rsidRDefault="00D95942" w:rsidP="005E4BDD">
                      <w:pPr>
                        <w:rPr>
                          <w:rFonts w:cs="Arial"/>
                          <w:sz w:val="18"/>
                          <w:szCs w:val="18"/>
                        </w:rPr>
                      </w:pPr>
                      <w:r>
                        <w:rPr>
                          <w:rFonts w:cs="Arial"/>
                          <w:sz w:val="18"/>
                          <w:szCs w:val="18"/>
                        </w:rPr>
                        <w:t>3</w:t>
                      </w:r>
                    </w:p>
                  </w:txbxContent>
                </v:textbox>
              </v:shape>
            </w:pict>
          </mc:Fallback>
        </mc:AlternateContent>
      </w:r>
      <w:r w:rsidRPr="002A0C4E">
        <w:rPr>
          <w:rFonts w:cs="Arial"/>
        </w:rPr>
        <w:t xml:space="preserve"> </w:t>
      </w:r>
    </w:p>
    <w:p w14:paraId="1A8DBB04" w14:textId="77777777" w:rsidR="005E4BDD" w:rsidRPr="002A0C4E" w:rsidRDefault="00D17D86" w:rsidP="005E4BDD">
      <w:pPr>
        <w:jc w:val="center"/>
        <w:rPr>
          <w:rFonts w:cs="Arial"/>
        </w:rPr>
      </w:pPr>
      <w:r w:rsidRPr="002A0C4E">
        <w:rPr>
          <w:rFonts w:cs="Arial"/>
          <w:noProof/>
        </w:rPr>
        <mc:AlternateContent>
          <mc:Choice Requires="wps">
            <w:drawing>
              <wp:anchor distT="0" distB="0" distL="114300" distR="114300" simplePos="0" relativeHeight="251808768" behindDoc="1" locked="0" layoutInCell="1" allowOverlap="1" wp14:anchorId="52C596B1" wp14:editId="0132D334">
                <wp:simplePos x="0" y="0"/>
                <wp:positionH relativeFrom="column">
                  <wp:posOffset>5543550</wp:posOffset>
                </wp:positionH>
                <wp:positionV relativeFrom="paragraph">
                  <wp:posOffset>1365885</wp:posOffset>
                </wp:positionV>
                <wp:extent cx="914400" cy="292100"/>
                <wp:effectExtent l="0" t="0" r="0" b="0"/>
                <wp:wrapNone/>
                <wp:docPr id="152" name="Text Box 152"/>
                <wp:cNvGraphicFramePr/>
                <a:graphic xmlns:a="http://schemas.openxmlformats.org/drawingml/2006/main">
                  <a:graphicData uri="http://schemas.microsoft.com/office/word/2010/wordprocessingShape">
                    <wps:wsp>
                      <wps:cNvSpPr txBox="1"/>
                      <wps:spPr>
                        <a:xfrm>
                          <a:off x="0" y="0"/>
                          <a:ext cx="914400" cy="292100"/>
                        </a:xfrm>
                        <a:prstGeom prst="rect">
                          <a:avLst/>
                        </a:prstGeom>
                        <a:solidFill>
                          <a:schemeClr val="lt1"/>
                        </a:solidFill>
                        <a:ln w="6350">
                          <a:noFill/>
                        </a:ln>
                      </wps:spPr>
                      <wps:txbx>
                        <w:txbxContent>
                          <w:p w14:paraId="621AC9BE" w14:textId="77777777" w:rsidR="00D95942" w:rsidRPr="008A260D" w:rsidRDefault="00D95942" w:rsidP="005E4BDD">
                            <w:pPr>
                              <w:rPr>
                                <w:rFonts w:cs="Arial"/>
                                <w:sz w:val="18"/>
                                <w:szCs w:val="18"/>
                              </w:rPr>
                            </w:pPr>
                            <w:r>
                              <w:rPr>
                                <w:rFonts w:cs="Arial"/>
                                <w:sz w:val="18"/>
                                <w:szCs w:val="18"/>
                              </w:rPr>
                              <w:t>t</w:t>
                            </w:r>
                            <w:r w:rsidRPr="008A260D">
                              <w:rPr>
                                <w:rFonts w:cs="Arial"/>
                                <w:sz w:val="18"/>
                                <w:szCs w:val="18"/>
                              </w:rPr>
                              <w:t xml:space="preserve"> (s)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C596B1" id="Text Box 152" o:spid="_x0000_s1034" type="#_x0000_t202" style="position:absolute;left:0;text-align:left;margin-left:436.5pt;margin-top:107.55pt;width:1in;height:23pt;z-index:-2515077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" fillcolor="white [3201]" stroked="f" strokeweight=".5pt">
                <v:textbox>
                  <w:txbxContent>
                    <w:p w14:paraId="621AC9BE" w14:textId="77777777" w:rsidR="00D95942" w:rsidRPr="008A260D" w:rsidRDefault="00D95942" w:rsidP="005E4BDD">
                      <w:pPr>
                        <w:rPr>
                          <w:rFonts w:cs="Arial"/>
                          <w:sz w:val="18"/>
                          <w:szCs w:val="18"/>
                        </w:rPr>
                      </w:pPr>
                      <w:r>
                        <w:rPr>
                          <w:rFonts w:cs="Arial"/>
                          <w:sz w:val="18"/>
                          <w:szCs w:val="18"/>
                        </w:rPr>
                        <w:t>t</w:t>
                      </w:r>
                      <w:r w:rsidRPr="008A260D">
                        <w:rPr>
                          <w:rFonts w:cs="Arial"/>
                          <w:sz w:val="18"/>
                          <w:szCs w:val="18"/>
                        </w:rPr>
                        <w:t xml:space="preserve"> (s)</w:t>
                      </w:r>
                    </w:p>
                  </w:txbxContent>
                </v:textbox>
              </v:shape>
            </w:pict>
          </mc:Fallback>
        </mc:AlternateContent>
      </w:r>
      <w:r w:rsidR="005E4BDD" w:rsidRPr="002A0C4E">
        <w:rPr>
          <w:rFonts w:cs="Arial"/>
          <w:noProof/>
        </w:rPr>
        <mc:AlternateContent>
          <mc:Choice Requires="wps">
            <w:drawing>
              <wp:anchor distT="0" distB="0" distL="114300" distR="114300" simplePos="0" relativeHeight="251811840" behindDoc="1" locked="0" layoutInCell="1" allowOverlap="1" wp14:anchorId="2A2ADBFD" wp14:editId="494647F6">
                <wp:simplePos x="0" y="0"/>
                <wp:positionH relativeFrom="column">
                  <wp:posOffset>254000</wp:posOffset>
                </wp:positionH>
                <wp:positionV relativeFrom="paragraph">
                  <wp:posOffset>381635</wp:posOffset>
                </wp:positionV>
                <wp:extent cx="914400" cy="292100"/>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914400" cy="292100"/>
                        </a:xfrm>
                        <a:prstGeom prst="rect">
                          <a:avLst/>
                        </a:prstGeom>
                        <a:solidFill>
                          <a:schemeClr val="lt1"/>
                        </a:solidFill>
                        <a:ln w="6350">
                          <a:noFill/>
                        </a:ln>
                      </wps:spPr>
                      <wps:txbx>
                        <w:txbxContent>
                          <w:p w14:paraId="6546F25A" w14:textId="77777777" w:rsidR="00D95942" w:rsidRPr="008A260D" w:rsidRDefault="00D95942" w:rsidP="005E4BDD">
                            <w:pPr>
                              <w:rPr>
                                <w:rFonts w:cs="Arial"/>
                                <w:sz w:val="18"/>
                                <w:szCs w:val="18"/>
                              </w:rPr>
                            </w:pPr>
                            <w:r>
                              <w:rPr>
                                <w:rFonts w:cs="Arial"/>
                                <w:sz w:val="18"/>
                                <w:szCs w:val="18"/>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2ADBFD" id="Text Box 147" o:spid="_x0000_s1035" type="#_x0000_t202" style="position:absolute;left:0;text-align:left;margin-left:20pt;margin-top:30.05pt;width:1in;height:23pt;z-index:-2515046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" fillcolor="white [3201]" stroked="f" strokeweight=".5pt">
                <v:textbox>
                  <w:txbxContent>
                    <w:p w14:paraId="6546F25A" w14:textId="77777777" w:rsidR="00D95942" w:rsidRPr="008A260D" w:rsidRDefault="00D95942" w:rsidP="005E4BDD">
                      <w:pPr>
                        <w:rPr>
                          <w:rFonts w:cs="Arial"/>
                          <w:sz w:val="18"/>
                          <w:szCs w:val="18"/>
                        </w:rPr>
                      </w:pPr>
                      <w:r>
                        <w:rPr>
                          <w:rFonts w:cs="Arial"/>
                          <w:sz w:val="18"/>
                          <w:szCs w:val="18"/>
                        </w:rPr>
                        <w:t>2</w:t>
                      </w:r>
                    </w:p>
                  </w:txbxContent>
                </v:textbox>
              </v:shape>
            </w:pict>
          </mc:Fallback>
        </mc:AlternateContent>
      </w:r>
      <w:r w:rsidR="005E4BDD" w:rsidRPr="002A0C4E">
        <w:rPr>
          <w:rFonts w:cs="Arial"/>
          <w:noProof/>
        </w:rPr>
        <mc:AlternateContent>
          <mc:Choice Requires="wps">
            <w:drawing>
              <wp:anchor distT="0" distB="0" distL="114300" distR="114300" simplePos="0" relativeHeight="251813888" behindDoc="1" locked="0" layoutInCell="1" allowOverlap="1" wp14:anchorId="2843740C" wp14:editId="3EC7B55E">
                <wp:simplePos x="0" y="0"/>
                <wp:positionH relativeFrom="column">
                  <wp:posOffset>215900</wp:posOffset>
                </wp:positionH>
                <wp:positionV relativeFrom="paragraph">
                  <wp:posOffset>1886585</wp:posOffset>
                </wp:positionV>
                <wp:extent cx="914400" cy="292100"/>
                <wp:effectExtent l="0" t="0" r="0" b="0"/>
                <wp:wrapNone/>
                <wp:docPr id="148" name="Text Box 148"/>
                <wp:cNvGraphicFramePr/>
                <a:graphic xmlns:a="http://schemas.openxmlformats.org/drawingml/2006/main">
                  <a:graphicData uri="http://schemas.microsoft.com/office/word/2010/wordprocessingShape">
                    <wps:wsp>
                      <wps:cNvSpPr txBox="1"/>
                      <wps:spPr>
                        <a:xfrm>
                          <a:off x="0" y="0"/>
                          <a:ext cx="914400" cy="292100"/>
                        </a:xfrm>
                        <a:prstGeom prst="rect">
                          <a:avLst/>
                        </a:prstGeom>
                        <a:solidFill>
                          <a:schemeClr val="lt1"/>
                        </a:solidFill>
                        <a:ln w="6350">
                          <a:noFill/>
                        </a:ln>
                      </wps:spPr>
                      <wps:txbx>
                        <w:txbxContent>
                          <w:p w14:paraId="3984B82A" w14:textId="77777777" w:rsidR="00D95942" w:rsidRPr="008A260D" w:rsidRDefault="00D95942" w:rsidP="005E4BDD">
                            <w:pPr>
                              <w:rPr>
                                <w:rFonts w:cs="Arial"/>
                                <w:sz w:val="18"/>
                                <w:szCs w:val="18"/>
                              </w:rPr>
                            </w:pPr>
                            <w:r>
                              <w:rPr>
                                <w:rFonts w:cs="Arial"/>
                                <w:sz w:val="18"/>
                                <w:szCs w:val="18"/>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43740C" id="Text Box 148" o:spid="_x0000_s1036" type="#_x0000_t202" style="position:absolute;left:0;text-align:left;margin-left:17pt;margin-top:148.55pt;width:1in;height:23pt;z-index:-2515025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" fillcolor="white [3201]" stroked="f" strokeweight=".5pt">
                <v:textbox>
                  <w:txbxContent>
                    <w:p w14:paraId="3984B82A" w14:textId="77777777" w:rsidR="00D95942" w:rsidRPr="008A260D" w:rsidRDefault="00D95942" w:rsidP="005E4BDD">
                      <w:pPr>
                        <w:rPr>
                          <w:rFonts w:cs="Arial"/>
                          <w:sz w:val="18"/>
                          <w:szCs w:val="18"/>
                        </w:rPr>
                      </w:pPr>
                      <w:r>
                        <w:rPr>
                          <w:rFonts w:cs="Arial"/>
                          <w:sz w:val="18"/>
                          <w:szCs w:val="18"/>
                        </w:rPr>
                        <w:t>-1</w:t>
                      </w:r>
                    </w:p>
                  </w:txbxContent>
                </v:textbox>
              </v:shape>
            </w:pict>
          </mc:Fallback>
        </mc:AlternateContent>
      </w:r>
      <w:r w:rsidR="005E4BDD" w:rsidRPr="002A0C4E">
        <w:rPr>
          <w:rFonts w:cs="Arial"/>
          <w:noProof/>
        </w:rPr>
        <mc:AlternateContent>
          <mc:Choice Requires="wps">
            <w:drawing>
              <wp:anchor distT="0" distB="0" distL="114300" distR="114300" simplePos="0" relativeHeight="251814912" behindDoc="1" locked="0" layoutInCell="1" allowOverlap="1" wp14:anchorId="0E85BC28" wp14:editId="3B8FF850">
                <wp:simplePos x="0" y="0"/>
                <wp:positionH relativeFrom="column">
                  <wp:posOffset>215900</wp:posOffset>
                </wp:positionH>
                <wp:positionV relativeFrom="paragraph">
                  <wp:posOffset>2388235</wp:posOffset>
                </wp:positionV>
                <wp:extent cx="914400" cy="292100"/>
                <wp:effectExtent l="0" t="0" r="0" b="0"/>
                <wp:wrapNone/>
                <wp:docPr id="149" name="Text Box 149"/>
                <wp:cNvGraphicFramePr/>
                <a:graphic xmlns:a="http://schemas.openxmlformats.org/drawingml/2006/main">
                  <a:graphicData uri="http://schemas.microsoft.com/office/word/2010/wordprocessingShape">
                    <wps:wsp>
                      <wps:cNvSpPr txBox="1"/>
                      <wps:spPr>
                        <a:xfrm>
                          <a:off x="0" y="0"/>
                          <a:ext cx="914400" cy="292100"/>
                        </a:xfrm>
                        <a:prstGeom prst="rect">
                          <a:avLst/>
                        </a:prstGeom>
                        <a:solidFill>
                          <a:schemeClr val="lt1"/>
                        </a:solidFill>
                        <a:ln w="6350">
                          <a:noFill/>
                        </a:ln>
                      </wps:spPr>
                      <wps:txbx>
                        <w:txbxContent>
                          <w:p w14:paraId="58139B0E" w14:textId="77777777" w:rsidR="00D95942" w:rsidRPr="008A260D" w:rsidRDefault="00D95942" w:rsidP="005E4BDD">
                            <w:pPr>
                              <w:rPr>
                                <w:rFonts w:cs="Arial"/>
                                <w:sz w:val="18"/>
                                <w:szCs w:val="18"/>
                              </w:rPr>
                            </w:pPr>
                            <w:r>
                              <w:rPr>
                                <w:rFonts w:cs="Arial"/>
                                <w:sz w:val="18"/>
                                <w:szCs w:val="18"/>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85BC28" id="Text Box 149" o:spid="_x0000_s1037" type="#_x0000_t202" style="position:absolute;left:0;text-align:left;margin-left:17pt;margin-top:188.05pt;width:1in;height:23pt;z-index:-2515015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" fillcolor="white [3201]" stroked="f" strokeweight=".5pt">
                <v:textbox>
                  <w:txbxContent>
                    <w:p w14:paraId="58139B0E" w14:textId="77777777" w:rsidR="00D95942" w:rsidRPr="008A260D" w:rsidRDefault="00D95942" w:rsidP="005E4BDD">
                      <w:pPr>
                        <w:rPr>
                          <w:rFonts w:cs="Arial"/>
                          <w:sz w:val="18"/>
                          <w:szCs w:val="18"/>
                        </w:rPr>
                      </w:pPr>
                      <w:r>
                        <w:rPr>
                          <w:rFonts w:cs="Arial"/>
                          <w:sz w:val="18"/>
                          <w:szCs w:val="18"/>
                        </w:rPr>
                        <w:t>-2</w:t>
                      </w:r>
                    </w:p>
                  </w:txbxContent>
                </v:textbox>
              </v:shape>
            </w:pict>
          </mc:Fallback>
        </mc:AlternateContent>
      </w:r>
      <w:r w:rsidR="005E4BDD" w:rsidRPr="002A0C4E">
        <w:rPr>
          <w:rFonts w:cs="Arial"/>
          <w:noProof/>
        </w:rPr>
        <mc:AlternateContent>
          <mc:Choice Requires="wps">
            <w:drawing>
              <wp:anchor distT="0" distB="0" distL="114300" distR="114300" simplePos="0" relativeHeight="251815936" behindDoc="1" locked="0" layoutInCell="1" allowOverlap="1" wp14:anchorId="1D35EE3B" wp14:editId="390106C1">
                <wp:simplePos x="0" y="0"/>
                <wp:positionH relativeFrom="column">
                  <wp:posOffset>215900</wp:posOffset>
                </wp:positionH>
                <wp:positionV relativeFrom="paragraph">
                  <wp:posOffset>2883535</wp:posOffset>
                </wp:positionV>
                <wp:extent cx="914400" cy="292100"/>
                <wp:effectExtent l="0" t="0" r="0" b="0"/>
                <wp:wrapNone/>
                <wp:docPr id="150" name="Text Box 150"/>
                <wp:cNvGraphicFramePr/>
                <a:graphic xmlns:a="http://schemas.openxmlformats.org/drawingml/2006/main">
                  <a:graphicData uri="http://schemas.microsoft.com/office/word/2010/wordprocessingShape">
                    <wps:wsp>
                      <wps:cNvSpPr txBox="1"/>
                      <wps:spPr>
                        <a:xfrm>
                          <a:off x="0" y="0"/>
                          <a:ext cx="914400" cy="292100"/>
                        </a:xfrm>
                        <a:prstGeom prst="rect">
                          <a:avLst/>
                        </a:prstGeom>
                        <a:solidFill>
                          <a:schemeClr val="lt1"/>
                        </a:solidFill>
                        <a:ln w="6350">
                          <a:noFill/>
                        </a:ln>
                      </wps:spPr>
                      <wps:txbx>
                        <w:txbxContent>
                          <w:p w14:paraId="61E9C6A4" w14:textId="77777777" w:rsidR="00D95942" w:rsidRPr="008A260D" w:rsidRDefault="00D95942" w:rsidP="005E4BDD">
                            <w:pPr>
                              <w:rPr>
                                <w:rFonts w:cs="Arial"/>
                                <w:sz w:val="18"/>
                                <w:szCs w:val="18"/>
                              </w:rPr>
                            </w:pPr>
                            <w:r>
                              <w:rPr>
                                <w:rFonts w:cs="Arial"/>
                                <w:sz w:val="18"/>
                                <w:szCs w:val="18"/>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35EE3B" id="Text Box 150" o:spid="_x0000_s1038" type="#_x0000_t202" style="position:absolute;left:0;text-align:left;margin-left:17pt;margin-top:227.05pt;width:1in;height:23pt;z-index:-2515005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" fillcolor="white [3201]" stroked="f" strokeweight=".5pt">
                <v:textbox>
                  <w:txbxContent>
                    <w:p w14:paraId="61E9C6A4" w14:textId="77777777" w:rsidR="00D95942" w:rsidRPr="008A260D" w:rsidRDefault="00D95942" w:rsidP="005E4BDD">
                      <w:pPr>
                        <w:rPr>
                          <w:rFonts w:cs="Arial"/>
                          <w:sz w:val="18"/>
                          <w:szCs w:val="18"/>
                        </w:rPr>
                      </w:pPr>
                      <w:r>
                        <w:rPr>
                          <w:rFonts w:cs="Arial"/>
                          <w:sz w:val="18"/>
                          <w:szCs w:val="18"/>
                        </w:rPr>
                        <w:t>-3</w:t>
                      </w:r>
                    </w:p>
                  </w:txbxContent>
                </v:textbox>
              </v:shape>
            </w:pict>
          </mc:Fallback>
        </mc:AlternateContent>
      </w:r>
      <w:r w:rsidR="005E4BDD" w:rsidRPr="002A0C4E">
        <w:rPr>
          <w:rFonts w:cs="Arial"/>
          <w:noProof/>
        </w:rPr>
        <mc:AlternateContent>
          <mc:Choice Requires="wps">
            <w:drawing>
              <wp:anchor distT="0" distB="0" distL="114300" distR="114300" simplePos="0" relativeHeight="251810816" behindDoc="1" locked="0" layoutInCell="1" allowOverlap="1" wp14:anchorId="776CF23A" wp14:editId="29958C4A">
                <wp:simplePos x="0" y="0"/>
                <wp:positionH relativeFrom="column">
                  <wp:posOffset>254000</wp:posOffset>
                </wp:positionH>
                <wp:positionV relativeFrom="paragraph">
                  <wp:posOffset>895985</wp:posOffset>
                </wp:positionV>
                <wp:extent cx="914400" cy="292100"/>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914400" cy="292100"/>
                        </a:xfrm>
                        <a:prstGeom prst="rect">
                          <a:avLst/>
                        </a:prstGeom>
                        <a:solidFill>
                          <a:schemeClr val="lt1"/>
                        </a:solidFill>
                        <a:ln w="6350">
                          <a:noFill/>
                        </a:ln>
                      </wps:spPr>
                      <wps:txbx>
                        <w:txbxContent>
                          <w:p w14:paraId="47346EB7" w14:textId="77777777" w:rsidR="00D95942" w:rsidRPr="008A260D" w:rsidRDefault="00D95942" w:rsidP="005E4BDD">
                            <w:pPr>
                              <w:rPr>
                                <w:rFonts w:cs="Arial"/>
                                <w:sz w:val="18"/>
                                <w:szCs w:val="18"/>
                              </w:rPr>
                            </w:pPr>
                            <w:r>
                              <w:rPr>
                                <w:rFonts w:cs="Arial"/>
                                <w:sz w:val="18"/>
                                <w:szCs w:val="18"/>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6CF23A" id="Text Box 151" o:spid="_x0000_s1039" type="#_x0000_t202" style="position:absolute;left:0;text-align:left;margin-left:20pt;margin-top:70.55pt;width:1in;height:23pt;z-index:-2515056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" fillcolor="white [3201]" stroked="f" strokeweight=".5pt">
                <v:textbox>
                  <w:txbxContent>
                    <w:p w14:paraId="47346EB7" w14:textId="77777777" w:rsidR="00D95942" w:rsidRPr="008A260D" w:rsidRDefault="00D95942" w:rsidP="005E4BDD">
                      <w:pPr>
                        <w:rPr>
                          <w:rFonts w:cs="Arial"/>
                          <w:sz w:val="18"/>
                          <w:szCs w:val="18"/>
                        </w:rPr>
                      </w:pPr>
                      <w:r>
                        <w:rPr>
                          <w:rFonts w:cs="Arial"/>
                          <w:sz w:val="18"/>
                          <w:szCs w:val="18"/>
                        </w:rPr>
                        <w:t>1</w:t>
                      </w:r>
                    </w:p>
                  </w:txbxContent>
                </v:textbox>
              </v:shape>
            </w:pict>
          </mc:Fallback>
        </mc:AlternateContent>
      </w:r>
      <w:r w:rsidR="005E4BDD" w:rsidRPr="002A0C4E">
        <w:rPr>
          <w:rFonts w:cs="Arial"/>
          <w:noProof/>
        </w:rPr>
        <w:drawing>
          <wp:inline distT="0" distB="0" distL="0" distR="0" wp14:anchorId="6C1626A0" wp14:editId="28D4A9E8">
            <wp:extent cx="4851400" cy="2998356"/>
            <wp:effectExtent l="0" t="0" r="6350" b="0"/>
            <wp:docPr id="153" name="Picture 153" descr="C:\Users\shanpa\AppData\Local\Microsoft\Windows\INetCache\IE\IJ3AYDPT\graph_20190221_045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anpa\AppData\Local\Microsoft\Windows\INetCache\IE\IJ3AYDPT\graph_20190221_04502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60699" cy="3004103"/>
                    </a:xfrm>
                    <a:prstGeom prst="rect">
                      <a:avLst/>
                    </a:prstGeom>
                    <a:noFill/>
                    <a:ln>
                      <a:noFill/>
                    </a:ln>
                  </pic:spPr>
                </pic:pic>
              </a:graphicData>
            </a:graphic>
          </wp:inline>
        </w:drawing>
      </w:r>
    </w:p>
    <w:p w14:paraId="41882E9C" w14:textId="77777777" w:rsidR="005E4BDD" w:rsidRPr="002A0C4E" w:rsidRDefault="005E4BDD" w:rsidP="005E4BDD">
      <w:pPr>
        <w:rPr>
          <w:rFonts w:cs="Arial"/>
        </w:rPr>
      </w:pPr>
    </w:p>
    <w:p w14:paraId="2070DF21" w14:textId="77777777" w:rsidR="005E4BDD" w:rsidRPr="002A0C4E" w:rsidRDefault="005E4BDD" w:rsidP="005E4BDD">
      <w:pPr>
        <w:pStyle w:val="ListParagraph"/>
        <w:numPr>
          <w:ilvl w:val="0"/>
          <w:numId w:val="21"/>
        </w:numPr>
        <w:spacing w:after="160" w:line="259" w:lineRule="auto"/>
        <w:ind w:hanging="720"/>
        <w:contextualSpacing/>
      </w:pPr>
      <w:r w:rsidRPr="002A0C4E">
        <w:t>Calculate the frequency (in Hz) of the sound produced by the string. Show working.</w:t>
      </w:r>
    </w:p>
    <w:p w14:paraId="252CC144" w14:textId="77777777" w:rsidR="005E4BDD" w:rsidRDefault="005E4BDD" w:rsidP="005E4BDD">
      <w:pPr>
        <w:pStyle w:val="ListParagraph"/>
        <w:jc w:val="right"/>
      </w:pPr>
      <w:r w:rsidRPr="002A0C4E">
        <w:t>(2)</w:t>
      </w:r>
    </w:p>
    <w:p w14:paraId="40FF2419" w14:textId="77777777" w:rsidR="005E4BDD" w:rsidRDefault="005E4BDD" w:rsidP="005E4BDD">
      <w:pPr>
        <w:pStyle w:val="ListParagraph"/>
        <w:jc w:val="right"/>
      </w:pPr>
    </w:p>
    <w:tbl>
      <w:tblPr>
        <w:tblStyle w:val="TableGrid"/>
        <w:tblW w:w="0" w:type="auto"/>
        <w:tblLook w:val="04A0" w:firstRow="1" w:lastRow="0" w:firstColumn="1" w:lastColumn="0" w:noHBand="0" w:noVBand="1"/>
      </w:tblPr>
      <w:tblGrid>
        <w:gridCol w:w="7225"/>
        <w:gridCol w:w="1791"/>
      </w:tblGrid>
      <w:tr w:rsidR="005E4BDD" w:rsidRPr="00DD4A73" w14:paraId="75E82FFC" w14:textId="77777777" w:rsidTr="007A4B64">
        <w:trPr>
          <w:trHeight w:val="567"/>
        </w:trPr>
        <w:tc>
          <w:tcPr>
            <w:tcW w:w="7225" w:type="dxa"/>
            <w:vAlign w:val="center"/>
          </w:tcPr>
          <w:p w14:paraId="1718971F" w14:textId="77777777" w:rsidR="005E4BDD" w:rsidRPr="00DD4A73" w:rsidRDefault="005E4BDD" w:rsidP="007A4B64">
            <w:pPr>
              <w:rPr>
                <w:rFonts w:cs="Arial"/>
                <w:color w:val="5B9BD5" w:themeColor="accent1"/>
                <w:sz w:val="22"/>
                <w:szCs w:val="22"/>
              </w:rPr>
            </w:pPr>
            <w:r w:rsidRPr="00DD4A73">
              <w:rPr>
                <w:rFonts w:cs="Arial"/>
                <w:color w:val="5B9BD5" w:themeColor="accent1"/>
                <w:sz w:val="22"/>
                <w:szCs w:val="22"/>
              </w:rPr>
              <w:t>T = 0.02 s</w:t>
            </w:r>
          </w:p>
        </w:tc>
        <w:tc>
          <w:tcPr>
            <w:tcW w:w="1791" w:type="dxa"/>
            <w:vAlign w:val="center"/>
          </w:tcPr>
          <w:p w14:paraId="256A310B" w14:textId="77777777" w:rsidR="005E4BDD" w:rsidRPr="00DD4A73" w:rsidRDefault="005E4BDD" w:rsidP="007A4B64">
            <w:pPr>
              <w:jc w:val="center"/>
              <w:rPr>
                <w:rFonts w:cs="Arial"/>
                <w:color w:val="5B9BD5" w:themeColor="accent1"/>
                <w:sz w:val="22"/>
                <w:szCs w:val="22"/>
              </w:rPr>
            </w:pPr>
            <w:r w:rsidRPr="00DD4A73">
              <w:rPr>
                <w:rFonts w:cs="Arial"/>
                <w:color w:val="5B9BD5" w:themeColor="accent1"/>
                <w:sz w:val="22"/>
                <w:szCs w:val="22"/>
              </w:rPr>
              <w:t>1 mark</w:t>
            </w:r>
          </w:p>
        </w:tc>
      </w:tr>
      <w:tr w:rsidR="005E4BDD" w:rsidRPr="00DD4A73" w14:paraId="67CD1EED" w14:textId="77777777" w:rsidTr="007A4B64">
        <w:trPr>
          <w:trHeight w:val="567"/>
        </w:trPr>
        <w:tc>
          <w:tcPr>
            <w:tcW w:w="7225" w:type="dxa"/>
            <w:vAlign w:val="center"/>
          </w:tcPr>
          <w:p w14:paraId="6785D134" w14:textId="77777777" w:rsidR="005E4BDD" w:rsidRPr="00DD4A73" w:rsidRDefault="005E4BDD" w:rsidP="007A4B64">
            <w:pPr>
              <w:rPr>
                <w:rFonts w:cs="Arial"/>
                <w:color w:val="5B9BD5" w:themeColor="accent1"/>
                <w:sz w:val="22"/>
                <w:szCs w:val="22"/>
              </w:rPr>
            </w:pPr>
            <m:oMathPara>
              <m:oMathParaPr>
                <m:jc m:val="left"/>
              </m:oMathParaPr>
              <m:oMath>
                <m:r>
                  <m:rPr>
                    <m:sty m:val="p"/>
                  </m:rPr>
                  <w:rPr>
                    <w:rFonts w:ascii="Cambria Math" w:hAnsi="Cambria Math" w:cs="Arial"/>
                    <w:color w:val="5B9BD5" w:themeColor="accent1"/>
                    <w:sz w:val="22"/>
                    <w:szCs w:val="22"/>
                  </w:rPr>
                  <m:t xml:space="preserve">∴f= </m:t>
                </m:r>
                <m:f>
                  <m:fPr>
                    <m:ctrlPr>
                      <w:rPr>
                        <w:rFonts w:ascii="Cambria Math" w:hAnsi="Cambria Math" w:cs="Arial"/>
                        <w:color w:val="5B9BD5" w:themeColor="accent1"/>
                        <w:sz w:val="22"/>
                        <w:szCs w:val="22"/>
                      </w:rPr>
                    </m:ctrlPr>
                  </m:fPr>
                  <m:num>
                    <m:r>
                      <m:rPr>
                        <m:sty m:val="p"/>
                      </m:rPr>
                      <w:rPr>
                        <w:rFonts w:ascii="Cambria Math" w:hAnsi="Cambria Math" w:cs="Arial"/>
                        <w:color w:val="5B9BD5" w:themeColor="accent1"/>
                        <w:sz w:val="22"/>
                        <w:szCs w:val="22"/>
                      </w:rPr>
                      <m:t>1</m:t>
                    </m:r>
                  </m:num>
                  <m:den>
                    <m:r>
                      <m:rPr>
                        <m:sty m:val="p"/>
                      </m:rPr>
                      <w:rPr>
                        <w:rFonts w:ascii="Cambria Math" w:hAnsi="Cambria Math" w:cs="Arial"/>
                        <w:color w:val="5B9BD5" w:themeColor="accent1"/>
                        <w:sz w:val="22"/>
                        <w:szCs w:val="22"/>
                      </w:rPr>
                      <m:t>T</m:t>
                    </m:r>
                  </m:den>
                </m:f>
                <m:r>
                  <m:rPr>
                    <m:sty m:val="p"/>
                  </m:rPr>
                  <w:rPr>
                    <w:rFonts w:ascii="Cambria Math" w:hAnsi="Cambria Math" w:cs="Arial"/>
                    <w:color w:val="5B9BD5" w:themeColor="accent1"/>
                    <w:sz w:val="22"/>
                    <w:szCs w:val="22"/>
                  </w:rPr>
                  <m:t xml:space="preserve">= </m:t>
                </m:r>
                <m:f>
                  <m:fPr>
                    <m:ctrlPr>
                      <w:rPr>
                        <w:rFonts w:ascii="Cambria Math" w:hAnsi="Cambria Math" w:cs="Arial"/>
                        <w:color w:val="5B9BD5" w:themeColor="accent1"/>
                        <w:sz w:val="22"/>
                        <w:szCs w:val="22"/>
                      </w:rPr>
                    </m:ctrlPr>
                  </m:fPr>
                  <m:num>
                    <m:r>
                      <m:rPr>
                        <m:sty m:val="p"/>
                      </m:rPr>
                      <w:rPr>
                        <w:rFonts w:ascii="Cambria Math" w:hAnsi="Cambria Math" w:cs="Arial"/>
                        <w:color w:val="5B9BD5" w:themeColor="accent1"/>
                        <w:sz w:val="22"/>
                        <w:szCs w:val="22"/>
                      </w:rPr>
                      <m:t>1</m:t>
                    </m:r>
                  </m:num>
                  <m:den>
                    <m:r>
                      <m:rPr>
                        <m:sty m:val="p"/>
                      </m:rPr>
                      <w:rPr>
                        <w:rFonts w:ascii="Cambria Math" w:hAnsi="Cambria Math" w:cs="Arial"/>
                        <w:color w:val="5B9BD5" w:themeColor="accent1"/>
                        <w:sz w:val="22"/>
                        <w:szCs w:val="22"/>
                      </w:rPr>
                      <m:t>0.02</m:t>
                    </m:r>
                  </m:den>
                </m:f>
                <m:r>
                  <m:rPr>
                    <m:sty m:val="p"/>
                  </m:rPr>
                  <w:rPr>
                    <w:rFonts w:ascii="Cambria Math" w:hAnsi="Cambria Math" w:cs="Arial"/>
                    <w:color w:val="5B9BD5" w:themeColor="accent1"/>
                    <w:sz w:val="22"/>
                    <w:szCs w:val="22"/>
                  </w:rPr>
                  <m:t>=50.0 Hz</m:t>
                </m:r>
              </m:oMath>
            </m:oMathPara>
          </w:p>
        </w:tc>
        <w:tc>
          <w:tcPr>
            <w:tcW w:w="1791" w:type="dxa"/>
            <w:vAlign w:val="center"/>
          </w:tcPr>
          <w:p w14:paraId="27FE74A1" w14:textId="77777777" w:rsidR="005E4BDD" w:rsidRPr="00DD4A73" w:rsidRDefault="005E4BDD" w:rsidP="007A4B64">
            <w:pPr>
              <w:jc w:val="center"/>
              <w:rPr>
                <w:rFonts w:cs="Arial"/>
                <w:color w:val="5B9BD5" w:themeColor="accent1"/>
                <w:sz w:val="22"/>
                <w:szCs w:val="22"/>
              </w:rPr>
            </w:pPr>
            <w:r w:rsidRPr="00DD4A73">
              <w:rPr>
                <w:rFonts w:cs="Arial"/>
                <w:color w:val="5B9BD5" w:themeColor="accent1"/>
                <w:sz w:val="22"/>
                <w:szCs w:val="22"/>
              </w:rPr>
              <w:t>1 mark</w:t>
            </w:r>
          </w:p>
        </w:tc>
      </w:tr>
    </w:tbl>
    <w:p w14:paraId="43284D27" w14:textId="77777777" w:rsidR="005E4BDD" w:rsidRPr="002A0C4E" w:rsidRDefault="005E4BDD" w:rsidP="005E4BDD">
      <w:pPr>
        <w:rPr>
          <w:rFonts w:cs="Arial"/>
        </w:rPr>
      </w:pPr>
    </w:p>
    <w:p w14:paraId="7C24AFF3" w14:textId="77777777" w:rsidR="005E4BDD" w:rsidRPr="002A0C4E" w:rsidRDefault="005E4BDD" w:rsidP="005E4BDD">
      <w:pPr>
        <w:pStyle w:val="ListParagraph"/>
        <w:numPr>
          <w:ilvl w:val="0"/>
          <w:numId w:val="21"/>
        </w:numPr>
        <w:spacing w:after="160" w:line="259" w:lineRule="auto"/>
        <w:ind w:hanging="720"/>
        <w:contextualSpacing/>
      </w:pPr>
      <w:r w:rsidRPr="002A0C4E">
        <w:lastRenderedPageBreak/>
        <w:t>On the same set of axes, sketch the wave form for a sound produced by the string that has three times the amplitude and half the frequency.</w:t>
      </w:r>
    </w:p>
    <w:p w14:paraId="267EF4DD" w14:textId="77777777" w:rsidR="005E4BDD" w:rsidRDefault="00D17D86" w:rsidP="005E4BDD">
      <w:pPr>
        <w:pStyle w:val="ListParagraph"/>
        <w:jc w:val="right"/>
      </w:pPr>
      <w:r>
        <w:t>(2</w:t>
      </w:r>
      <w:r w:rsidR="005E4BDD" w:rsidRPr="002A0C4E">
        <w:t>)</w:t>
      </w:r>
    </w:p>
    <w:p w14:paraId="6F84983A" w14:textId="77777777" w:rsidR="005E4BDD" w:rsidRDefault="005E4BDD" w:rsidP="005E4BDD">
      <w:pPr>
        <w:pStyle w:val="ListParagraph"/>
        <w:jc w:val="right"/>
      </w:pPr>
    </w:p>
    <w:p w14:paraId="4CD0D005" w14:textId="77777777" w:rsidR="005E4BDD" w:rsidRDefault="005E4BDD" w:rsidP="005E4BDD">
      <w:pPr>
        <w:pStyle w:val="ListParagraph"/>
        <w:ind w:left="0"/>
        <w:jc w:val="center"/>
      </w:pPr>
      <w:r w:rsidRPr="002A0C4E">
        <w:rPr>
          <w:noProof/>
        </w:rPr>
        <w:drawing>
          <wp:inline distT="0" distB="0" distL="0" distR="0" wp14:anchorId="018704C6" wp14:editId="33CECB17">
            <wp:extent cx="5731510" cy="3542298"/>
            <wp:effectExtent l="0" t="0" r="2540" b="1270"/>
            <wp:docPr id="154" name="Picture 154" descr="C:\Users\shanpa\AppData\Local\Microsoft\Windows\INetCache\IE\KGDWXDB1\graph_20190221_060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anpa\AppData\Local\Microsoft\Windows\INetCache\IE\KGDWXDB1\graph_20190221_06064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542298"/>
                    </a:xfrm>
                    <a:prstGeom prst="rect">
                      <a:avLst/>
                    </a:prstGeom>
                    <a:noFill/>
                    <a:ln>
                      <a:noFill/>
                    </a:ln>
                  </pic:spPr>
                </pic:pic>
              </a:graphicData>
            </a:graphic>
          </wp:inline>
        </w:drawing>
      </w:r>
    </w:p>
    <w:p w14:paraId="01C93FD7" w14:textId="77777777" w:rsidR="005E4BDD" w:rsidRDefault="005E4BDD" w:rsidP="005E4BDD">
      <w:pPr>
        <w:pStyle w:val="ListParagraph"/>
        <w:ind w:left="0"/>
        <w:jc w:val="center"/>
      </w:pPr>
    </w:p>
    <w:p w14:paraId="20A2BD6D" w14:textId="77777777" w:rsidR="005E4BDD" w:rsidRPr="002A0C4E" w:rsidRDefault="005E4BDD" w:rsidP="005E4BDD">
      <w:pPr>
        <w:pStyle w:val="ListParagraph"/>
        <w:ind w:left="0"/>
        <w:jc w:val="center"/>
      </w:pPr>
    </w:p>
    <w:tbl>
      <w:tblPr>
        <w:tblStyle w:val="TableGrid"/>
        <w:tblW w:w="0" w:type="auto"/>
        <w:tblLook w:val="04A0" w:firstRow="1" w:lastRow="0" w:firstColumn="1" w:lastColumn="0" w:noHBand="0" w:noVBand="1"/>
      </w:tblPr>
      <w:tblGrid>
        <w:gridCol w:w="7366"/>
        <w:gridCol w:w="1650"/>
      </w:tblGrid>
      <w:tr w:rsidR="005E4BDD" w:rsidRPr="00DD4A73" w14:paraId="7BBD665F" w14:textId="77777777" w:rsidTr="007A4B64">
        <w:trPr>
          <w:trHeight w:val="567"/>
        </w:trPr>
        <w:tc>
          <w:tcPr>
            <w:tcW w:w="7366" w:type="dxa"/>
            <w:vAlign w:val="center"/>
          </w:tcPr>
          <w:p w14:paraId="1E49B96C" w14:textId="77777777" w:rsidR="005E4BDD" w:rsidRPr="00DD4A73" w:rsidRDefault="005E4BDD" w:rsidP="007A4B64">
            <w:pPr>
              <w:rPr>
                <w:rFonts w:cs="Arial"/>
                <w:color w:val="5B9BD5" w:themeColor="accent1"/>
                <w:sz w:val="22"/>
                <w:szCs w:val="22"/>
              </w:rPr>
            </w:pPr>
            <w:r w:rsidRPr="00DD4A73">
              <w:rPr>
                <w:rFonts w:cs="Arial"/>
                <w:color w:val="5B9BD5" w:themeColor="accent1"/>
                <w:sz w:val="22"/>
                <w:szCs w:val="22"/>
              </w:rPr>
              <w:t>T= 0.04 s</w:t>
            </w:r>
          </w:p>
        </w:tc>
        <w:tc>
          <w:tcPr>
            <w:tcW w:w="1650" w:type="dxa"/>
            <w:vAlign w:val="center"/>
          </w:tcPr>
          <w:p w14:paraId="0D5B1EE8" w14:textId="77777777" w:rsidR="005E4BDD" w:rsidRPr="00DD4A73" w:rsidRDefault="005E4BDD" w:rsidP="007A4B64">
            <w:pPr>
              <w:jc w:val="center"/>
              <w:rPr>
                <w:rFonts w:cs="Arial"/>
                <w:color w:val="5B9BD5" w:themeColor="accent1"/>
                <w:sz w:val="22"/>
                <w:szCs w:val="22"/>
              </w:rPr>
            </w:pPr>
            <w:r w:rsidRPr="00DD4A73">
              <w:rPr>
                <w:rFonts w:cs="Arial"/>
                <w:color w:val="5B9BD5" w:themeColor="accent1"/>
                <w:sz w:val="22"/>
                <w:szCs w:val="22"/>
              </w:rPr>
              <w:t>1 mark</w:t>
            </w:r>
          </w:p>
        </w:tc>
      </w:tr>
      <w:tr w:rsidR="005E4BDD" w:rsidRPr="00DD4A73" w14:paraId="0C508795" w14:textId="77777777" w:rsidTr="007A4B64">
        <w:trPr>
          <w:trHeight w:val="567"/>
        </w:trPr>
        <w:tc>
          <w:tcPr>
            <w:tcW w:w="7366" w:type="dxa"/>
            <w:vAlign w:val="center"/>
          </w:tcPr>
          <w:p w14:paraId="2C0D3E47" w14:textId="77777777" w:rsidR="005E4BDD" w:rsidRPr="00DD4A73" w:rsidRDefault="005E4BDD" w:rsidP="007A4B64">
            <w:pPr>
              <w:rPr>
                <w:rFonts w:cs="Arial"/>
                <w:color w:val="5B9BD5" w:themeColor="accent1"/>
                <w:sz w:val="22"/>
                <w:szCs w:val="22"/>
              </w:rPr>
            </w:pPr>
            <w:r w:rsidRPr="00DD4A73">
              <w:rPr>
                <w:rFonts w:cs="Arial"/>
                <w:color w:val="5B9BD5" w:themeColor="accent1"/>
                <w:sz w:val="22"/>
                <w:szCs w:val="22"/>
              </w:rPr>
              <w:t>Amplitude, ∆P = -3 to 3</w:t>
            </w:r>
          </w:p>
        </w:tc>
        <w:tc>
          <w:tcPr>
            <w:tcW w:w="1650" w:type="dxa"/>
            <w:vAlign w:val="center"/>
          </w:tcPr>
          <w:p w14:paraId="131AF5B3" w14:textId="77777777" w:rsidR="005E4BDD" w:rsidRPr="00DD4A73" w:rsidRDefault="005E4BDD" w:rsidP="007A4B64">
            <w:pPr>
              <w:jc w:val="center"/>
              <w:rPr>
                <w:rFonts w:cs="Arial"/>
                <w:color w:val="5B9BD5" w:themeColor="accent1"/>
                <w:sz w:val="22"/>
                <w:szCs w:val="22"/>
              </w:rPr>
            </w:pPr>
            <w:r w:rsidRPr="00DD4A73">
              <w:rPr>
                <w:rFonts w:cs="Arial"/>
                <w:color w:val="5B9BD5" w:themeColor="accent1"/>
                <w:sz w:val="22"/>
                <w:szCs w:val="22"/>
              </w:rPr>
              <w:t>1 mark</w:t>
            </w:r>
          </w:p>
        </w:tc>
      </w:tr>
    </w:tbl>
    <w:p w14:paraId="086E1169" w14:textId="77777777" w:rsidR="005E4BDD" w:rsidRDefault="005E4BDD">
      <w:pPr>
        <w:spacing w:after="160" w:line="259" w:lineRule="auto"/>
        <w:rPr>
          <w:rFonts w:cs="Arial"/>
          <w:b/>
          <w:bCs/>
          <w:szCs w:val="22"/>
        </w:rPr>
      </w:pPr>
    </w:p>
    <w:p w14:paraId="019E980E" w14:textId="77777777" w:rsidR="005E4BDD" w:rsidRDefault="005E4BDD">
      <w:pPr>
        <w:spacing w:after="160" w:line="259" w:lineRule="auto"/>
        <w:rPr>
          <w:rFonts w:cs="Arial"/>
          <w:b/>
          <w:bCs/>
          <w:szCs w:val="22"/>
        </w:rPr>
      </w:pPr>
      <w:r>
        <w:rPr>
          <w:rFonts w:cs="Arial"/>
          <w:b/>
          <w:bCs/>
          <w:szCs w:val="22"/>
        </w:rPr>
        <w:br w:type="page"/>
      </w:r>
    </w:p>
    <w:p w14:paraId="3C3BF953" w14:textId="77777777" w:rsidR="005E4BDD" w:rsidRDefault="005E4BDD" w:rsidP="005E4BDD">
      <w:pPr>
        <w:tabs>
          <w:tab w:val="left" w:pos="8647"/>
          <w:tab w:val="right" w:pos="9356"/>
        </w:tabs>
        <w:spacing w:after="120"/>
        <w:ind w:left="567" w:hanging="567"/>
        <w:rPr>
          <w:rFonts w:cs="Arial"/>
          <w:b/>
          <w:bCs/>
          <w:szCs w:val="22"/>
        </w:rPr>
      </w:pPr>
      <w:r>
        <w:rPr>
          <w:rFonts w:cs="Arial"/>
          <w:b/>
          <w:bCs/>
          <w:szCs w:val="22"/>
        </w:rPr>
        <w:lastRenderedPageBreak/>
        <w:t>Question 3</w:t>
      </w:r>
      <w:r>
        <w:rPr>
          <w:rFonts w:cs="Arial"/>
          <w:b/>
          <w:bCs/>
          <w:szCs w:val="22"/>
        </w:rPr>
        <w:tab/>
        <w:t>(4</w:t>
      </w:r>
      <w:r w:rsidRPr="00FB2CCE">
        <w:rPr>
          <w:rFonts w:cs="Arial"/>
          <w:b/>
          <w:bCs/>
          <w:szCs w:val="22"/>
        </w:rPr>
        <w:t xml:space="preserve"> marks)</w:t>
      </w:r>
    </w:p>
    <w:p w14:paraId="63D8AD62" w14:textId="77777777" w:rsidR="007F6542" w:rsidRDefault="007F6542" w:rsidP="007F6542">
      <w:pPr>
        <w:rPr>
          <w:rFonts w:cs="Arial"/>
          <w:szCs w:val="22"/>
        </w:rPr>
      </w:pPr>
      <w:r w:rsidRPr="00335EF5">
        <w:rPr>
          <w:rFonts w:cs="Arial"/>
          <w:szCs w:val="22"/>
        </w:rPr>
        <w:t>An electric stove</w:t>
      </w:r>
      <w:r>
        <w:rPr>
          <w:rFonts w:cs="Arial"/>
          <w:szCs w:val="22"/>
        </w:rPr>
        <w:t xml:space="preserve"> operates at mains voltage of 240 V. It has separate components that can operate individually or simultaneously. These have</w:t>
      </w:r>
      <w:r w:rsidRPr="00335EF5">
        <w:rPr>
          <w:rFonts w:cs="Arial"/>
          <w:szCs w:val="22"/>
        </w:rPr>
        <w:t xml:space="preserve"> the following specifications:</w:t>
      </w:r>
    </w:p>
    <w:p w14:paraId="0A8071CE" w14:textId="77777777" w:rsidR="007F6542" w:rsidRDefault="007F6542" w:rsidP="007F6542">
      <w:pPr>
        <w:rPr>
          <w:rFonts w:cs="Arial"/>
          <w:szCs w:val="22"/>
        </w:rPr>
      </w:pPr>
    </w:p>
    <w:tbl>
      <w:tblPr>
        <w:tblStyle w:val="TableGrid"/>
        <w:tblW w:w="0" w:type="auto"/>
        <w:tblLook w:val="04A0" w:firstRow="1" w:lastRow="0" w:firstColumn="1" w:lastColumn="0" w:noHBand="0" w:noVBand="1"/>
      </w:tblPr>
      <w:tblGrid>
        <w:gridCol w:w="3005"/>
        <w:gridCol w:w="3005"/>
        <w:gridCol w:w="3006"/>
      </w:tblGrid>
      <w:tr w:rsidR="007F6542" w:rsidRPr="00335EF5" w14:paraId="48325A56" w14:textId="77777777" w:rsidTr="008778E9">
        <w:trPr>
          <w:trHeight w:val="567"/>
        </w:trPr>
        <w:tc>
          <w:tcPr>
            <w:tcW w:w="3005" w:type="dxa"/>
            <w:vAlign w:val="center"/>
          </w:tcPr>
          <w:p w14:paraId="7C9AA035" w14:textId="77777777" w:rsidR="007F6542" w:rsidRPr="00335EF5" w:rsidRDefault="007F6542" w:rsidP="008778E9">
            <w:pPr>
              <w:jc w:val="center"/>
              <w:rPr>
                <w:rFonts w:cs="Arial"/>
                <w:b/>
                <w:sz w:val="22"/>
                <w:szCs w:val="22"/>
              </w:rPr>
            </w:pPr>
            <w:r w:rsidRPr="00335EF5">
              <w:rPr>
                <w:rFonts w:cs="Arial"/>
                <w:b/>
                <w:sz w:val="22"/>
                <w:szCs w:val="22"/>
              </w:rPr>
              <w:t>ITEM</w:t>
            </w:r>
          </w:p>
        </w:tc>
        <w:tc>
          <w:tcPr>
            <w:tcW w:w="3005" w:type="dxa"/>
            <w:vAlign w:val="center"/>
          </w:tcPr>
          <w:p w14:paraId="5301102E" w14:textId="77777777" w:rsidR="007F6542" w:rsidRPr="00335EF5" w:rsidRDefault="007F6542" w:rsidP="008778E9">
            <w:pPr>
              <w:jc w:val="center"/>
              <w:rPr>
                <w:rFonts w:cs="Arial"/>
                <w:b/>
                <w:sz w:val="22"/>
                <w:szCs w:val="22"/>
              </w:rPr>
            </w:pPr>
            <w:r w:rsidRPr="00335EF5">
              <w:rPr>
                <w:rFonts w:cs="Arial"/>
                <w:b/>
                <w:sz w:val="22"/>
                <w:szCs w:val="22"/>
              </w:rPr>
              <w:t>NUMBER PRESENT ON STOVE</w:t>
            </w:r>
          </w:p>
        </w:tc>
        <w:tc>
          <w:tcPr>
            <w:tcW w:w="3006" w:type="dxa"/>
            <w:vAlign w:val="center"/>
          </w:tcPr>
          <w:p w14:paraId="6AD6A986" w14:textId="77777777" w:rsidR="007F6542" w:rsidRPr="00335EF5" w:rsidRDefault="007F6542" w:rsidP="008778E9">
            <w:pPr>
              <w:jc w:val="center"/>
              <w:rPr>
                <w:rFonts w:cs="Arial"/>
                <w:b/>
                <w:sz w:val="22"/>
                <w:szCs w:val="22"/>
              </w:rPr>
            </w:pPr>
            <w:r w:rsidRPr="00335EF5">
              <w:rPr>
                <w:rFonts w:cs="Arial"/>
                <w:b/>
                <w:sz w:val="22"/>
                <w:szCs w:val="22"/>
              </w:rPr>
              <w:t>POWER RATING (W)</w:t>
            </w:r>
          </w:p>
        </w:tc>
      </w:tr>
      <w:tr w:rsidR="007F6542" w:rsidRPr="00335EF5" w14:paraId="5DEA3043" w14:textId="77777777" w:rsidTr="008778E9">
        <w:trPr>
          <w:trHeight w:val="567"/>
        </w:trPr>
        <w:tc>
          <w:tcPr>
            <w:tcW w:w="3005" w:type="dxa"/>
            <w:vAlign w:val="center"/>
          </w:tcPr>
          <w:p w14:paraId="4EC07B5E" w14:textId="77777777" w:rsidR="007F6542" w:rsidRPr="00335EF5" w:rsidRDefault="007F6542" w:rsidP="008778E9">
            <w:pPr>
              <w:jc w:val="center"/>
              <w:rPr>
                <w:rFonts w:cs="Arial"/>
                <w:b/>
                <w:sz w:val="22"/>
                <w:szCs w:val="22"/>
              </w:rPr>
            </w:pPr>
            <w:r w:rsidRPr="00335EF5">
              <w:rPr>
                <w:rFonts w:cs="Arial"/>
                <w:b/>
                <w:sz w:val="22"/>
                <w:szCs w:val="22"/>
              </w:rPr>
              <w:t>Ceramic hob (small area)</w:t>
            </w:r>
          </w:p>
        </w:tc>
        <w:tc>
          <w:tcPr>
            <w:tcW w:w="3005" w:type="dxa"/>
            <w:vAlign w:val="center"/>
          </w:tcPr>
          <w:p w14:paraId="4949B517" w14:textId="77777777" w:rsidR="007F6542" w:rsidRPr="00335EF5" w:rsidRDefault="007F6542" w:rsidP="008778E9">
            <w:pPr>
              <w:jc w:val="center"/>
              <w:rPr>
                <w:rFonts w:cs="Arial"/>
                <w:b/>
                <w:sz w:val="22"/>
                <w:szCs w:val="22"/>
              </w:rPr>
            </w:pPr>
            <w:r>
              <w:rPr>
                <w:rFonts w:cs="Arial"/>
                <w:b/>
                <w:sz w:val="22"/>
                <w:szCs w:val="22"/>
              </w:rPr>
              <w:t>1</w:t>
            </w:r>
          </w:p>
        </w:tc>
        <w:tc>
          <w:tcPr>
            <w:tcW w:w="3006" w:type="dxa"/>
            <w:vAlign w:val="center"/>
          </w:tcPr>
          <w:p w14:paraId="2BB51B6F" w14:textId="77777777" w:rsidR="007F6542" w:rsidRPr="00335EF5" w:rsidRDefault="007F6542" w:rsidP="008778E9">
            <w:pPr>
              <w:jc w:val="center"/>
              <w:rPr>
                <w:rFonts w:cs="Arial"/>
                <w:b/>
                <w:sz w:val="22"/>
                <w:szCs w:val="22"/>
              </w:rPr>
            </w:pPr>
            <w:r w:rsidRPr="00335EF5">
              <w:rPr>
                <w:rFonts w:cs="Arial"/>
                <w:b/>
                <w:sz w:val="22"/>
                <w:szCs w:val="22"/>
              </w:rPr>
              <w:t>1250</w:t>
            </w:r>
          </w:p>
        </w:tc>
      </w:tr>
      <w:tr w:rsidR="007F6542" w:rsidRPr="00335EF5" w14:paraId="2F914C43" w14:textId="77777777" w:rsidTr="008778E9">
        <w:trPr>
          <w:trHeight w:val="567"/>
        </w:trPr>
        <w:tc>
          <w:tcPr>
            <w:tcW w:w="3005" w:type="dxa"/>
            <w:vAlign w:val="center"/>
          </w:tcPr>
          <w:p w14:paraId="7C4A6A5B" w14:textId="77777777" w:rsidR="007F6542" w:rsidRPr="00335EF5" w:rsidRDefault="007F6542" w:rsidP="008778E9">
            <w:pPr>
              <w:jc w:val="center"/>
              <w:rPr>
                <w:rFonts w:cs="Arial"/>
                <w:b/>
                <w:sz w:val="22"/>
                <w:szCs w:val="22"/>
              </w:rPr>
            </w:pPr>
            <w:r w:rsidRPr="00335EF5">
              <w:rPr>
                <w:rFonts w:cs="Arial"/>
                <w:b/>
                <w:sz w:val="22"/>
                <w:szCs w:val="22"/>
              </w:rPr>
              <w:t>Ceramic hob (large area)</w:t>
            </w:r>
          </w:p>
        </w:tc>
        <w:tc>
          <w:tcPr>
            <w:tcW w:w="3005" w:type="dxa"/>
            <w:vAlign w:val="center"/>
          </w:tcPr>
          <w:p w14:paraId="4DDF141A" w14:textId="77777777" w:rsidR="007F6542" w:rsidRPr="00335EF5" w:rsidRDefault="007F6542" w:rsidP="008778E9">
            <w:pPr>
              <w:jc w:val="center"/>
              <w:rPr>
                <w:rFonts w:cs="Arial"/>
                <w:b/>
                <w:sz w:val="22"/>
                <w:szCs w:val="22"/>
              </w:rPr>
            </w:pPr>
            <w:r>
              <w:rPr>
                <w:rFonts w:cs="Arial"/>
                <w:b/>
                <w:sz w:val="22"/>
                <w:szCs w:val="22"/>
              </w:rPr>
              <w:t>1</w:t>
            </w:r>
          </w:p>
        </w:tc>
        <w:tc>
          <w:tcPr>
            <w:tcW w:w="3006" w:type="dxa"/>
            <w:vAlign w:val="center"/>
          </w:tcPr>
          <w:p w14:paraId="02130AC8" w14:textId="77777777" w:rsidR="007F6542" w:rsidRPr="00335EF5" w:rsidRDefault="007F6542" w:rsidP="008778E9">
            <w:pPr>
              <w:jc w:val="center"/>
              <w:rPr>
                <w:rFonts w:cs="Arial"/>
                <w:b/>
                <w:sz w:val="22"/>
                <w:szCs w:val="22"/>
              </w:rPr>
            </w:pPr>
            <w:r w:rsidRPr="00335EF5">
              <w:rPr>
                <w:rFonts w:cs="Arial"/>
                <w:b/>
                <w:sz w:val="22"/>
                <w:szCs w:val="22"/>
              </w:rPr>
              <w:t>1550</w:t>
            </w:r>
          </w:p>
        </w:tc>
      </w:tr>
      <w:tr w:rsidR="007F6542" w:rsidRPr="00335EF5" w14:paraId="0A639A8A" w14:textId="77777777" w:rsidTr="008778E9">
        <w:trPr>
          <w:trHeight w:val="567"/>
        </w:trPr>
        <w:tc>
          <w:tcPr>
            <w:tcW w:w="3005" w:type="dxa"/>
            <w:vAlign w:val="center"/>
          </w:tcPr>
          <w:p w14:paraId="74276342" w14:textId="77777777" w:rsidR="007F6542" w:rsidRPr="00335EF5" w:rsidRDefault="007F6542" w:rsidP="008778E9">
            <w:pPr>
              <w:jc w:val="center"/>
              <w:rPr>
                <w:rFonts w:cs="Arial"/>
                <w:b/>
                <w:sz w:val="22"/>
                <w:szCs w:val="22"/>
              </w:rPr>
            </w:pPr>
            <w:r w:rsidRPr="00335EF5">
              <w:rPr>
                <w:rFonts w:cs="Arial"/>
                <w:b/>
                <w:sz w:val="22"/>
                <w:szCs w:val="22"/>
              </w:rPr>
              <w:t>Oven</w:t>
            </w:r>
          </w:p>
        </w:tc>
        <w:tc>
          <w:tcPr>
            <w:tcW w:w="3005" w:type="dxa"/>
            <w:vAlign w:val="center"/>
          </w:tcPr>
          <w:p w14:paraId="2617BF4F" w14:textId="77777777" w:rsidR="007F6542" w:rsidRPr="00335EF5" w:rsidRDefault="007F6542" w:rsidP="008778E9">
            <w:pPr>
              <w:jc w:val="center"/>
              <w:rPr>
                <w:rFonts w:cs="Arial"/>
                <w:b/>
                <w:sz w:val="22"/>
                <w:szCs w:val="22"/>
              </w:rPr>
            </w:pPr>
            <w:r w:rsidRPr="00335EF5">
              <w:rPr>
                <w:rFonts w:cs="Arial"/>
                <w:b/>
                <w:sz w:val="22"/>
                <w:szCs w:val="22"/>
              </w:rPr>
              <w:t>1</w:t>
            </w:r>
          </w:p>
        </w:tc>
        <w:tc>
          <w:tcPr>
            <w:tcW w:w="3006" w:type="dxa"/>
            <w:vAlign w:val="center"/>
          </w:tcPr>
          <w:p w14:paraId="7812F590" w14:textId="77777777" w:rsidR="007F6542" w:rsidRPr="00335EF5" w:rsidRDefault="007F6542" w:rsidP="008778E9">
            <w:pPr>
              <w:jc w:val="center"/>
              <w:rPr>
                <w:rFonts w:cs="Arial"/>
                <w:b/>
                <w:sz w:val="22"/>
                <w:szCs w:val="22"/>
              </w:rPr>
            </w:pPr>
            <w:r w:rsidRPr="00335EF5">
              <w:rPr>
                <w:rFonts w:cs="Arial"/>
                <w:b/>
                <w:sz w:val="22"/>
                <w:szCs w:val="22"/>
              </w:rPr>
              <w:t>2550</w:t>
            </w:r>
          </w:p>
        </w:tc>
      </w:tr>
    </w:tbl>
    <w:p w14:paraId="2A2C521D" w14:textId="77777777" w:rsidR="007F6542" w:rsidRPr="00335EF5" w:rsidRDefault="007F6542" w:rsidP="007F6542">
      <w:pPr>
        <w:rPr>
          <w:rFonts w:cs="Arial"/>
          <w:szCs w:val="22"/>
        </w:rPr>
      </w:pPr>
    </w:p>
    <w:p w14:paraId="0156DBEF" w14:textId="77777777" w:rsidR="007F6542" w:rsidRDefault="007F6542" w:rsidP="007F6542">
      <w:pPr>
        <w:spacing w:line="276" w:lineRule="auto"/>
        <w:rPr>
          <w:rFonts w:cs="Arial"/>
          <w:szCs w:val="22"/>
        </w:rPr>
      </w:pPr>
      <w:r w:rsidRPr="00335EF5">
        <w:rPr>
          <w:rFonts w:cs="Arial"/>
          <w:szCs w:val="22"/>
        </w:rPr>
        <w:t xml:space="preserve">At a particular instant in time, the </w:t>
      </w:r>
      <w:r>
        <w:rPr>
          <w:rFonts w:cs="Arial"/>
          <w:szCs w:val="22"/>
        </w:rPr>
        <w:t>electric stove</w:t>
      </w:r>
      <w:r w:rsidRPr="00335EF5">
        <w:rPr>
          <w:rFonts w:cs="Arial"/>
          <w:szCs w:val="22"/>
        </w:rPr>
        <w:t xml:space="preserve"> has one (1) Ceramic hob (small area), one (1) Ceramic hob (large area),</w:t>
      </w:r>
      <w:r>
        <w:rPr>
          <w:rFonts w:cs="Arial"/>
          <w:szCs w:val="22"/>
        </w:rPr>
        <w:t xml:space="preserve"> and the oven operating.</w:t>
      </w:r>
    </w:p>
    <w:p w14:paraId="7C40188B" w14:textId="77777777" w:rsidR="007F6542" w:rsidRDefault="007F6542" w:rsidP="007F6542">
      <w:pPr>
        <w:spacing w:line="276" w:lineRule="auto"/>
        <w:rPr>
          <w:rFonts w:cs="Arial"/>
          <w:szCs w:val="22"/>
        </w:rPr>
      </w:pPr>
    </w:p>
    <w:p w14:paraId="41FA7998" w14:textId="77777777" w:rsidR="007F6542" w:rsidRDefault="007F6542" w:rsidP="007F6542">
      <w:pPr>
        <w:spacing w:line="276" w:lineRule="auto"/>
        <w:rPr>
          <w:rFonts w:cs="Arial"/>
          <w:szCs w:val="22"/>
        </w:rPr>
      </w:pPr>
      <w:r>
        <w:rPr>
          <w:rFonts w:cs="Arial"/>
          <w:szCs w:val="22"/>
        </w:rPr>
        <w:t xml:space="preserve">Electric energy costs 28.0 cents per kilowatt hour (kWh). </w:t>
      </w:r>
    </w:p>
    <w:p w14:paraId="41178D37" w14:textId="77777777" w:rsidR="007F6542" w:rsidRDefault="007F6542" w:rsidP="007F6542">
      <w:pPr>
        <w:spacing w:line="276" w:lineRule="auto"/>
        <w:rPr>
          <w:rFonts w:cs="Arial"/>
          <w:szCs w:val="22"/>
        </w:rPr>
      </w:pPr>
    </w:p>
    <w:p w14:paraId="3F915E62" w14:textId="77777777" w:rsidR="007F6542" w:rsidRDefault="007F6542" w:rsidP="007F6542">
      <w:pPr>
        <w:spacing w:line="276" w:lineRule="auto"/>
        <w:rPr>
          <w:rFonts w:cs="Arial"/>
          <w:szCs w:val="22"/>
        </w:rPr>
      </w:pPr>
      <w:r>
        <w:rPr>
          <w:rFonts w:cs="Arial"/>
          <w:szCs w:val="22"/>
        </w:rPr>
        <w:t xml:space="preserve">Calculate the cost of operating the electric stove in this mode of operation for 35 minutes. </w:t>
      </w:r>
    </w:p>
    <w:p w14:paraId="46DEA28E" w14:textId="77777777" w:rsidR="00534428" w:rsidRDefault="00534428" w:rsidP="005E4BDD">
      <w:pPr>
        <w:spacing w:line="276" w:lineRule="auto"/>
        <w:rPr>
          <w:rFonts w:cs="Arial"/>
          <w:szCs w:val="22"/>
        </w:rPr>
      </w:pPr>
    </w:p>
    <w:p w14:paraId="660EE9F7" w14:textId="77777777" w:rsidR="005E4BDD" w:rsidRDefault="005E4BDD" w:rsidP="005E4BDD">
      <w:pPr>
        <w:spacing w:line="276" w:lineRule="auto"/>
        <w:rPr>
          <w:rFonts w:cs="Arial"/>
          <w:szCs w:val="22"/>
        </w:rPr>
      </w:pPr>
    </w:p>
    <w:tbl>
      <w:tblPr>
        <w:tblStyle w:val="TableGrid"/>
        <w:tblW w:w="0" w:type="auto"/>
        <w:tblLook w:val="04A0" w:firstRow="1" w:lastRow="0" w:firstColumn="1" w:lastColumn="0" w:noHBand="0" w:noVBand="1"/>
      </w:tblPr>
      <w:tblGrid>
        <w:gridCol w:w="7366"/>
        <w:gridCol w:w="1650"/>
      </w:tblGrid>
      <w:tr w:rsidR="005E4BDD" w:rsidRPr="00DD4A73" w14:paraId="32FD0D44" w14:textId="77777777" w:rsidTr="007A4B64">
        <w:trPr>
          <w:trHeight w:val="567"/>
        </w:trPr>
        <w:tc>
          <w:tcPr>
            <w:tcW w:w="7366" w:type="dxa"/>
            <w:vAlign w:val="center"/>
          </w:tcPr>
          <w:p w14:paraId="65329467" w14:textId="77777777" w:rsidR="005E4BDD" w:rsidRPr="00DD4A73" w:rsidRDefault="00D36975" w:rsidP="007A4B64">
            <w:pPr>
              <w:rPr>
                <w:rFonts w:cs="Arial"/>
                <w:color w:val="5B9BD5" w:themeColor="accent1"/>
                <w:sz w:val="22"/>
                <w:szCs w:val="22"/>
              </w:rPr>
            </w:pPr>
            <m:oMathPara>
              <m:oMathParaPr>
                <m:jc m:val="left"/>
              </m:oMathParaPr>
              <m:oMath>
                <m:sSub>
                  <m:sSubPr>
                    <m:ctrlPr>
                      <w:rPr>
                        <w:rFonts w:ascii="Cambria Math" w:hAnsi="Cambria Math" w:cs="Arial"/>
                        <w:color w:val="5B9BD5" w:themeColor="accent1"/>
                        <w:sz w:val="22"/>
                        <w:szCs w:val="22"/>
                      </w:rPr>
                    </m:ctrlPr>
                  </m:sSubPr>
                  <m:e>
                    <m:r>
                      <m:rPr>
                        <m:sty m:val="p"/>
                      </m:rPr>
                      <w:rPr>
                        <w:rFonts w:ascii="Cambria Math" w:hAnsi="Cambria Math" w:cs="Arial"/>
                        <w:color w:val="5B9BD5" w:themeColor="accent1"/>
                        <w:sz w:val="22"/>
                        <w:szCs w:val="22"/>
                      </w:rPr>
                      <m:t>P</m:t>
                    </m:r>
                  </m:e>
                  <m:sub>
                    <m:r>
                      <m:rPr>
                        <m:sty m:val="p"/>
                      </m:rPr>
                      <w:rPr>
                        <w:rFonts w:ascii="Cambria Math" w:hAnsi="Cambria Math" w:cs="Arial"/>
                        <w:color w:val="5B9BD5" w:themeColor="accent1"/>
                        <w:sz w:val="22"/>
                        <w:szCs w:val="22"/>
                      </w:rPr>
                      <m:t>TOTAL</m:t>
                    </m:r>
                  </m:sub>
                </m:sSub>
                <m:r>
                  <m:rPr>
                    <m:sty m:val="p"/>
                  </m:rPr>
                  <w:rPr>
                    <w:rFonts w:ascii="Cambria Math" w:hAnsi="Cambria Math" w:cs="Arial"/>
                    <w:color w:val="5B9BD5" w:themeColor="accent1"/>
                    <w:sz w:val="22"/>
                    <w:szCs w:val="22"/>
                  </w:rPr>
                  <m:t>=1250+1550+2550=5350 W</m:t>
                </m:r>
              </m:oMath>
            </m:oMathPara>
          </w:p>
        </w:tc>
        <w:tc>
          <w:tcPr>
            <w:tcW w:w="1650" w:type="dxa"/>
            <w:vAlign w:val="center"/>
          </w:tcPr>
          <w:p w14:paraId="455041E7" w14:textId="77777777" w:rsidR="005E4BDD" w:rsidRPr="00DD4A73" w:rsidRDefault="005E4BDD" w:rsidP="007A4B64">
            <w:pPr>
              <w:spacing w:line="276" w:lineRule="auto"/>
              <w:jc w:val="center"/>
              <w:rPr>
                <w:rFonts w:cs="Arial"/>
                <w:color w:val="5B9BD5" w:themeColor="accent1"/>
                <w:sz w:val="22"/>
                <w:szCs w:val="22"/>
              </w:rPr>
            </w:pPr>
            <w:r w:rsidRPr="00DD4A73">
              <w:rPr>
                <w:rFonts w:cs="Arial"/>
                <w:color w:val="5B9BD5" w:themeColor="accent1"/>
                <w:sz w:val="22"/>
                <w:szCs w:val="22"/>
              </w:rPr>
              <w:t>1 mark</w:t>
            </w:r>
          </w:p>
        </w:tc>
      </w:tr>
      <w:tr w:rsidR="005E4BDD" w:rsidRPr="00DD4A73" w14:paraId="31419CE7" w14:textId="77777777" w:rsidTr="007A4B64">
        <w:trPr>
          <w:trHeight w:val="567"/>
        </w:trPr>
        <w:tc>
          <w:tcPr>
            <w:tcW w:w="7366" w:type="dxa"/>
            <w:vAlign w:val="center"/>
          </w:tcPr>
          <w:p w14:paraId="30F2B515" w14:textId="77777777" w:rsidR="005E4BDD" w:rsidRPr="00DD4A73" w:rsidRDefault="005E4BDD" w:rsidP="007A4B64">
            <w:pPr>
              <w:spacing w:line="276" w:lineRule="auto"/>
              <w:rPr>
                <w:rFonts w:cs="Arial"/>
                <w:color w:val="5B9BD5" w:themeColor="accent1"/>
                <w:sz w:val="22"/>
                <w:szCs w:val="22"/>
              </w:rPr>
            </w:pPr>
            <m:oMathPara>
              <m:oMathParaPr>
                <m:jc m:val="left"/>
              </m:oMathParaPr>
              <m:oMath>
                <m:r>
                  <m:rPr>
                    <m:sty m:val="p"/>
                  </m:rPr>
                  <w:rPr>
                    <w:rFonts w:ascii="Cambria Math" w:hAnsi="Cambria Math" w:cs="Arial"/>
                    <w:color w:val="5B9BD5" w:themeColor="accent1"/>
                    <w:sz w:val="22"/>
                    <w:szCs w:val="22"/>
                  </w:rPr>
                  <m:t xml:space="preserve">Time= </m:t>
                </m:r>
                <m:f>
                  <m:fPr>
                    <m:ctrlPr>
                      <w:rPr>
                        <w:rFonts w:ascii="Cambria Math" w:hAnsi="Cambria Math" w:cs="Arial"/>
                        <w:color w:val="5B9BD5" w:themeColor="accent1"/>
                        <w:sz w:val="22"/>
                        <w:szCs w:val="22"/>
                      </w:rPr>
                    </m:ctrlPr>
                  </m:fPr>
                  <m:num>
                    <m:r>
                      <m:rPr>
                        <m:sty m:val="p"/>
                      </m:rPr>
                      <w:rPr>
                        <w:rFonts w:ascii="Cambria Math" w:hAnsi="Cambria Math" w:cs="Arial"/>
                        <w:color w:val="5B9BD5" w:themeColor="accent1"/>
                        <w:sz w:val="22"/>
                        <w:szCs w:val="22"/>
                      </w:rPr>
                      <m:t>35</m:t>
                    </m:r>
                  </m:num>
                  <m:den>
                    <m:r>
                      <m:rPr>
                        <m:sty m:val="p"/>
                      </m:rPr>
                      <w:rPr>
                        <w:rFonts w:ascii="Cambria Math" w:hAnsi="Cambria Math" w:cs="Arial"/>
                        <w:color w:val="5B9BD5" w:themeColor="accent1"/>
                        <w:sz w:val="22"/>
                        <w:szCs w:val="22"/>
                      </w:rPr>
                      <m:t>60</m:t>
                    </m:r>
                  </m:den>
                </m:f>
                <m:r>
                  <m:rPr>
                    <m:sty m:val="p"/>
                  </m:rPr>
                  <w:rPr>
                    <w:rFonts w:ascii="Cambria Math" w:hAnsi="Cambria Math" w:cs="Arial"/>
                    <w:color w:val="5B9BD5" w:themeColor="accent1"/>
                    <w:sz w:val="22"/>
                    <w:szCs w:val="22"/>
                  </w:rPr>
                  <m:t>=0.583 hours</m:t>
                </m:r>
              </m:oMath>
            </m:oMathPara>
          </w:p>
        </w:tc>
        <w:tc>
          <w:tcPr>
            <w:tcW w:w="1650" w:type="dxa"/>
            <w:vAlign w:val="center"/>
          </w:tcPr>
          <w:p w14:paraId="14197F9E" w14:textId="77777777" w:rsidR="005E4BDD" w:rsidRPr="00DD4A73" w:rsidRDefault="005E4BDD" w:rsidP="007A4B64">
            <w:pPr>
              <w:spacing w:line="276" w:lineRule="auto"/>
              <w:jc w:val="center"/>
              <w:rPr>
                <w:rFonts w:cs="Arial"/>
                <w:color w:val="5B9BD5" w:themeColor="accent1"/>
                <w:sz w:val="22"/>
                <w:szCs w:val="22"/>
              </w:rPr>
            </w:pPr>
            <w:r w:rsidRPr="00DD4A73">
              <w:rPr>
                <w:rFonts w:cs="Arial"/>
                <w:color w:val="5B9BD5" w:themeColor="accent1"/>
                <w:sz w:val="22"/>
                <w:szCs w:val="22"/>
              </w:rPr>
              <w:t>1 mark</w:t>
            </w:r>
          </w:p>
        </w:tc>
      </w:tr>
      <w:tr w:rsidR="005E4BDD" w:rsidRPr="00DD4A73" w14:paraId="74582AAA" w14:textId="77777777" w:rsidTr="007A4B64">
        <w:trPr>
          <w:trHeight w:val="567"/>
        </w:trPr>
        <w:tc>
          <w:tcPr>
            <w:tcW w:w="7366" w:type="dxa"/>
            <w:vAlign w:val="center"/>
          </w:tcPr>
          <w:p w14:paraId="3D2D25DB" w14:textId="77777777" w:rsidR="005E4BDD" w:rsidRPr="00DD4A73" w:rsidRDefault="00B1534B" w:rsidP="007A4B64">
            <w:pPr>
              <w:spacing w:line="276" w:lineRule="auto"/>
              <w:rPr>
                <w:rFonts w:cs="Arial"/>
                <w:color w:val="5B9BD5" w:themeColor="accent1"/>
                <w:sz w:val="22"/>
                <w:szCs w:val="22"/>
              </w:rPr>
            </w:pPr>
            <m:oMathPara>
              <m:oMathParaPr>
                <m:jc m:val="left"/>
              </m:oMathParaPr>
              <m:oMath>
                <m:r>
                  <m:rPr>
                    <m:sty m:val="p"/>
                  </m:rPr>
                  <w:rPr>
                    <w:rFonts w:ascii="Cambria Math" w:hAnsi="Cambria Math" w:cs="Arial"/>
                    <w:color w:val="5B9BD5" w:themeColor="accent1"/>
                    <w:sz w:val="22"/>
                    <w:szCs w:val="22"/>
                  </w:rPr>
                  <m:t>∴Cost=N° of kWh × 0.28=</m:t>
                </m:r>
                <m:f>
                  <m:fPr>
                    <m:ctrlPr>
                      <w:rPr>
                        <w:rFonts w:ascii="Cambria Math" w:hAnsi="Cambria Math" w:cs="Arial"/>
                        <w:color w:val="5B9BD5" w:themeColor="accent1"/>
                        <w:sz w:val="22"/>
                        <w:szCs w:val="22"/>
                      </w:rPr>
                    </m:ctrlPr>
                  </m:fPr>
                  <m:num>
                    <m:r>
                      <m:rPr>
                        <m:sty m:val="p"/>
                      </m:rPr>
                      <w:rPr>
                        <w:rFonts w:ascii="Cambria Math" w:hAnsi="Cambria Math" w:cs="Arial"/>
                        <w:color w:val="5B9BD5" w:themeColor="accent1"/>
                        <w:sz w:val="22"/>
                        <w:szCs w:val="22"/>
                      </w:rPr>
                      <m:t>5350</m:t>
                    </m:r>
                  </m:num>
                  <m:den>
                    <m:r>
                      <m:rPr>
                        <m:sty m:val="p"/>
                      </m:rPr>
                      <w:rPr>
                        <w:rFonts w:ascii="Cambria Math" w:hAnsi="Cambria Math" w:cs="Arial"/>
                        <w:color w:val="5B9BD5" w:themeColor="accent1"/>
                        <w:sz w:val="22"/>
                        <w:szCs w:val="22"/>
                      </w:rPr>
                      <m:t>1000</m:t>
                    </m:r>
                  </m:den>
                </m:f>
                <m:r>
                  <m:rPr>
                    <m:sty m:val="p"/>
                  </m:rPr>
                  <w:rPr>
                    <w:rFonts w:ascii="Cambria Math" w:hAnsi="Cambria Math" w:cs="Arial"/>
                    <w:color w:val="5B9BD5" w:themeColor="accent1"/>
                    <w:sz w:val="22"/>
                    <w:szCs w:val="22"/>
                  </w:rPr>
                  <m:t xml:space="preserve"> ×0.583 ×0.28</m:t>
                </m:r>
              </m:oMath>
            </m:oMathPara>
          </w:p>
        </w:tc>
        <w:tc>
          <w:tcPr>
            <w:tcW w:w="1650" w:type="dxa"/>
            <w:vAlign w:val="center"/>
          </w:tcPr>
          <w:p w14:paraId="2173D8FD" w14:textId="77777777" w:rsidR="005E4BDD" w:rsidRPr="00DD4A73" w:rsidRDefault="005E4BDD" w:rsidP="007A4B64">
            <w:pPr>
              <w:spacing w:line="276" w:lineRule="auto"/>
              <w:jc w:val="center"/>
              <w:rPr>
                <w:rFonts w:cs="Arial"/>
                <w:color w:val="5B9BD5" w:themeColor="accent1"/>
                <w:sz w:val="22"/>
                <w:szCs w:val="22"/>
              </w:rPr>
            </w:pPr>
            <w:r w:rsidRPr="00DD4A73">
              <w:rPr>
                <w:rFonts w:cs="Arial"/>
                <w:color w:val="5B9BD5" w:themeColor="accent1"/>
                <w:sz w:val="22"/>
                <w:szCs w:val="22"/>
              </w:rPr>
              <w:t>1 mark</w:t>
            </w:r>
          </w:p>
        </w:tc>
      </w:tr>
      <w:tr w:rsidR="005E4BDD" w:rsidRPr="00DD4A73" w14:paraId="59E2B7EF" w14:textId="77777777" w:rsidTr="007A4B64">
        <w:trPr>
          <w:trHeight w:val="567"/>
        </w:trPr>
        <w:tc>
          <w:tcPr>
            <w:tcW w:w="7366" w:type="dxa"/>
            <w:vAlign w:val="center"/>
          </w:tcPr>
          <w:p w14:paraId="7569A3E8" w14:textId="77777777" w:rsidR="005E4BDD" w:rsidRPr="00DD4A73" w:rsidRDefault="00B1534B" w:rsidP="007A4B64">
            <w:pPr>
              <w:spacing w:line="276" w:lineRule="auto"/>
              <w:rPr>
                <w:rFonts w:cs="Arial"/>
                <w:color w:val="5B9BD5" w:themeColor="accent1"/>
                <w:sz w:val="22"/>
                <w:szCs w:val="22"/>
              </w:rPr>
            </w:pPr>
            <m:oMathPara>
              <m:oMathParaPr>
                <m:jc m:val="left"/>
              </m:oMathParaPr>
              <m:oMath>
                <m:r>
                  <m:rPr>
                    <m:sty m:val="p"/>
                  </m:rPr>
                  <w:rPr>
                    <w:rFonts w:ascii="Cambria Math" w:hAnsi="Cambria Math" w:cs="Arial"/>
                    <w:color w:val="5B9BD5" w:themeColor="accent1"/>
                    <w:sz w:val="22"/>
                    <w:szCs w:val="22"/>
                  </w:rPr>
                  <m:t>=$1.50</m:t>
                </m:r>
              </m:oMath>
            </m:oMathPara>
          </w:p>
        </w:tc>
        <w:tc>
          <w:tcPr>
            <w:tcW w:w="1650" w:type="dxa"/>
            <w:vAlign w:val="center"/>
          </w:tcPr>
          <w:p w14:paraId="70C1E7B3" w14:textId="77777777" w:rsidR="005E4BDD" w:rsidRPr="00DD4A73" w:rsidRDefault="005E4BDD" w:rsidP="007A4B64">
            <w:pPr>
              <w:spacing w:line="276" w:lineRule="auto"/>
              <w:jc w:val="center"/>
              <w:rPr>
                <w:rFonts w:cs="Arial"/>
                <w:color w:val="5B9BD5" w:themeColor="accent1"/>
                <w:sz w:val="22"/>
                <w:szCs w:val="22"/>
              </w:rPr>
            </w:pPr>
            <w:r w:rsidRPr="00DD4A73">
              <w:rPr>
                <w:rFonts w:cs="Arial"/>
                <w:color w:val="5B9BD5" w:themeColor="accent1"/>
                <w:sz w:val="22"/>
                <w:szCs w:val="22"/>
              </w:rPr>
              <w:t>1 mark</w:t>
            </w:r>
          </w:p>
        </w:tc>
      </w:tr>
    </w:tbl>
    <w:p w14:paraId="69B73A0B" w14:textId="77777777" w:rsidR="00A432BF" w:rsidRDefault="00A432BF">
      <w:pPr>
        <w:spacing w:after="160" w:line="259" w:lineRule="auto"/>
        <w:rPr>
          <w:rFonts w:cs="Arial"/>
          <w:b/>
          <w:bCs/>
          <w:szCs w:val="22"/>
        </w:rPr>
      </w:pPr>
    </w:p>
    <w:p w14:paraId="353A9941" w14:textId="77777777" w:rsidR="000E72EF" w:rsidRDefault="000E72EF">
      <w:pPr>
        <w:spacing w:after="160" w:line="259" w:lineRule="auto"/>
        <w:rPr>
          <w:rFonts w:cs="Arial"/>
          <w:b/>
          <w:bCs/>
          <w:szCs w:val="22"/>
        </w:rPr>
      </w:pPr>
      <w:r>
        <w:rPr>
          <w:rFonts w:cs="Arial"/>
          <w:b/>
          <w:bCs/>
          <w:szCs w:val="22"/>
        </w:rPr>
        <w:br w:type="page"/>
      </w:r>
    </w:p>
    <w:p w14:paraId="2416239D" w14:textId="77777777" w:rsidR="00A432BF" w:rsidRDefault="00A432BF" w:rsidP="00A432BF">
      <w:pPr>
        <w:tabs>
          <w:tab w:val="left" w:pos="8647"/>
          <w:tab w:val="right" w:pos="9356"/>
        </w:tabs>
        <w:spacing w:after="120"/>
        <w:ind w:left="567" w:hanging="567"/>
        <w:rPr>
          <w:rFonts w:cs="Arial"/>
          <w:b/>
          <w:bCs/>
          <w:szCs w:val="22"/>
        </w:rPr>
      </w:pPr>
      <w:r>
        <w:rPr>
          <w:rFonts w:cs="Arial"/>
          <w:b/>
          <w:bCs/>
          <w:szCs w:val="22"/>
        </w:rPr>
        <w:lastRenderedPageBreak/>
        <w:t>Question 4</w:t>
      </w:r>
      <w:r>
        <w:rPr>
          <w:rFonts w:cs="Arial"/>
          <w:b/>
          <w:bCs/>
          <w:szCs w:val="22"/>
        </w:rPr>
        <w:tab/>
        <w:t>(6</w:t>
      </w:r>
      <w:r w:rsidRPr="00FB2CCE">
        <w:rPr>
          <w:rFonts w:cs="Arial"/>
          <w:b/>
          <w:bCs/>
          <w:szCs w:val="22"/>
        </w:rPr>
        <w:t xml:space="preserve"> marks)</w:t>
      </w:r>
    </w:p>
    <w:p w14:paraId="0060FF14" w14:textId="77777777" w:rsidR="00A432BF" w:rsidRDefault="00A432BF" w:rsidP="00A432BF">
      <w:pPr>
        <w:rPr>
          <w:rFonts w:cs="Arial"/>
        </w:rPr>
      </w:pPr>
      <w:r w:rsidRPr="00225BCC">
        <w:rPr>
          <w:rFonts w:cs="Arial"/>
        </w:rPr>
        <w:t>A radioactive sample has an initial activity of 2.00 x 10</w:t>
      </w:r>
      <w:r w:rsidRPr="00225BCC">
        <w:rPr>
          <w:rFonts w:cs="Arial"/>
          <w:vertAlign w:val="superscript"/>
        </w:rPr>
        <w:t>3</w:t>
      </w:r>
      <w:r w:rsidRPr="00225BCC">
        <w:rPr>
          <w:rFonts w:cs="Arial"/>
        </w:rPr>
        <w:t xml:space="preserve"> </w:t>
      </w:r>
      <w:proofErr w:type="spellStart"/>
      <w:r w:rsidRPr="00225BCC">
        <w:rPr>
          <w:rFonts w:cs="Arial"/>
        </w:rPr>
        <w:t>MBq</w:t>
      </w:r>
      <w:proofErr w:type="spellEnd"/>
      <w:r w:rsidRPr="00225BCC">
        <w:rPr>
          <w:rFonts w:cs="Arial"/>
        </w:rPr>
        <w:t xml:space="preserve"> and a half-life of 5</w:t>
      </w:r>
      <w:r>
        <w:rPr>
          <w:rFonts w:cs="Arial"/>
        </w:rPr>
        <w:t>.5</w:t>
      </w:r>
      <w:r w:rsidRPr="00225BCC">
        <w:rPr>
          <w:rFonts w:cs="Arial"/>
        </w:rPr>
        <w:t xml:space="preserve"> minutes.</w:t>
      </w:r>
    </w:p>
    <w:p w14:paraId="242648DB" w14:textId="77777777" w:rsidR="00A432BF" w:rsidRPr="00225BCC" w:rsidRDefault="00A432BF" w:rsidP="00A432BF">
      <w:pPr>
        <w:rPr>
          <w:rFonts w:cs="Arial"/>
        </w:rPr>
      </w:pPr>
    </w:p>
    <w:p w14:paraId="6BC5C1F0" w14:textId="77777777" w:rsidR="00A432BF" w:rsidRDefault="00A432BF" w:rsidP="00A432BF">
      <w:pPr>
        <w:pStyle w:val="ListParagraph"/>
        <w:numPr>
          <w:ilvl w:val="0"/>
          <w:numId w:val="22"/>
        </w:numPr>
        <w:spacing w:after="200" w:line="276" w:lineRule="auto"/>
        <w:ind w:hanging="720"/>
        <w:contextualSpacing/>
      </w:pPr>
      <w:r w:rsidRPr="00225BCC">
        <w:t>Calculate the</w:t>
      </w:r>
      <w:r>
        <w:t xml:space="preserve"> activity of the sample after 14</w:t>
      </w:r>
      <w:r w:rsidRPr="00225BCC">
        <w:t xml:space="preserve">.0 minutes.  </w:t>
      </w:r>
    </w:p>
    <w:p w14:paraId="1CAE0E40" w14:textId="77777777" w:rsidR="00A432BF" w:rsidRPr="00225BCC" w:rsidRDefault="00A432BF" w:rsidP="00E11F11">
      <w:pPr>
        <w:pStyle w:val="ListParagraph"/>
        <w:jc w:val="right"/>
      </w:pPr>
      <w:r>
        <w:t>(3)</w:t>
      </w:r>
    </w:p>
    <w:tbl>
      <w:tblPr>
        <w:tblStyle w:val="TableGrid"/>
        <w:tblW w:w="0" w:type="auto"/>
        <w:tblInd w:w="-5" w:type="dxa"/>
        <w:tblLook w:val="04A0" w:firstRow="1" w:lastRow="0" w:firstColumn="1" w:lastColumn="0" w:noHBand="0" w:noVBand="1"/>
      </w:tblPr>
      <w:tblGrid>
        <w:gridCol w:w="7371"/>
        <w:gridCol w:w="1650"/>
      </w:tblGrid>
      <w:tr w:rsidR="00E11F11" w:rsidRPr="00DD4A73" w14:paraId="7974C42C" w14:textId="77777777" w:rsidTr="007A4B64">
        <w:trPr>
          <w:trHeight w:val="567"/>
        </w:trPr>
        <w:tc>
          <w:tcPr>
            <w:tcW w:w="7371" w:type="dxa"/>
            <w:vAlign w:val="center"/>
          </w:tcPr>
          <w:p w14:paraId="5C655CAE" w14:textId="77777777" w:rsidR="00A432BF" w:rsidRPr="00DD4A73" w:rsidRDefault="00A432BF" w:rsidP="00A432BF">
            <w:pPr>
              <w:pStyle w:val="ListParagraph"/>
              <w:ind w:left="0" w:firstLine="0"/>
              <w:rPr>
                <w:color w:val="5B9BD5" w:themeColor="accent1"/>
                <w:sz w:val="22"/>
              </w:rPr>
            </w:pPr>
            <m:oMathPara>
              <m:oMathParaPr>
                <m:jc m:val="left"/>
              </m:oMathParaPr>
              <m:oMath>
                <m:r>
                  <m:rPr>
                    <m:sty m:val="p"/>
                  </m:rPr>
                  <w:rPr>
                    <w:rFonts w:ascii="Cambria Math" w:hAnsi="Cambria Math"/>
                    <w:color w:val="5B9BD5" w:themeColor="accent1"/>
                    <w:sz w:val="22"/>
                  </w:rPr>
                  <m:t xml:space="preserve">N= </m:t>
                </m:r>
                <m:sSub>
                  <m:sSubPr>
                    <m:ctrlPr>
                      <w:rPr>
                        <w:rFonts w:ascii="Cambria Math" w:hAnsi="Cambria Math"/>
                        <w:color w:val="5B9BD5" w:themeColor="accent1"/>
                        <w:sz w:val="22"/>
                      </w:rPr>
                    </m:ctrlPr>
                  </m:sSubPr>
                  <m:e>
                    <m:r>
                      <m:rPr>
                        <m:sty m:val="p"/>
                      </m:rPr>
                      <w:rPr>
                        <w:rFonts w:ascii="Cambria Math" w:hAnsi="Cambria Math"/>
                        <w:color w:val="5B9BD5" w:themeColor="accent1"/>
                        <w:sz w:val="22"/>
                      </w:rPr>
                      <m:t>N</m:t>
                    </m:r>
                  </m:e>
                  <m:sub>
                    <m:r>
                      <m:rPr>
                        <m:sty m:val="p"/>
                      </m:rPr>
                      <w:rPr>
                        <w:rFonts w:ascii="Cambria Math" w:hAnsi="Cambria Math"/>
                        <w:color w:val="5B9BD5" w:themeColor="accent1"/>
                        <w:sz w:val="22"/>
                      </w:rPr>
                      <m:t>0</m:t>
                    </m:r>
                  </m:sub>
                </m:sSub>
                <m:sSup>
                  <m:sSupPr>
                    <m:ctrlPr>
                      <w:rPr>
                        <w:rFonts w:ascii="Cambria Math" w:hAnsi="Cambria Math"/>
                        <w:color w:val="5B9BD5" w:themeColor="accent1"/>
                        <w:sz w:val="22"/>
                      </w:rPr>
                    </m:ctrlPr>
                  </m:sSupPr>
                  <m:e>
                    <m:d>
                      <m:dPr>
                        <m:ctrlPr>
                          <w:rPr>
                            <w:rFonts w:ascii="Cambria Math" w:hAnsi="Cambria Math"/>
                            <w:color w:val="5B9BD5" w:themeColor="accent1"/>
                            <w:sz w:val="22"/>
                          </w:rPr>
                        </m:ctrlPr>
                      </m:dPr>
                      <m:e>
                        <m:f>
                          <m:fPr>
                            <m:type m:val="skw"/>
                            <m:ctrlPr>
                              <w:rPr>
                                <w:rFonts w:ascii="Cambria Math" w:hAnsi="Cambria Math"/>
                                <w:color w:val="5B9BD5" w:themeColor="accent1"/>
                                <w:sz w:val="22"/>
                              </w:rPr>
                            </m:ctrlPr>
                          </m:fPr>
                          <m:num>
                            <m:r>
                              <m:rPr>
                                <m:sty m:val="p"/>
                              </m:rPr>
                              <w:rPr>
                                <w:rFonts w:ascii="Cambria Math" w:hAnsi="Cambria Math"/>
                                <w:color w:val="5B9BD5" w:themeColor="accent1"/>
                                <w:sz w:val="22"/>
                              </w:rPr>
                              <m:t>1</m:t>
                            </m:r>
                          </m:num>
                          <m:den>
                            <m:r>
                              <m:rPr>
                                <m:sty m:val="p"/>
                              </m:rPr>
                              <w:rPr>
                                <w:rFonts w:ascii="Cambria Math" w:hAnsi="Cambria Math"/>
                                <w:color w:val="5B9BD5" w:themeColor="accent1"/>
                                <w:sz w:val="22"/>
                              </w:rPr>
                              <m:t>2</m:t>
                            </m:r>
                          </m:den>
                        </m:f>
                      </m:e>
                    </m:d>
                  </m:e>
                  <m:sup>
                    <m:r>
                      <m:rPr>
                        <m:sty m:val="p"/>
                      </m:rPr>
                      <w:rPr>
                        <w:rFonts w:ascii="Cambria Math" w:hAnsi="Cambria Math"/>
                        <w:color w:val="5B9BD5" w:themeColor="accent1"/>
                        <w:sz w:val="22"/>
                      </w:rPr>
                      <m:t>n</m:t>
                    </m:r>
                  </m:sup>
                </m:sSup>
                <m:r>
                  <m:rPr>
                    <m:sty m:val="p"/>
                  </m:rPr>
                  <w:rPr>
                    <w:rFonts w:ascii="Cambria Math" w:hAnsi="Cambria Math"/>
                    <w:color w:val="5B9BD5" w:themeColor="accent1"/>
                    <w:sz w:val="22"/>
                  </w:rPr>
                  <m:t xml:space="preserve">;where n= </m:t>
                </m:r>
                <m:f>
                  <m:fPr>
                    <m:ctrlPr>
                      <w:rPr>
                        <w:rFonts w:ascii="Cambria Math" w:hAnsi="Cambria Math"/>
                        <w:color w:val="5B9BD5" w:themeColor="accent1"/>
                        <w:sz w:val="22"/>
                      </w:rPr>
                    </m:ctrlPr>
                  </m:fPr>
                  <m:num>
                    <m:r>
                      <m:rPr>
                        <m:sty m:val="p"/>
                      </m:rPr>
                      <w:rPr>
                        <w:rFonts w:ascii="Cambria Math" w:hAnsi="Cambria Math"/>
                        <w:color w:val="5B9BD5" w:themeColor="accent1"/>
                        <w:sz w:val="22"/>
                      </w:rPr>
                      <m:t>T</m:t>
                    </m:r>
                  </m:num>
                  <m:den>
                    <m:sSub>
                      <m:sSubPr>
                        <m:ctrlPr>
                          <w:rPr>
                            <w:rFonts w:ascii="Cambria Math" w:hAnsi="Cambria Math"/>
                            <w:color w:val="5B9BD5" w:themeColor="accent1"/>
                            <w:sz w:val="22"/>
                          </w:rPr>
                        </m:ctrlPr>
                      </m:sSubPr>
                      <m:e>
                        <m:r>
                          <m:rPr>
                            <m:sty m:val="p"/>
                          </m:rPr>
                          <w:rPr>
                            <w:rFonts w:ascii="Cambria Math" w:hAnsi="Cambria Math"/>
                            <w:color w:val="5B9BD5" w:themeColor="accent1"/>
                            <w:sz w:val="22"/>
                          </w:rPr>
                          <m:t>T</m:t>
                        </m:r>
                      </m:e>
                      <m:sub>
                        <m:f>
                          <m:fPr>
                            <m:type m:val="skw"/>
                            <m:ctrlPr>
                              <w:rPr>
                                <w:rFonts w:ascii="Cambria Math" w:hAnsi="Cambria Math"/>
                                <w:color w:val="5B9BD5" w:themeColor="accent1"/>
                                <w:sz w:val="22"/>
                              </w:rPr>
                            </m:ctrlPr>
                          </m:fPr>
                          <m:num>
                            <m:r>
                              <m:rPr>
                                <m:sty m:val="p"/>
                              </m:rPr>
                              <w:rPr>
                                <w:rFonts w:ascii="Cambria Math" w:hAnsi="Cambria Math"/>
                                <w:color w:val="5B9BD5" w:themeColor="accent1"/>
                                <w:sz w:val="22"/>
                              </w:rPr>
                              <m:t>1</m:t>
                            </m:r>
                          </m:num>
                          <m:den>
                            <m:r>
                              <m:rPr>
                                <m:sty m:val="p"/>
                              </m:rPr>
                              <w:rPr>
                                <w:rFonts w:ascii="Cambria Math" w:hAnsi="Cambria Math"/>
                                <w:color w:val="5B9BD5" w:themeColor="accent1"/>
                                <w:sz w:val="22"/>
                              </w:rPr>
                              <m:t>2</m:t>
                            </m:r>
                          </m:den>
                        </m:f>
                      </m:sub>
                    </m:sSub>
                  </m:den>
                </m:f>
                <m:r>
                  <m:rPr>
                    <m:sty m:val="p"/>
                  </m:rPr>
                  <w:rPr>
                    <w:rFonts w:ascii="Cambria Math" w:hAnsi="Cambria Math"/>
                    <w:color w:val="5B9BD5" w:themeColor="accent1"/>
                    <w:sz w:val="22"/>
                  </w:rPr>
                  <m:t xml:space="preserve">= </m:t>
                </m:r>
                <m:f>
                  <m:fPr>
                    <m:ctrlPr>
                      <w:rPr>
                        <w:rFonts w:ascii="Cambria Math" w:hAnsi="Cambria Math"/>
                        <w:color w:val="5B9BD5" w:themeColor="accent1"/>
                        <w:sz w:val="22"/>
                      </w:rPr>
                    </m:ctrlPr>
                  </m:fPr>
                  <m:num>
                    <m:r>
                      <m:rPr>
                        <m:sty m:val="p"/>
                      </m:rPr>
                      <w:rPr>
                        <w:rFonts w:ascii="Cambria Math" w:hAnsi="Cambria Math"/>
                        <w:color w:val="5B9BD5" w:themeColor="accent1"/>
                        <w:sz w:val="22"/>
                      </w:rPr>
                      <m:t>14.0</m:t>
                    </m:r>
                  </m:num>
                  <m:den>
                    <m:r>
                      <m:rPr>
                        <m:sty m:val="p"/>
                      </m:rPr>
                      <w:rPr>
                        <w:rFonts w:ascii="Cambria Math" w:hAnsi="Cambria Math"/>
                        <w:color w:val="5B9BD5" w:themeColor="accent1"/>
                        <w:sz w:val="22"/>
                      </w:rPr>
                      <m:t>5.50</m:t>
                    </m:r>
                  </m:den>
                </m:f>
                <m:r>
                  <m:rPr>
                    <m:sty m:val="p"/>
                  </m:rPr>
                  <w:rPr>
                    <w:rFonts w:ascii="Cambria Math" w:hAnsi="Cambria Math"/>
                    <w:color w:val="5B9BD5" w:themeColor="accent1"/>
                    <w:sz w:val="22"/>
                  </w:rPr>
                  <m:t>=2.55 half lives</m:t>
                </m:r>
              </m:oMath>
            </m:oMathPara>
          </w:p>
        </w:tc>
        <w:tc>
          <w:tcPr>
            <w:tcW w:w="1650" w:type="dxa"/>
            <w:vAlign w:val="center"/>
          </w:tcPr>
          <w:p w14:paraId="33B6735F" w14:textId="77777777" w:rsidR="00A432BF" w:rsidRPr="00DD4A73" w:rsidRDefault="00A432BF" w:rsidP="00A432BF">
            <w:pPr>
              <w:pStyle w:val="ListParagraph"/>
              <w:ind w:left="0" w:firstLine="0"/>
              <w:jc w:val="center"/>
              <w:rPr>
                <w:color w:val="5B9BD5" w:themeColor="accent1"/>
                <w:sz w:val="22"/>
              </w:rPr>
            </w:pPr>
            <w:r w:rsidRPr="00DD4A73">
              <w:rPr>
                <w:color w:val="5B9BD5" w:themeColor="accent1"/>
                <w:sz w:val="22"/>
              </w:rPr>
              <w:t>1 mark</w:t>
            </w:r>
          </w:p>
        </w:tc>
      </w:tr>
      <w:tr w:rsidR="00E11F11" w:rsidRPr="00DD4A73" w14:paraId="4CB8E59C" w14:textId="77777777" w:rsidTr="007A4B64">
        <w:trPr>
          <w:trHeight w:val="567"/>
        </w:trPr>
        <w:tc>
          <w:tcPr>
            <w:tcW w:w="7371" w:type="dxa"/>
            <w:vAlign w:val="center"/>
          </w:tcPr>
          <w:p w14:paraId="0F96C2D3" w14:textId="77777777" w:rsidR="00A432BF" w:rsidRPr="00DD4A73" w:rsidRDefault="00A432BF" w:rsidP="00A432BF">
            <w:pPr>
              <w:pStyle w:val="ListParagraph"/>
              <w:ind w:left="0" w:firstLine="0"/>
              <w:rPr>
                <w:color w:val="5B9BD5" w:themeColor="accent1"/>
                <w:sz w:val="22"/>
              </w:rPr>
            </w:pPr>
            <m:oMathPara>
              <m:oMathParaPr>
                <m:jc m:val="left"/>
              </m:oMathParaPr>
              <m:oMath>
                <m:r>
                  <m:rPr>
                    <m:sty m:val="p"/>
                  </m:rPr>
                  <w:rPr>
                    <w:rFonts w:ascii="Cambria Math" w:hAnsi="Cambria Math"/>
                    <w:color w:val="5B9BD5" w:themeColor="accent1"/>
                    <w:sz w:val="22"/>
                  </w:rPr>
                  <m:t xml:space="preserve">∴N= 2.00 × </m:t>
                </m:r>
                <m:sSup>
                  <m:sSupPr>
                    <m:ctrlPr>
                      <w:rPr>
                        <w:rFonts w:ascii="Cambria Math" w:hAnsi="Cambria Math"/>
                        <w:color w:val="5B9BD5" w:themeColor="accent1"/>
                        <w:sz w:val="22"/>
                      </w:rPr>
                    </m:ctrlPr>
                  </m:sSupPr>
                  <m:e>
                    <m:r>
                      <m:rPr>
                        <m:sty m:val="p"/>
                      </m:rPr>
                      <w:rPr>
                        <w:rFonts w:ascii="Cambria Math" w:hAnsi="Cambria Math"/>
                        <w:color w:val="5B9BD5" w:themeColor="accent1"/>
                        <w:sz w:val="22"/>
                      </w:rPr>
                      <m:t>10</m:t>
                    </m:r>
                  </m:e>
                  <m:sup>
                    <m:r>
                      <m:rPr>
                        <m:sty m:val="p"/>
                      </m:rPr>
                      <w:rPr>
                        <w:rFonts w:ascii="Cambria Math" w:hAnsi="Cambria Math"/>
                        <w:color w:val="5B9BD5" w:themeColor="accent1"/>
                        <w:sz w:val="22"/>
                      </w:rPr>
                      <m:t>3</m:t>
                    </m:r>
                  </m:sup>
                </m:sSup>
                <m:r>
                  <m:rPr>
                    <m:sty m:val="p"/>
                  </m:rPr>
                  <w:rPr>
                    <w:rFonts w:ascii="Cambria Math" w:hAnsi="Cambria Math"/>
                    <w:color w:val="5B9BD5" w:themeColor="accent1"/>
                    <w:sz w:val="22"/>
                  </w:rPr>
                  <m:t xml:space="preserve"> </m:t>
                </m:r>
                <m:sSup>
                  <m:sSupPr>
                    <m:ctrlPr>
                      <w:rPr>
                        <w:rFonts w:ascii="Cambria Math" w:hAnsi="Cambria Math"/>
                        <w:color w:val="5B9BD5" w:themeColor="accent1"/>
                        <w:sz w:val="22"/>
                      </w:rPr>
                    </m:ctrlPr>
                  </m:sSupPr>
                  <m:e>
                    <m:d>
                      <m:dPr>
                        <m:ctrlPr>
                          <w:rPr>
                            <w:rFonts w:ascii="Cambria Math" w:hAnsi="Cambria Math"/>
                            <w:color w:val="5B9BD5" w:themeColor="accent1"/>
                            <w:sz w:val="22"/>
                          </w:rPr>
                        </m:ctrlPr>
                      </m:dPr>
                      <m:e>
                        <m:r>
                          <m:rPr>
                            <m:sty m:val="p"/>
                          </m:rPr>
                          <w:rPr>
                            <w:rFonts w:ascii="Cambria Math" w:hAnsi="Cambria Math"/>
                            <w:color w:val="5B9BD5" w:themeColor="accent1"/>
                            <w:sz w:val="22"/>
                          </w:rPr>
                          <m:t>0.5</m:t>
                        </m:r>
                      </m:e>
                    </m:d>
                  </m:e>
                  <m:sup>
                    <m:r>
                      <m:rPr>
                        <m:sty m:val="p"/>
                      </m:rPr>
                      <w:rPr>
                        <w:rFonts w:ascii="Cambria Math" w:hAnsi="Cambria Math"/>
                        <w:color w:val="5B9BD5" w:themeColor="accent1"/>
                        <w:sz w:val="22"/>
                      </w:rPr>
                      <m:t>2.55</m:t>
                    </m:r>
                  </m:sup>
                </m:sSup>
              </m:oMath>
            </m:oMathPara>
          </w:p>
        </w:tc>
        <w:tc>
          <w:tcPr>
            <w:tcW w:w="1650" w:type="dxa"/>
            <w:vAlign w:val="center"/>
          </w:tcPr>
          <w:p w14:paraId="3044713C" w14:textId="77777777" w:rsidR="00A432BF" w:rsidRPr="00DD4A73" w:rsidRDefault="00A432BF" w:rsidP="00A432BF">
            <w:pPr>
              <w:pStyle w:val="ListParagraph"/>
              <w:ind w:left="0" w:firstLine="0"/>
              <w:jc w:val="center"/>
              <w:rPr>
                <w:color w:val="5B9BD5" w:themeColor="accent1"/>
                <w:sz w:val="22"/>
              </w:rPr>
            </w:pPr>
            <w:r w:rsidRPr="00DD4A73">
              <w:rPr>
                <w:color w:val="5B9BD5" w:themeColor="accent1"/>
                <w:sz w:val="22"/>
              </w:rPr>
              <w:t>1 mark</w:t>
            </w:r>
          </w:p>
        </w:tc>
      </w:tr>
      <w:tr w:rsidR="00E11F11" w:rsidRPr="00DD4A73" w14:paraId="09A21D93" w14:textId="77777777" w:rsidTr="007A4B64">
        <w:trPr>
          <w:trHeight w:val="567"/>
        </w:trPr>
        <w:tc>
          <w:tcPr>
            <w:tcW w:w="7371" w:type="dxa"/>
            <w:vAlign w:val="center"/>
          </w:tcPr>
          <w:p w14:paraId="6C4D7134" w14:textId="77777777" w:rsidR="00A432BF" w:rsidRPr="00DD4A73" w:rsidRDefault="00A432BF" w:rsidP="00A432BF">
            <w:pPr>
              <w:pStyle w:val="ListParagraph"/>
              <w:ind w:left="0" w:firstLine="0"/>
              <w:rPr>
                <w:color w:val="5B9BD5" w:themeColor="accent1"/>
                <w:sz w:val="22"/>
              </w:rPr>
            </w:pPr>
            <w:r w:rsidRPr="00DD4A73">
              <w:rPr>
                <w:color w:val="5B9BD5" w:themeColor="accent1"/>
                <w:sz w:val="22"/>
              </w:rPr>
              <w:t xml:space="preserve">N = 342 </w:t>
            </w:r>
            <w:proofErr w:type="spellStart"/>
            <w:r w:rsidRPr="00DD4A73">
              <w:rPr>
                <w:color w:val="5B9BD5" w:themeColor="accent1"/>
                <w:sz w:val="22"/>
              </w:rPr>
              <w:t>MBq</w:t>
            </w:r>
            <w:proofErr w:type="spellEnd"/>
          </w:p>
        </w:tc>
        <w:tc>
          <w:tcPr>
            <w:tcW w:w="1650" w:type="dxa"/>
            <w:vAlign w:val="center"/>
          </w:tcPr>
          <w:p w14:paraId="71FCC86E" w14:textId="77777777" w:rsidR="00A432BF" w:rsidRPr="00DD4A73" w:rsidRDefault="00A432BF" w:rsidP="00A432BF">
            <w:pPr>
              <w:pStyle w:val="ListParagraph"/>
              <w:ind w:left="0" w:firstLine="0"/>
              <w:jc w:val="center"/>
              <w:rPr>
                <w:color w:val="5B9BD5" w:themeColor="accent1"/>
                <w:sz w:val="22"/>
              </w:rPr>
            </w:pPr>
            <w:r w:rsidRPr="00DD4A73">
              <w:rPr>
                <w:color w:val="5B9BD5" w:themeColor="accent1"/>
                <w:sz w:val="22"/>
              </w:rPr>
              <w:t>1 mark</w:t>
            </w:r>
          </w:p>
        </w:tc>
      </w:tr>
    </w:tbl>
    <w:p w14:paraId="2B553C63" w14:textId="77777777" w:rsidR="00A432BF" w:rsidRDefault="00A432BF" w:rsidP="00A432BF">
      <w:pPr>
        <w:pStyle w:val="ListParagraph"/>
        <w:rPr>
          <w:sz w:val="24"/>
          <w:szCs w:val="24"/>
        </w:rPr>
      </w:pPr>
    </w:p>
    <w:p w14:paraId="7FFA6D57" w14:textId="77777777" w:rsidR="000E72EF" w:rsidRDefault="000E72EF" w:rsidP="000E72EF">
      <w:pPr>
        <w:pStyle w:val="ListParagraph"/>
        <w:numPr>
          <w:ilvl w:val="0"/>
          <w:numId w:val="22"/>
        </w:numPr>
        <w:spacing w:after="200" w:line="276" w:lineRule="auto"/>
        <w:ind w:hanging="720"/>
        <w:contextualSpacing/>
      </w:pPr>
      <w:r>
        <w:t>Estimate</w:t>
      </w:r>
      <w:r w:rsidRPr="00225BCC">
        <w:t xml:space="preserve"> the time taken for the sample’s activity </w:t>
      </w:r>
      <w:r>
        <w:t>to drop to 125</w:t>
      </w:r>
      <w:r w:rsidRPr="00225BCC">
        <w:t xml:space="preserve"> </w:t>
      </w:r>
      <w:proofErr w:type="spellStart"/>
      <w:r w:rsidRPr="00225BCC">
        <w:t>MBq</w:t>
      </w:r>
      <w:proofErr w:type="spellEnd"/>
      <w:r w:rsidRPr="00225BCC">
        <w:t>.</w:t>
      </w:r>
    </w:p>
    <w:p w14:paraId="45419878" w14:textId="77777777" w:rsidR="00A432BF" w:rsidRDefault="000E72EF" w:rsidP="000E72EF">
      <w:pPr>
        <w:pStyle w:val="ListParagraph"/>
        <w:jc w:val="right"/>
      </w:pPr>
      <w:r>
        <w:t xml:space="preserve"> </w:t>
      </w:r>
      <w:r w:rsidR="00A432BF">
        <w:t>(3)</w:t>
      </w:r>
    </w:p>
    <w:p w14:paraId="008302CC" w14:textId="77777777" w:rsidR="00A432BF" w:rsidRDefault="00A432BF" w:rsidP="00A432BF">
      <w:pPr>
        <w:pStyle w:val="ListParagraph"/>
      </w:pPr>
    </w:p>
    <w:tbl>
      <w:tblPr>
        <w:tblStyle w:val="TableGrid"/>
        <w:tblW w:w="0" w:type="auto"/>
        <w:tblInd w:w="-5" w:type="dxa"/>
        <w:tblLook w:val="04A0" w:firstRow="1" w:lastRow="0" w:firstColumn="1" w:lastColumn="0" w:noHBand="0" w:noVBand="1"/>
      </w:tblPr>
      <w:tblGrid>
        <w:gridCol w:w="7655"/>
        <w:gridCol w:w="1366"/>
      </w:tblGrid>
      <w:tr w:rsidR="00E11F11" w:rsidRPr="00DD4A73" w14:paraId="2D63C571" w14:textId="77777777" w:rsidTr="000E72EF">
        <w:trPr>
          <w:trHeight w:val="567"/>
        </w:trPr>
        <w:tc>
          <w:tcPr>
            <w:tcW w:w="7655" w:type="dxa"/>
            <w:vAlign w:val="center"/>
          </w:tcPr>
          <w:p w14:paraId="3D0EFF5C" w14:textId="77777777" w:rsidR="00A432BF" w:rsidRPr="00DD4A73" w:rsidRDefault="000E72EF" w:rsidP="000E72EF">
            <w:pPr>
              <w:pStyle w:val="ListParagraph"/>
              <w:ind w:left="0" w:firstLine="0"/>
              <w:rPr>
                <w:color w:val="5B9BD5" w:themeColor="accent1"/>
                <w:sz w:val="22"/>
              </w:rPr>
            </w:pPr>
            <m:oMathPara>
              <m:oMathParaPr>
                <m:jc m:val="left"/>
              </m:oMathParaPr>
              <m:oMath>
                <m:r>
                  <m:rPr>
                    <m:sty m:val="p"/>
                  </m:rPr>
                  <w:rPr>
                    <w:rFonts w:ascii="Cambria Math" w:hAnsi="Cambria Math"/>
                    <w:color w:val="5B9BD5" w:themeColor="accent1"/>
                    <w:sz w:val="22"/>
                  </w:rPr>
                  <m:t>Number of half-lives (n):    2000 MBq→1000 MBq→500 MBq→250 MBq→125 MBq</m:t>
                </m:r>
              </m:oMath>
            </m:oMathPara>
          </w:p>
        </w:tc>
        <w:tc>
          <w:tcPr>
            <w:tcW w:w="1366" w:type="dxa"/>
            <w:vAlign w:val="center"/>
          </w:tcPr>
          <w:p w14:paraId="03674F8F" w14:textId="77777777" w:rsidR="00A432BF" w:rsidRPr="00DD4A73" w:rsidRDefault="00A432BF" w:rsidP="00E11F11">
            <w:pPr>
              <w:pStyle w:val="ListParagraph"/>
              <w:ind w:left="0" w:firstLine="0"/>
              <w:jc w:val="center"/>
              <w:rPr>
                <w:color w:val="5B9BD5" w:themeColor="accent1"/>
                <w:sz w:val="22"/>
              </w:rPr>
            </w:pPr>
            <w:r w:rsidRPr="00DD4A73">
              <w:rPr>
                <w:color w:val="5B9BD5" w:themeColor="accent1"/>
                <w:sz w:val="22"/>
              </w:rPr>
              <w:t>1 mark</w:t>
            </w:r>
          </w:p>
        </w:tc>
      </w:tr>
      <w:tr w:rsidR="00E11F11" w:rsidRPr="00DD4A73" w14:paraId="554DE12D" w14:textId="77777777" w:rsidTr="000E72EF">
        <w:trPr>
          <w:trHeight w:val="567"/>
        </w:trPr>
        <w:tc>
          <w:tcPr>
            <w:tcW w:w="7655" w:type="dxa"/>
            <w:vAlign w:val="center"/>
          </w:tcPr>
          <w:p w14:paraId="679A4522" w14:textId="77777777" w:rsidR="00A432BF" w:rsidRPr="00DD4A73" w:rsidRDefault="00A432BF" w:rsidP="000E72EF">
            <w:pPr>
              <w:pStyle w:val="ListParagraph"/>
              <w:ind w:left="0"/>
              <w:rPr>
                <w:color w:val="5B9BD5" w:themeColor="accent1"/>
                <w:sz w:val="22"/>
              </w:rPr>
            </w:pPr>
            <m:oMathPara>
              <m:oMathParaPr>
                <m:jc m:val="left"/>
              </m:oMathParaPr>
              <m:oMath>
                <m:r>
                  <m:rPr>
                    <m:sty m:val="p"/>
                  </m:rPr>
                  <w:rPr>
                    <w:rFonts w:ascii="Cambria Math" w:hAnsi="Cambria Math"/>
                    <w:color w:val="5B9BD5" w:themeColor="accent1"/>
                    <w:sz w:val="22"/>
                  </w:rPr>
                  <m:t>∴n= 4 half-lives</m:t>
                </m:r>
              </m:oMath>
            </m:oMathPara>
          </w:p>
        </w:tc>
        <w:tc>
          <w:tcPr>
            <w:tcW w:w="1366" w:type="dxa"/>
            <w:vAlign w:val="center"/>
          </w:tcPr>
          <w:p w14:paraId="245B1553" w14:textId="77777777" w:rsidR="00A432BF" w:rsidRPr="00DD4A73" w:rsidRDefault="00A432BF" w:rsidP="00E11F11">
            <w:pPr>
              <w:pStyle w:val="ListParagraph"/>
              <w:ind w:left="0" w:firstLine="0"/>
              <w:jc w:val="center"/>
              <w:rPr>
                <w:color w:val="5B9BD5" w:themeColor="accent1"/>
                <w:sz w:val="22"/>
              </w:rPr>
            </w:pPr>
            <w:r w:rsidRPr="00DD4A73">
              <w:rPr>
                <w:color w:val="5B9BD5" w:themeColor="accent1"/>
                <w:sz w:val="22"/>
              </w:rPr>
              <w:t>1 mark</w:t>
            </w:r>
          </w:p>
        </w:tc>
      </w:tr>
      <w:tr w:rsidR="00E11F11" w:rsidRPr="00DD4A73" w14:paraId="47963800" w14:textId="77777777" w:rsidTr="000E72EF">
        <w:trPr>
          <w:trHeight w:val="567"/>
        </w:trPr>
        <w:tc>
          <w:tcPr>
            <w:tcW w:w="7655" w:type="dxa"/>
            <w:vAlign w:val="center"/>
          </w:tcPr>
          <w:p w14:paraId="27C454E4" w14:textId="77777777" w:rsidR="00A432BF" w:rsidRPr="00DD4A73" w:rsidRDefault="000E72EF" w:rsidP="007A4B64">
            <w:pPr>
              <w:pStyle w:val="ListParagraph"/>
              <w:ind w:left="0"/>
              <w:rPr>
                <w:color w:val="5B9BD5" w:themeColor="accent1"/>
                <w:sz w:val="22"/>
              </w:rPr>
            </w:pPr>
            <m:oMathPara>
              <m:oMathParaPr>
                <m:jc m:val="left"/>
              </m:oMathParaPr>
              <m:oMath>
                <m:r>
                  <m:rPr>
                    <m:sty m:val="p"/>
                  </m:rPr>
                  <w:rPr>
                    <w:rFonts w:ascii="Cambria Math" w:hAnsi="Cambria Math"/>
                    <w:color w:val="5B9BD5" w:themeColor="accent1"/>
                    <w:sz w:val="22"/>
                  </w:rPr>
                  <m:t>∴t=4 ×5.50=22.0 minutes</m:t>
                </m:r>
              </m:oMath>
            </m:oMathPara>
          </w:p>
        </w:tc>
        <w:tc>
          <w:tcPr>
            <w:tcW w:w="1366" w:type="dxa"/>
            <w:vAlign w:val="center"/>
          </w:tcPr>
          <w:p w14:paraId="31F964A1" w14:textId="77777777" w:rsidR="00A432BF" w:rsidRPr="00DD4A73" w:rsidRDefault="00A432BF" w:rsidP="00E11F11">
            <w:pPr>
              <w:pStyle w:val="ListParagraph"/>
              <w:ind w:left="0" w:firstLine="0"/>
              <w:jc w:val="center"/>
              <w:rPr>
                <w:color w:val="5B9BD5" w:themeColor="accent1"/>
                <w:sz w:val="22"/>
              </w:rPr>
            </w:pPr>
            <w:r w:rsidRPr="00DD4A73">
              <w:rPr>
                <w:color w:val="5B9BD5" w:themeColor="accent1"/>
                <w:sz w:val="22"/>
              </w:rPr>
              <w:t>1 mark</w:t>
            </w:r>
          </w:p>
        </w:tc>
      </w:tr>
    </w:tbl>
    <w:p w14:paraId="68EF24B9" w14:textId="77777777" w:rsidR="00EF462E" w:rsidRDefault="00EF462E" w:rsidP="007A4B64">
      <w:pPr>
        <w:tabs>
          <w:tab w:val="left" w:pos="8647"/>
          <w:tab w:val="right" w:pos="9356"/>
        </w:tabs>
        <w:spacing w:after="120"/>
        <w:ind w:left="567" w:hanging="567"/>
        <w:rPr>
          <w:rFonts w:cs="Arial"/>
          <w:b/>
          <w:bCs/>
          <w:szCs w:val="22"/>
        </w:rPr>
      </w:pPr>
    </w:p>
    <w:p w14:paraId="3960CD69" w14:textId="77777777" w:rsidR="007A4B64" w:rsidRDefault="007A4B64" w:rsidP="007A4B64">
      <w:pPr>
        <w:tabs>
          <w:tab w:val="left" w:pos="8647"/>
          <w:tab w:val="right" w:pos="9356"/>
        </w:tabs>
        <w:spacing w:after="120"/>
        <w:ind w:left="567" w:hanging="567"/>
        <w:rPr>
          <w:rFonts w:cs="Arial"/>
          <w:b/>
          <w:bCs/>
          <w:szCs w:val="22"/>
        </w:rPr>
      </w:pPr>
      <w:r>
        <w:rPr>
          <w:rFonts w:cs="Arial"/>
          <w:b/>
          <w:bCs/>
          <w:szCs w:val="22"/>
        </w:rPr>
        <w:t>Question 5</w:t>
      </w:r>
      <w:r>
        <w:rPr>
          <w:rFonts w:cs="Arial"/>
          <w:b/>
          <w:bCs/>
          <w:szCs w:val="22"/>
        </w:rPr>
        <w:tab/>
        <w:t>(6</w:t>
      </w:r>
      <w:r w:rsidRPr="00FB2CCE">
        <w:rPr>
          <w:rFonts w:cs="Arial"/>
          <w:b/>
          <w:bCs/>
          <w:szCs w:val="22"/>
        </w:rPr>
        <w:t xml:space="preserve"> marks)</w:t>
      </w:r>
    </w:p>
    <w:p w14:paraId="51B506D1" w14:textId="77777777" w:rsidR="008C53D1" w:rsidRDefault="008C53D1" w:rsidP="008C53D1">
      <w:pPr>
        <w:pStyle w:val="ListParagraph"/>
        <w:numPr>
          <w:ilvl w:val="0"/>
          <w:numId w:val="24"/>
        </w:numPr>
        <w:spacing w:after="200" w:line="276" w:lineRule="auto"/>
        <w:ind w:hanging="720"/>
        <w:contextualSpacing/>
      </w:pPr>
      <w:r w:rsidRPr="00AE13B7">
        <w:t xml:space="preserve">The words ‘heat’ and ‘temperature’ are often confused. In the space below, distinguish clearly between these two quantities using Physics concepts you have learned. In your answer, include the concept of </w:t>
      </w:r>
      <w:r>
        <w:t>‘</w:t>
      </w:r>
      <w:r w:rsidRPr="00AE13B7">
        <w:t>internal energy</w:t>
      </w:r>
      <w:r>
        <w:t>’ and ‘thermal equilibrium’</w:t>
      </w:r>
      <w:r w:rsidRPr="00AE13B7">
        <w:t>.</w:t>
      </w:r>
    </w:p>
    <w:p w14:paraId="28D35951" w14:textId="77777777" w:rsidR="008C53D1" w:rsidRPr="00AE13B7" w:rsidRDefault="008C53D1" w:rsidP="008C53D1">
      <w:pPr>
        <w:pStyle w:val="ListParagraph"/>
        <w:jc w:val="right"/>
      </w:pPr>
      <w:r>
        <w:t>(3)</w:t>
      </w:r>
    </w:p>
    <w:p w14:paraId="4F1646A6" w14:textId="77777777" w:rsidR="008C53D1" w:rsidRDefault="008C53D1" w:rsidP="008C53D1">
      <w:pPr>
        <w:pStyle w:val="ListParagraph"/>
      </w:pPr>
    </w:p>
    <w:tbl>
      <w:tblPr>
        <w:tblStyle w:val="TableGrid"/>
        <w:tblW w:w="9639" w:type="dxa"/>
        <w:tblInd w:w="-5" w:type="dxa"/>
        <w:tblLook w:val="04A0" w:firstRow="1" w:lastRow="0" w:firstColumn="1" w:lastColumn="0" w:noHBand="0" w:noVBand="1"/>
      </w:tblPr>
      <w:tblGrid>
        <w:gridCol w:w="7938"/>
        <w:gridCol w:w="1701"/>
      </w:tblGrid>
      <w:tr w:rsidR="008C53D1" w:rsidRPr="00DD4A73" w14:paraId="50B96780" w14:textId="77777777" w:rsidTr="00E132C8">
        <w:trPr>
          <w:trHeight w:val="567"/>
        </w:trPr>
        <w:tc>
          <w:tcPr>
            <w:tcW w:w="7938" w:type="dxa"/>
            <w:vAlign w:val="center"/>
          </w:tcPr>
          <w:p w14:paraId="24A1406C" w14:textId="77777777" w:rsidR="008C53D1" w:rsidRPr="00DD4A73" w:rsidRDefault="008C53D1" w:rsidP="008C53D1">
            <w:pPr>
              <w:pStyle w:val="ListParagraph"/>
              <w:ind w:left="0" w:firstLine="0"/>
              <w:rPr>
                <w:color w:val="5B9BD5" w:themeColor="accent1"/>
                <w:sz w:val="22"/>
              </w:rPr>
            </w:pPr>
            <w:r w:rsidRPr="00DD4A73">
              <w:rPr>
                <w:color w:val="5B9BD5" w:themeColor="accent1"/>
                <w:sz w:val="22"/>
              </w:rPr>
              <w:t xml:space="preserve">The internal energy of an object is equal to the sum of the kinetic and potential energies of the particles in the object. </w:t>
            </w:r>
          </w:p>
        </w:tc>
        <w:tc>
          <w:tcPr>
            <w:tcW w:w="1701" w:type="dxa"/>
            <w:vAlign w:val="center"/>
          </w:tcPr>
          <w:p w14:paraId="59313B36" w14:textId="77777777" w:rsidR="008C53D1" w:rsidRPr="00DD4A73" w:rsidRDefault="008C53D1" w:rsidP="008C53D1">
            <w:pPr>
              <w:pStyle w:val="ListParagraph"/>
              <w:ind w:left="0" w:firstLine="0"/>
              <w:jc w:val="center"/>
              <w:rPr>
                <w:color w:val="5B9BD5" w:themeColor="accent1"/>
                <w:sz w:val="22"/>
              </w:rPr>
            </w:pPr>
            <w:r w:rsidRPr="00DD4A73">
              <w:rPr>
                <w:color w:val="5B9BD5" w:themeColor="accent1"/>
                <w:sz w:val="22"/>
              </w:rPr>
              <w:t>1 mark</w:t>
            </w:r>
          </w:p>
        </w:tc>
      </w:tr>
      <w:tr w:rsidR="008C53D1" w:rsidRPr="00DD4A73" w14:paraId="6F9BF905" w14:textId="77777777" w:rsidTr="00E132C8">
        <w:trPr>
          <w:trHeight w:val="567"/>
        </w:trPr>
        <w:tc>
          <w:tcPr>
            <w:tcW w:w="7938" w:type="dxa"/>
            <w:vAlign w:val="center"/>
          </w:tcPr>
          <w:p w14:paraId="73C46E04" w14:textId="77777777" w:rsidR="008C53D1" w:rsidRPr="00DD4A73" w:rsidRDefault="008C53D1" w:rsidP="008C53D1">
            <w:pPr>
              <w:pStyle w:val="ListParagraph"/>
              <w:ind w:left="0" w:firstLine="0"/>
              <w:rPr>
                <w:color w:val="5B9BD5" w:themeColor="accent1"/>
                <w:sz w:val="22"/>
              </w:rPr>
            </w:pPr>
            <w:r w:rsidRPr="00DD4A73">
              <w:rPr>
                <w:color w:val="5B9BD5" w:themeColor="accent1"/>
                <w:sz w:val="22"/>
              </w:rPr>
              <w:t xml:space="preserve">Heat is the flow of internal energy from a cooler object to a hotter object until they reach the same temperature at thermal equilibrium. </w:t>
            </w:r>
          </w:p>
        </w:tc>
        <w:tc>
          <w:tcPr>
            <w:tcW w:w="1701" w:type="dxa"/>
            <w:vAlign w:val="center"/>
          </w:tcPr>
          <w:p w14:paraId="51BD8B75" w14:textId="77777777" w:rsidR="008C53D1" w:rsidRPr="00DD4A73" w:rsidRDefault="008C53D1" w:rsidP="008C53D1">
            <w:pPr>
              <w:pStyle w:val="ListParagraph"/>
              <w:ind w:left="0" w:firstLine="0"/>
              <w:jc w:val="center"/>
              <w:rPr>
                <w:color w:val="5B9BD5" w:themeColor="accent1"/>
                <w:sz w:val="22"/>
              </w:rPr>
            </w:pPr>
            <w:r w:rsidRPr="00DD4A73">
              <w:rPr>
                <w:color w:val="5B9BD5" w:themeColor="accent1"/>
                <w:sz w:val="22"/>
              </w:rPr>
              <w:t>1 mark</w:t>
            </w:r>
          </w:p>
        </w:tc>
      </w:tr>
      <w:tr w:rsidR="008C53D1" w:rsidRPr="00DD4A73" w14:paraId="3A062223" w14:textId="77777777" w:rsidTr="00E132C8">
        <w:trPr>
          <w:trHeight w:val="567"/>
        </w:trPr>
        <w:tc>
          <w:tcPr>
            <w:tcW w:w="7938" w:type="dxa"/>
            <w:vAlign w:val="center"/>
          </w:tcPr>
          <w:p w14:paraId="4DAD15C6" w14:textId="77777777" w:rsidR="008C53D1" w:rsidRPr="00DD4A73" w:rsidRDefault="008C53D1" w:rsidP="008C53D1">
            <w:pPr>
              <w:pStyle w:val="ListParagraph"/>
              <w:ind w:left="0" w:firstLine="0"/>
              <w:rPr>
                <w:color w:val="5B9BD5" w:themeColor="accent1"/>
                <w:sz w:val="22"/>
              </w:rPr>
            </w:pPr>
            <w:r w:rsidRPr="00DD4A73">
              <w:rPr>
                <w:color w:val="5B9BD5" w:themeColor="accent1"/>
                <w:sz w:val="22"/>
              </w:rPr>
              <w:t xml:space="preserve">Temperature is a measure of the average kinetic energy of the particles in an object. </w:t>
            </w:r>
          </w:p>
        </w:tc>
        <w:tc>
          <w:tcPr>
            <w:tcW w:w="1701" w:type="dxa"/>
            <w:vAlign w:val="center"/>
          </w:tcPr>
          <w:p w14:paraId="04292892" w14:textId="77777777" w:rsidR="008C53D1" w:rsidRPr="00DD4A73" w:rsidRDefault="008C53D1" w:rsidP="008C53D1">
            <w:pPr>
              <w:pStyle w:val="ListParagraph"/>
              <w:ind w:left="0" w:firstLine="0"/>
              <w:jc w:val="center"/>
              <w:rPr>
                <w:color w:val="5B9BD5" w:themeColor="accent1"/>
                <w:sz w:val="22"/>
              </w:rPr>
            </w:pPr>
            <w:r w:rsidRPr="00DD4A73">
              <w:rPr>
                <w:color w:val="5B9BD5" w:themeColor="accent1"/>
                <w:sz w:val="22"/>
              </w:rPr>
              <w:t>1 mark</w:t>
            </w:r>
          </w:p>
        </w:tc>
      </w:tr>
    </w:tbl>
    <w:p w14:paraId="18585BEE" w14:textId="77777777" w:rsidR="008C53D1" w:rsidRPr="00134028" w:rsidRDefault="008C53D1" w:rsidP="008C53D1">
      <w:pPr>
        <w:rPr>
          <w:rFonts w:cs="Arial"/>
        </w:rPr>
      </w:pPr>
    </w:p>
    <w:p w14:paraId="10CB6A51" w14:textId="77777777" w:rsidR="008C53D1" w:rsidRDefault="008C53D1" w:rsidP="008C53D1">
      <w:pPr>
        <w:pStyle w:val="ListParagraph"/>
        <w:numPr>
          <w:ilvl w:val="0"/>
          <w:numId w:val="24"/>
        </w:numPr>
        <w:spacing w:after="200" w:line="276" w:lineRule="auto"/>
        <w:ind w:hanging="720"/>
        <w:contextualSpacing/>
      </w:pPr>
      <w:r w:rsidRPr="00AE13B7">
        <w:t>“It is impossible to add thermal energy to a substance without causing a temperature increase.” Do you agree or disagree with this statement? Explain, briefly, your choice. Again, include the concept of internal energy in your answer.</w:t>
      </w:r>
    </w:p>
    <w:p w14:paraId="66BA6962" w14:textId="77777777" w:rsidR="008C53D1" w:rsidRDefault="008C53D1" w:rsidP="008C53D1">
      <w:pPr>
        <w:pStyle w:val="ListParagraph"/>
        <w:jc w:val="right"/>
      </w:pPr>
      <w:r>
        <w:t>(3)</w:t>
      </w:r>
    </w:p>
    <w:p w14:paraId="1869CB24" w14:textId="77777777" w:rsidR="008C53D1" w:rsidRPr="00AE13B7" w:rsidRDefault="008C53D1" w:rsidP="008C53D1">
      <w:pPr>
        <w:pStyle w:val="ListParagraph"/>
      </w:pPr>
    </w:p>
    <w:tbl>
      <w:tblPr>
        <w:tblStyle w:val="TableGrid"/>
        <w:tblW w:w="9639" w:type="dxa"/>
        <w:tblInd w:w="-5" w:type="dxa"/>
        <w:tblLook w:val="04A0" w:firstRow="1" w:lastRow="0" w:firstColumn="1" w:lastColumn="0" w:noHBand="0" w:noVBand="1"/>
      </w:tblPr>
      <w:tblGrid>
        <w:gridCol w:w="7938"/>
        <w:gridCol w:w="1701"/>
      </w:tblGrid>
      <w:tr w:rsidR="008C53D1" w:rsidRPr="00DD4A73" w14:paraId="62D4E977" w14:textId="77777777" w:rsidTr="00E132C8">
        <w:trPr>
          <w:trHeight w:val="567"/>
        </w:trPr>
        <w:tc>
          <w:tcPr>
            <w:tcW w:w="7938" w:type="dxa"/>
            <w:vAlign w:val="center"/>
          </w:tcPr>
          <w:p w14:paraId="2DA2E531" w14:textId="77777777" w:rsidR="008C53D1" w:rsidRPr="00DD4A73" w:rsidRDefault="008C53D1" w:rsidP="008C53D1">
            <w:pPr>
              <w:pStyle w:val="ListParagraph"/>
              <w:ind w:left="0" w:firstLine="0"/>
              <w:rPr>
                <w:color w:val="5B9BD5" w:themeColor="accent1"/>
                <w:sz w:val="22"/>
              </w:rPr>
            </w:pPr>
            <w:r w:rsidRPr="00DD4A73">
              <w:rPr>
                <w:color w:val="5B9BD5" w:themeColor="accent1"/>
                <w:sz w:val="22"/>
              </w:rPr>
              <w:t xml:space="preserve">Disagree. </w:t>
            </w:r>
          </w:p>
        </w:tc>
        <w:tc>
          <w:tcPr>
            <w:tcW w:w="1701" w:type="dxa"/>
            <w:vAlign w:val="center"/>
          </w:tcPr>
          <w:p w14:paraId="5D3F5CB8" w14:textId="77777777" w:rsidR="008C53D1" w:rsidRPr="00DD4A73" w:rsidRDefault="008C53D1" w:rsidP="008C53D1">
            <w:pPr>
              <w:pStyle w:val="ListParagraph"/>
              <w:ind w:left="0" w:firstLine="0"/>
              <w:jc w:val="center"/>
              <w:rPr>
                <w:color w:val="5B9BD5" w:themeColor="accent1"/>
                <w:sz w:val="22"/>
              </w:rPr>
            </w:pPr>
            <w:r w:rsidRPr="00DD4A73">
              <w:rPr>
                <w:color w:val="5B9BD5" w:themeColor="accent1"/>
                <w:sz w:val="22"/>
              </w:rPr>
              <w:t>1 mark</w:t>
            </w:r>
          </w:p>
        </w:tc>
      </w:tr>
      <w:tr w:rsidR="008C53D1" w:rsidRPr="00DD4A73" w14:paraId="3CA15C70" w14:textId="77777777" w:rsidTr="00E132C8">
        <w:trPr>
          <w:trHeight w:val="567"/>
        </w:trPr>
        <w:tc>
          <w:tcPr>
            <w:tcW w:w="7938" w:type="dxa"/>
            <w:vAlign w:val="center"/>
          </w:tcPr>
          <w:p w14:paraId="1D0D6648" w14:textId="77777777" w:rsidR="008C53D1" w:rsidRPr="00DD4A73" w:rsidRDefault="008C53D1" w:rsidP="008C53D1">
            <w:pPr>
              <w:pStyle w:val="ListParagraph"/>
              <w:ind w:left="0" w:firstLine="0"/>
              <w:rPr>
                <w:color w:val="5B9BD5" w:themeColor="accent1"/>
                <w:sz w:val="22"/>
              </w:rPr>
            </w:pPr>
            <w:r w:rsidRPr="00DD4A73">
              <w:rPr>
                <w:color w:val="5B9BD5" w:themeColor="accent1"/>
                <w:sz w:val="22"/>
              </w:rPr>
              <w:t xml:space="preserve">Thermal energy will add to the internal energy of the object. </w:t>
            </w:r>
          </w:p>
        </w:tc>
        <w:tc>
          <w:tcPr>
            <w:tcW w:w="1701" w:type="dxa"/>
            <w:vAlign w:val="center"/>
          </w:tcPr>
          <w:p w14:paraId="261988C9" w14:textId="77777777" w:rsidR="008C53D1" w:rsidRPr="00DD4A73" w:rsidRDefault="008C53D1" w:rsidP="008C53D1">
            <w:pPr>
              <w:pStyle w:val="ListParagraph"/>
              <w:ind w:left="0" w:firstLine="0"/>
              <w:jc w:val="center"/>
              <w:rPr>
                <w:color w:val="5B9BD5" w:themeColor="accent1"/>
                <w:sz w:val="22"/>
              </w:rPr>
            </w:pPr>
            <w:r w:rsidRPr="00DD4A73">
              <w:rPr>
                <w:color w:val="5B9BD5" w:themeColor="accent1"/>
                <w:sz w:val="22"/>
              </w:rPr>
              <w:t>1 mark</w:t>
            </w:r>
          </w:p>
        </w:tc>
      </w:tr>
      <w:tr w:rsidR="008C53D1" w:rsidRPr="00DD4A73" w14:paraId="7BBD83EE" w14:textId="77777777" w:rsidTr="00E132C8">
        <w:trPr>
          <w:trHeight w:val="567"/>
        </w:trPr>
        <w:tc>
          <w:tcPr>
            <w:tcW w:w="7938" w:type="dxa"/>
            <w:vAlign w:val="center"/>
          </w:tcPr>
          <w:p w14:paraId="1564113A" w14:textId="77777777" w:rsidR="008C53D1" w:rsidRPr="00DD4A73" w:rsidRDefault="008C53D1" w:rsidP="008C53D1">
            <w:pPr>
              <w:pStyle w:val="ListParagraph"/>
              <w:ind w:left="0" w:firstLine="0"/>
              <w:rPr>
                <w:color w:val="5B9BD5" w:themeColor="accent1"/>
                <w:sz w:val="22"/>
              </w:rPr>
            </w:pPr>
            <w:r w:rsidRPr="00DD4A73">
              <w:rPr>
                <w:color w:val="5B9BD5" w:themeColor="accent1"/>
                <w:sz w:val="22"/>
              </w:rPr>
              <w:t xml:space="preserve">This could be an increase in potential energy which will cause a change of phase.  </w:t>
            </w:r>
          </w:p>
        </w:tc>
        <w:tc>
          <w:tcPr>
            <w:tcW w:w="1701" w:type="dxa"/>
            <w:vAlign w:val="center"/>
          </w:tcPr>
          <w:p w14:paraId="3AF59E0F" w14:textId="77777777" w:rsidR="008C53D1" w:rsidRPr="00DD4A73" w:rsidRDefault="008C53D1" w:rsidP="008C53D1">
            <w:pPr>
              <w:pStyle w:val="ListParagraph"/>
              <w:ind w:left="0" w:firstLine="0"/>
              <w:jc w:val="center"/>
              <w:rPr>
                <w:color w:val="5B9BD5" w:themeColor="accent1"/>
                <w:sz w:val="22"/>
              </w:rPr>
            </w:pPr>
            <w:r w:rsidRPr="00DD4A73">
              <w:rPr>
                <w:color w:val="5B9BD5" w:themeColor="accent1"/>
                <w:sz w:val="22"/>
              </w:rPr>
              <w:t>1 mark</w:t>
            </w:r>
          </w:p>
        </w:tc>
      </w:tr>
    </w:tbl>
    <w:p w14:paraId="307B438A" w14:textId="77777777" w:rsidR="008C53D1" w:rsidRPr="00AE13B7" w:rsidRDefault="008C53D1" w:rsidP="008C53D1">
      <w:pPr>
        <w:jc w:val="both"/>
        <w:rPr>
          <w:rFonts w:cs="Arial"/>
        </w:rPr>
      </w:pPr>
    </w:p>
    <w:p w14:paraId="03DAC533" w14:textId="77777777" w:rsidR="004B0A80" w:rsidRDefault="004B0A80" w:rsidP="007A4B64">
      <w:pPr>
        <w:tabs>
          <w:tab w:val="left" w:pos="8647"/>
          <w:tab w:val="right" w:pos="9356"/>
        </w:tabs>
        <w:spacing w:after="120"/>
        <w:ind w:left="567" w:hanging="567"/>
        <w:rPr>
          <w:rFonts w:cs="Arial"/>
          <w:b/>
          <w:bCs/>
          <w:szCs w:val="22"/>
        </w:rPr>
      </w:pPr>
    </w:p>
    <w:p w14:paraId="7ACBF49D" w14:textId="77777777" w:rsidR="00DD4A73" w:rsidRDefault="00DD4A73">
      <w:pPr>
        <w:spacing w:after="160" w:line="259" w:lineRule="auto"/>
        <w:rPr>
          <w:b/>
          <w:bCs/>
        </w:rPr>
      </w:pPr>
      <w:r>
        <w:rPr>
          <w:b/>
          <w:bCs/>
        </w:rPr>
        <w:br w:type="page"/>
      </w:r>
    </w:p>
    <w:p w14:paraId="7D7428FC" w14:textId="77777777" w:rsidR="00DD4A73" w:rsidRPr="000B6BF6" w:rsidRDefault="007E3B8D" w:rsidP="00DD4A73">
      <w:pPr>
        <w:tabs>
          <w:tab w:val="left" w:pos="8647"/>
          <w:tab w:val="right" w:pos="9356"/>
        </w:tabs>
        <w:spacing w:after="120"/>
        <w:rPr>
          <w:b/>
          <w:bCs/>
        </w:rPr>
      </w:pPr>
      <w:r>
        <w:rPr>
          <w:b/>
          <w:bCs/>
        </w:rPr>
        <w:lastRenderedPageBreak/>
        <w:t>Question 6</w:t>
      </w:r>
      <w:r w:rsidR="008F5724">
        <w:rPr>
          <w:b/>
          <w:bCs/>
        </w:rPr>
        <w:tab/>
        <w:t>(6</w:t>
      </w:r>
      <w:r w:rsidR="00DD4A73" w:rsidRPr="000B6BF6">
        <w:rPr>
          <w:b/>
          <w:bCs/>
        </w:rPr>
        <w:t xml:space="preserve"> marks)</w:t>
      </w:r>
    </w:p>
    <w:p w14:paraId="6C5558C9" w14:textId="77777777" w:rsidR="00DD4A73" w:rsidRDefault="00DD4A73" w:rsidP="00DD4A73">
      <w:pPr>
        <w:rPr>
          <w:rFonts w:cs="Arial"/>
        </w:rPr>
      </w:pPr>
      <w:r w:rsidRPr="001B0E1C">
        <w:rPr>
          <w:rFonts w:cs="Arial"/>
        </w:rPr>
        <w:t xml:space="preserve">If they fall for long enough, objects that fall to the earth will reach a speed called ‘terminal velocity’. Terminal velocity is a constant speed that is reached when the net force acting on the object is reduced to zero. </w:t>
      </w:r>
    </w:p>
    <w:p w14:paraId="213BFFFF" w14:textId="77777777" w:rsidR="00DD4A73" w:rsidRPr="001B0E1C" w:rsidRDefault="00DD4A73" w:rsidP="00DD4A73">
      <w:pPr>
        <w:rPr>
          <w:rFonts w:cs="Arial"/>
        </w:rPr>
      </w:pPr>
    </w:p>
    <w:p w14:paraId="15D89F8C" w14:textId="77777777" w:rsidR="00DD4A73" w:rsidRPr="001B0E1C" w:rsidRDefault="00EF462E" w:rsidP="00EF462E">
      <w:pPr>
        <w:pStyle w:val="ListParagraph"/>
        <w:numPr>
          <w:ilvl w:val="1"/>
          <w:numId w:val="6"/>
        </w:numPr>
        <w:ind w:left="709" w:hanging="709"/>
      </w:pPr>
      <w:r w:rsidRPr="001B0E1C">
        <w:t xml:space="preserve">On the falling object below, draw two </w:t>
      </w:r>
      <w:r>
        <w:t xml:space="preserve">labelled </w:t>
      </w:r>
      <w:r w:rsidRPr="001B0E1C">
        <w:t>vectors to represent the vertical forces that are acting on it BEFORE ‘terminal velocity’ is reached.</w:t>
      </w:r>
      <w:r>
        <w:t xml:space="preserve"> </w:t>
      </w:r>
      <w:r w:rsidR="00DD4A73">
        <w:t>(2</w:t>
      </w:r>
      <w:r w:rsidR="00DD4A73" w:rsidRPr="001B0E1C">
        <w:t>)</w:t>
      </w:r>
    </w:p>
    <w:p w14:paraId="326D8365" w14:textId="77777777" w:rsidR="00DD4A73" w:rsidRPr="001B0E1C" w:rsidRDefault="00DD4A73" w:rsidP="00DD4A73">
      <w:pPr>
        <w:pStyle w:val="ListParagraph"/>
        <w:jc w:val="right"/>
      </w:pPr>
    </w:p>
    <w:p w14:paraId="2E5682BF" w14:textId="77777777" w:rsidR="00DD4A73" w:rsidRPr="001B0E1C" w:rsidRDefault="00DD4A73" w:rsidP="00DD4A73">
      <w:pPr>
        <w:pStyle w:val="ListParagraph"/>
        <w:jc w:val="right"/>
      </w:pPr>
    </w:p>
    <w:p w14:paraId="47E2B70C" w14:textId="77777777" w:rsidR="00DD4A73" w:rsidRPr="001B0E1C" w:rsidRDefault="00DD4A73" w:rsidP="00DD4A73">
      <w:pPr>
        <w:pStyle w:val="ListParagraph"/>
      </w:pPr>
      <w:r>
        <w:rPr>
          <w:noProof/>
        </w:rPr>
        <mc:AlternateContent>
          <mc:Choice Requires="wps">
            <w:drawing>
              <wp:anchor distT="0" distB="0" distL="114300" distR="114300" simplePos="0" relativeHeight="251823104" behindDoc="0" locked="0" layoutInCell="1" allowOverlap="1" wp14:anchorId="267A7BA7" wp14:editId="43E681CC">
                <wp:simplePos x="0" y="0"/>
                <wp:positionH relativeFrom="column">
                  <wp:posOffset>2940050</wp:posOffset>
                </wp:positionH>
                <wp:positionV relativeFrom="paragraph">
                  <wp:posOffset>179705</wp:posOffset>
                </wp:positionV>
                <wp:extent cx="914400" cy="273050"/>
                <wp:effectExtent l="0" t="0" r="8255" b="0"/>
                <wp:wrapNone/>
                <wp:docPr id="155" name="Text Box 155"/>
                <wp:cNvGraphicFramePr/>
                <a:graphic xmlns:a="http://schemas.openxmlformats.org/drawingml/2006/main">
                  <a:graphicData uri="http://schemas.microsoft.com/office/word/2010/wordprocessingShape">
                    <wps:wsp>
                      <wps:cNvSpPr txBox="1"/>
                      <wps:spPr>
                        <a:xfrm>
                          <a:off x="0" y="0"/>
                          <a:ext cx="914400" cy="273050"/>
                        </a:xfrm>
                        <a:prstGeom prst="rect">
                          <a:avLst/>
                        </a:prstGeom>
                        <a:solidFill>
                          <a:schemeClr val="lt1"/>
                        </a:solidFill>
                        <a:ln w="6350">
                          <a:noFill/>
                        </a:ln>
                      </wps:spPr>
                      <wps:txbx>
                        <w:txbxContent>
                          <w:p w14:paraId="72A20612" w14:textId="77777777" w:rsidR="00D95942" w:rsidRPr="001B0E1C" w:rsidRDefault="00D95942" w:rsidP="00DD4A73">
                            <w:pPr>
                              <w:rPr>
                                <w:rFonts w:cs="Arial"/>
                              </w:rPr>
                            </w:pPr>
                            <w:r w:rsidRPr="001B0E1C">
                              <w:rPr>
                                <w:rFonts w:cs="Arial"/>
                              </w:rPr>
                              <w:t>Air resistance or friction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7A7BA7" id="Text Box 155" o:spid="_x0000_s1040" type="#_x0000_t202" style="position:absolute;left:0;text-align:left;margin-left:231.5pt;margin-top:14.15pt;width:1in;height:21.5pt;z-index:2518231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" fillcolor="white [3201]" stroked="f" strokeweight=".5pt">
                <v:textbox>
                  <w:txbxContent>
                    <w:p w14:paraId="72A20612" w14:textId="77777777" w:rsidR="00D95942" w:rsidRPr="001B0E1C" w:rsidRDefault="00D95942" w:rsidP="00DD4A73">
                      <w:pPr>
                        <w:rPr>
                          <w:rFonts w:cs="Arial"/>
                        </w:rPr>
                      </w:pPr>
                      <w:r w:rsidRPr="001B0E1C">
                        <w:rPr>
                          <w:rFonts w:cs="Arial"/>
                        </w:rPr>
                        <w:t>Air resistance or friction</w:t>
                      </w:r>
                    </w:p>
                  </w:txbxContent>
                </v:textbox>
              </v:shape>
            </w:pict>
          </mc:Fallback>
        </mc:AlternateContent>
      </w:r>
      <w:r>
        <w:rPr>
          <w:noProof/>
        </w:rPr>
        <mc:AlternateContent>
          <mc:Choice Requires="wps">
            <w:drawing>
              <wp:anchor distT="0" distB="0" distL="114300" distR="114300" simplePos="0" relativeHeight="251820032" behindDoc="0" locked="0" layoutInCell="1" allowOverlap="1" wp14:anchorId="7D0E3790" wp14:editId="257681F4">
                <wp:simplePos x="0" y="0"/>
                <wp:positionH relativeFrom="column">
                  <wp:posOffset>2813050</wp:posOffset>
                </wp:positionH>
                <wp:positionV relativeFrom="paragraph">
                  <wp:posOffset>33655</wp:posOffset>
                </wp:positionV>
                <wp:extent cx="0" cy="571500"/>
                <wp:effectExtent l="76200" t="38100" r="57150" b="19050"/>
                <wp:wrapNone/>
                <wp:docPr id="156" name="Straight Arrow Connector 156"/>
                <wp:cNvGraphicFramePr/>
                <a:graphic xmlns:a="http://schemas.openxmlformats.org/drawingml/2006/main">
                  <a:graphicData uri="http://schemas.microsoft.com/office/word/2010/wordprocessingShape">
                    <wps:wsp>
                      <wps:cNvCnPr/>
                      <wps:spPr>
                        <a:xfrm flipV="1">
                          <a:off x="0" y="0"/>
                          <a:ext cx="0" cy="5715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6E337D1" id="_x0000_t32" coordsize="21600,21600" o:spt="32" o:oned="t" path="m,l21600,21600e" filled="f">
                <v:path arrowok="t" fillok="f" o:connecttype="none"/>
                <o:lock v:ext="edit" shapetype="t"/>
              </v:shapetype>
              <v:shape id="Straight Arrow Connector 156" o:spid="_x0000_s1026" type="#_x0000_t32" style="position:absolute;margin-left:221.5pt;margin-top:2.65pt;width:0;height:45pt;flip:y;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" strokecolor="black [3213]" strokeweight=".5pt">
                <v:stroke endarrow="block" joinstyle="miter"/>
              </v:shape>
            </w:pict>
          </mc:Fallback>
        </mc:AlternateContent>
      </w:r>
      <w:r w:rsidRPr="001B0E1C">
        <w:rPr>
          <w:noProof/>
        </w:rPr>
        <mc:AlternateContent>
          <mc:Choice Requires="wps">
            <w:drawing>
              <wp:anchor distT="0" distB="0" distL="114300" distR="114300" simplePos="0" relativeHeight="251817984" behindDoc="0" locked="0" layoutInCell="1" allowOverlap="1" wp14:anchorId="4E64442F" wp14:editId="7798910B">
                <wp:simplePos x="0" y="0"/>
                <wp:positionH relativeFrom="column">
                  <wp:posOffset>2571750</wp:posOffset>
                </wp:positionH>
                <wp:positionV relativeFrom="paragraph">
                  <wp:posOffset>604520</wp:posOffset>
                </wp:positionV>
                <wp:extent cx="495300" cy="774700"/>
                <wp:effectExtent l="0" t="0" r="19050" b="25400"/>
                <wp:wrapNone/>
                <wp:docPr id="157" name="Rectangle 157"/>
                <wp:cNvGraphicFramePr/>
                <a:graphic xmlns:a="http://schemas.openxmlformats.org/drawingml/2006/main">
                  <a:graphicData uri="http://schemas.microsoft.com/office/word/2010/wordprocessingShape">
                    <wps:wsp>
                      <wps:cNvSpPr/>
                      <wps:spPr>
                        <a:xfrm>
                          <a:off x="0" y="0"/>
                          <a:ext cx="495300" cy="77470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178379" id="Rectangle 157" o:spid="_x0000_s1026" style="position:absolute;margin-left:202.5pt;margin-top:47.6pt;width:39pt;height:61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" fillcolor="#e7e6e6 [3214]" strokecolor="black [3213]" strokeweight="1pt"/>
            </w:pict>
          </mc:Fallback>
        </mc:AlternateContent>
      </w:r>
    </w:p>
    <w:p w14:paraId="4CCFDEF1" w14:textId="77777777" w:rsidR="00DD4A73" w:rsidRPr="001B0E1C" w:rsidRDefault="00DD4A73" w:rsidP="00DD4A73">
      <w:pPr>
        <w:rPr>
          <w:rFonts w:cs="Arial"/>
        </w:rPr>
      </w:pPr>
    </w:p>
    <w:p w14:paraId="5DA8ADDF" w14:textId="77777777" w:rsidR="00DD4A73" w:rsidRPr="001B0E1C" w:rsidRDefault="00DD4A73" w:rsidP="00DD4A73">
      <w:pPr>
        <w:rPr>
          <w:rFonts w:cs="Arial"/>
        </w:rPr>
      </w:pPr>
    </w:p>
    <w:p w14:paraId="2B233A8D" w14:textId="77777777" w:rsidR="00DD4A73" w:rsidRPr="001B0E1C" w:rsidRDefault="00DD4A73" w:rsidP="00DD4A73">
      <w:pPr>
        <w:rPr>
          <w:rFonts w:cs="Arial"/>
        </w:rPr>
      </w:pPr>
    </w:p>
    <w:p w14:paraId="0189F457" w14:textId="77777777" w:rsidR="00DD4A73" w:rsidRPr="001B0E1C" w:rsidRDefault="00DD4A73" w:rsidP="00DD4A73">
      <w:pPr>
        <w:rPr>
          <w:rFonts w:cs="Arial"/>
        </w:rPr>
      </w:pPr>
    </w:p>
    <w:p w14:paraId="246F5B2A" w14:textId="77777777" w:rsidR="00DD4A73" w:rsidRPr="001B0E1C" w:rsidRDefault="00DD4A73" w:rsidP="00DD4A73">
      <w:pPr>
        <w:rPr>
          <w:rFonts w:cs="Arial"/>
        </w:rPr>
      </w:pPr>
    </w:p>
    <w:p w14:paraId="5F091E84" w14:textId="77777777" w:rsidR="00DD4A73" w:rsidRPr="001B0E1C" w:rsidRDefault="00DD4A73" w:rsidP="00DD4A73">
      <w:pPr>
        <w:rPr>
          <w:rFonts w:cs="Arial"/>
        </w:rPr>
      </w:pPr>
    </w:p>
    <w:p w14:paraId="7BE4A57F" w14:textId="77777777" w:rsidR="00DD4A73" w:rsidRDefault="00DD4A73" w:rsidP="00DD4A73">
      <w:pPr>
        <w:rPr>
          <w:rFonts w:cs="Arial"/>
        </w:rPr>
      </w:pPr>
    </w:p>
    <w:p w14:paraId="0DAE051B" w14:textId="77777777" w:rsidR="00DD4A73" w:rsidRDefault="00DD4A73" w:rsidP="00DD4A73">
      <w:pPr>
        <w:rPr>
          <w:rFonts w:cs="Arial"/>
        </w:rPr>
      </w:pPr>
      <w:r>
        <w:rPr>
          <w:rFonts w:cs="Arial"/>
          <w:noProof/>
        </w:rPr>
        <mc:AlternateContent>
          <mc:Choice Requires="wps">
            <w:drawing>
              <wp:anchor distT="0" distB="0" distL="114300" distR="114300" simplePos="0" relativeHeight="251821056" behindDoc="0" locked="0" layoutInCell="1" allowOverlap="1" wp14:anchorId="5860CC4E" wp14:editId="148ABC5B">
                <wp:simplePos x="0" y="0"/>
                <wp:positionH relativeFrom="column">
                  <wp:posOffset>2813050</wp:posOffset>
                </wp:positionH>
                <wp:positionV relativeFrom="paragraph">
                  <wp:posOffset>94615</wp:posOffset>
                </wp:positionV>
                <wp:extent cx="0" cy="971550"/>
                <wp:effectExtent l="76200" t="0" r="76200" b="57150"/>
                <wp:wrapNone/>
                <wp:docPr id="158" name="Straight Arrow Connector 158"/>
                <wp:cNvGraphicFramePr/>
                <a:graphic xmlns:a="http://schemas.openxmlformats.org/drawingml/2006/main">
                  <a:graphicData uri="http://schemas.microsoft.com/office/word/2010/wordprocessingShape">
                    <wps:wsp>
                      <wps:cNvCnPr/>
                      <wps:spPr>
                        <a:xfrm>
                          <a:off x="0" y="0"/>
                          <a:ext cx="0" cy="9715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3D41FE" id="Straight Arrow Connector 158" o:spid="_x0000_s1026" type="#_x0000_t32" style="position:absolute;margin-left:221.5pt;margin-top:7.45pt;width:0;height:7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" strokecolor="black [3213]" strokeweight=".5pt">
                <v:stroke endarrow="block" joinstyle="miter"/>
              </v:shape>
            </w:pict>
          </mc:Fallback>
        </mc:AlternateContent>
      </w:r>
    </w:p>
    <w:p w14:paraId="68069BF9" w14:textId="77777777" w:rsidR="00DD4A73" w:rsidRDefault="00DD4A73" w:rsidP="00DD4A73">
      <w:pPr>
        <w:rPr>
          <w:rFonts w:cs="Arial"/>
        </w:rPr>
      </w:pPr>
    </w:p>
    <w:p w14:paraId="609A7E04" w14:textId="77777777" w:rsidR="00DD4A73" w:rsidRDefault="00DD4A73" w:rsidP="00DD4A73">
      <w:pPr>
        <w:rPr>
          <w:rFonts w:cs="Arial"/>
        </w:rPr>
      </w:pPr>
      <w:r>
        <w:rPr>
          <w:rFonts w:cs="Arial"/>
          <w:noProof/>
        </w:rPr>
        <mc:AlternateContent>
          <mc:Choice Requires="wps">
            <w:drawing>
              <wp:anchor distT="0" distB="0" distL="114300" distR="114300" simplePos="0" relativeHeight="251822080" behindDoc="0" locked="0" layoutInCell="1" allowOverlap="1" wp14:anchorId="4B1F77ED" wp14:editId="114899D7">
                <wp:simplePos x="0" y="0"/>
                <wp:positionH relativeFrom="column">
                  <wp:posOffset>2940050</wp:posOffset>
                </wp:positionH>
                <wp:positionV relativeFrom="paragraph">
                  <wp:posOffset>160655</wp:posOffset>
                </wp:positionV>
                <wp:extent cx="914400" cy="273050"/>
                <wp:effectExtent l="0" t="0" r="8255" b="0"/>
                <wp:wrapNone/>
                <wp:docPr id="159" name="Text Box 159"/>
                <wp:cNvGraphicFramePr/>
                <a:graphic xmlns:a="http://schemas.openxmlformats.org/drawingml/2006/main">
                  <a:graphicData uri="http://schemas.microsoft.com/office/word/2010/wordprocessingShape">
                    <wps:wsp>
                      <wps:cNvSpPr txBox="1"/>
                      <wps:spPr>
                        <a:xfrm>
                          <a:off x="0" y="0"/>
                          <a:ext cx="914400" cy="273050"/>
                        </a:xfrm>
                        <a:prstGeom prst="rect">
                          <a:avLst/>
                        </a:prstGeom>
                        <a:solidFill>
                          <a:schemeClr val="lt1"/>
                        </a:solidFill>
                        <a:ln w="6350">
                          <a:noFill/>
                        </a:ln>
                      </wps:spPr>
                      <wps:txbx>
                        <w:txbxContent>
                          <w:p w14:paraId="4160B6DC" w14:textId="77777777" w:rsidR="00D95942" w:rsidRPr="001B0E1C" w:rsidRDefault="00D95942" w:rsidP="00DD4A73">
                            <w:pPr>
                              <w:rPr>
                                <w:rFonts w:cs="Arial"/>
                              </w:rPr>
                            </w:pPr>
                            <w:r w:rsidRPr="001B0E1C">
                              <w:rPr>
                                <w:rFonts w:cs="Arial"/>
                              </w:rPr>
                              <w:t>Weight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1F77ED" id="Text Box 159" o:spid="_x0000_s1041" type="#_x0000_t202" style="position:absolute;margin-left:231.5pt;margin-top:12.65pt;width:1in;height:21.5pt;z-index:2518220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" fillcolor="white [3201]" stroked="f" strokeweight=".5pt">
                <v:textbox>
                  <w:txbxContent>
                    <w:p w14:paraId="4160B6DC" w14:textId="77777777" w:rsidR="00D95942" w:rsidRPr="001B0E1C" w:rsidRDefault="00D95942" w:rsidP="00DD4A73">
                      <w:pPr>
                        <w:rPr>
                          <w:rFonts w:cs="Arial"/>
                        </w:rPr>
                      </w:pPr>
                      <w:r w:rsidRPr="001B0E1C">
                        <w:rPr>
                          <w:rFonts w:cs="Arial"/>
                        </w:rPr>
                        <w:t>Weight</w:t>
                      </w:r>
                    </w:p>
                  </w:txbxContent>
                </v:textbox>
              </v:shape>
            </w:pict>
          </mc:Fallback>
        </mc:AlternateContent>
      </w:r>
    </w:p>
    <w:p w14:paraId="3653E9FE" w14:textId="77777777" w:rsidR="00DD4A73" w:rsidRDefault="00DD4A73" w:rsidP="00DD4A73">
      <w:pPr>
        <w:rPr>
          <w:rFonts w:cs="Arial"/>
        </w:rPr>
      </w:pPr>
    </w:p>
    <w:p w14:paraId="4C448778" w14:textId="77777777" w:rsidR="00DD4A73" w:rsidRDefault="00DD4A73" w:rsidP="00DD4A73">
      <w:pPr>
        <w:rPr>
          <w:rFonts w:cs="Arial"/>
        </w:rPr>
      </w:pPr>
    </w:p>
    <w:p w14:paraId="7C0DEA65" w14:textId="77777777" w:rsidR="00DD4A73" w:rsidRDefault="00DD4A73" w:rsidP="00DD4A73">
      <w:pPr>
        <w:rPr>
          <w:rFonts w:cs="Arial"/>
        </w:rPr>
      </w:pPr>
    </w:p>
    <w:p w14:paraId="3CE622CC" w14:textId="77777777" w:rsidR="00DD4A73" w:rsidRDefault="00DD4A73" w:rsidP="00DD4A73">
      <w:pPr>
        <w:rPr>
          <w:rFonts w:cs="Arial"/>
        </w:rPr>
      </w:pPr>
    </w:p>
    <w:p w14:paraId="63D1BA8F" w14:textId="77777777" w:rsidR="00DD4A73" w:rsidRDefault="00DD4A73" w:rsidP="00DD4A73">
      <w:pPr>
        <w:rPr>
          <w:rFonts w:cs="Arial"/>
        </w:rPr>
      </w:pPr>
    </w:p>
    <w:p w14:paraId="7FEEE09A" w14:textId="77777777" w:rsidR="00DD4A73" w:rsidRPr="001B0E1C" w:rsidRDefault="00DD4A73" w:rsidP="00DD4A73">
      <w:pPr>
        <w:rPr>
          <w:rFonts w:cs="Arial"/>
        </w:rPr>
      </w:pPr>
    </w:p>
    <w:tbl>
      <w:tblPr>
        <w:tblStyle w:val="TableGrid"/>
        <w:tblW w:w="0" w:type="auto"/>
        <w:tblLook w:val="04A0" w:firstRow="1" w:lastRow="0" w:firstColumn="1" w:lastColumn="0" w:noHBand="0" w:noVBand="1"/>
      </w:tblPr>
      <w:tblGrid>
        <w:gridCol w:w="7083"/>
        <w:gridCol w:w="1933"/>
      </w:tblGrid>
      <w:tr w:rsidR="00DD4A73" w:rsidRPr="00DD4A73" w14:paraId="159EAEDF" w14:textId="77777777" w:rsidTr="00DD4A73">
        <w:trPr>
          <w:trHeight w:val="567"/>
        </w:trPr>
        <w:tc>
          <w:tcPr>
            <w:tcW w:w="7083" w:type="dxa"/>
            <w:vAlign w:val="center"/>
          </w:tcPr>
          <w:p w14:paraId="0A2B804A" w14:textId="77777777" w:rsidR="00DD4A73" w:rsidRPr="00DD4A73" w:rsidRDefault="00DD4A73" w:rsidP="00DD4A73">
            <w:pPr>
              <w:rPr>
                <w:rFonts w:cs="Arial"/>
                <w:color w:val="5B9BD5" w:themeColor="accent1"/>
                <w:sz w:val="22"/>
                <w:szCs w:val="22"/>
              </w:rPr>
            </w:pPr>
            <w:r w:rsidRPr="00DD4A73">
              <w:rPr>
                <w:rFonts w:cs="Arial"/>
                <w:color w:val="5B9BD5" w:themeColor="accent1"/>
                <w:sz w:val="22"/>
                <w:szCs w:val="22"/>
              </w:rPr>
              <w:t>Both forces labelled correctly.</w:t>
            </w:r>
          </w:p>
        </w:tc>
        <w:tc>
          <w:tcPr>
            <w:tcW w:w="1933" w:type="dxa"/>
            <w:vAlign w:val="center"/>
          </w:tcPr>
          <w:p w14:paraId="41E5529A" w14:textId="77777777" w:rsidR="00DD4A73" w:rsidRPr="00DD4A73" w:rsidRDefault="00DD4A73" w:rsidP="00DD4A73">
            <w:pPr>
              <w:jc w:val="center"/>
              <w:rPr>
                <w:rFonts w:cs="Arial"/>
                <w:color w:val="5B9BD5" w:themeColor="accent1"/>
                <w:sz w:val="22"/>
                <w:szCs w:val="22"/>
              </w:rPr>
            </w:pPr>
            <w:r w:rsidRPr="00DD4A73">
              <w:rPr>
                <w:rFonts w:cs="Arial"/>
                <w:color w:val="5B9BD5" w:themeColor="accent1"/>
                <w:sz w:val="22"/>
                <w:szCs w:val="22"/>
              </w:rPr>
              <w:t>1 mark</w:t>
            </w:r>
          </w:p>
        </w:tc>
      </w:tr>
      <w:tr w:rsidR="00DD4A73" w:rsidRPr="00DD4A73" w14:paraId="200D9266" w14:textId="77777777" w:rsidTr="00DD4A73">
        <w:trPr>
          <w:trHeight w:val="567"/>
        </w:trPr>
        <w:tc>
          <w:tcPr>
            <w:tcW w:w="7083" w:type="dxa"/>
            <w:vAlign w:val="center"/>
          </w:tcPr>
          <w:p w14:paraId="03A75B16" w14:textId="77777777" w:rsidR="00DD4A73" w:rsidRPr="00DD4A73" w:rsidRDefault="00DD4A73" w:rsidP="00DD4A73">
            <w:pPr>
              <w:rPr>
                <w:rFonts w:cs="Arial"/>
                <w:color w:val="5B9BD5" w:themeColor="accent1"/>
                <w:sz w:val="22"/>
                <w:szCs w:val="22"/>
              </w:rPr>
            </w:pPr>
            <w:r w:rsidRPr="00DD4A73">
              <w:rPr>
                <w:rFonts w:cs="Arial"/>
                <w:color w:val="5B9BD5" w:themeColor="accent1"/>
                <w:sz w:val="22"/>
                <w:szCs w:val="22"/>
              </w:rPr>
              <w:t>Upward force is SHORTER than downward force.</w:t>
            </w:r>
          </w:p>
        </w:tc>
        <w:tc>
          <w:tcPr>
            <w:tcW w:w="1933" w:type="dxa"/>
            <w:vAlign w:val="center"/>
          </w:tcPr>
          <w:p w14:paraId="465E05B4" w14:textId="77777777" w:rsidR="00DD4A73" w:rsidRPr="00EF462E" w:rsidRDefault="00DD4A73" w:rsidP="00EF462E">
            <w:pPr>
              <w:pStyle w:val="ListParagraph"/>
              <w:numPr>
                <w:ilvl w:val="0"/>
                <w:numId w:val="32"/>
              </w:numPr>
              <w:jc w:val="center"/>
              <w:rPr>
                <w:color w:val="5B9BD5" w:themeColor="accent1"/>
              </w:rPr>
            </w:pPr>
            <w:r w:rsidRPr="00EF462E">
              <w:rPr>
                <w:color w:val="5B9BD5" w:themeColor="accent1"/>
              </w:rPr>
              <w:t>mark</w:t>
            </w:r>
          </w:p>
        </w:tc>
      </w:tr>
    </w:tbl>
    <w:p w14:paraId="43B61BE3" w14:textId="77777777" w:rsidR="00DD4A73" w:rsidRPr="001B0E1C" w:rsidRDefault="00DD4A73" w:rsidP="00DD4A73">
      <w:pPr>
        <w:rPr>
          <w:rFonts w:cs="Arial"/>
        </w:rPr>
      </w:pPr>
    </w:p>
    <w:p w14:paraId="3C589C39" w14:textId="77777777" w:rsidR="00DD4A73" w:rsidRPr="001B0E1C" w:rsidRDefault="00EF462E" w:rsidP="00EF462E">
      <w:pPr>
        <w:spacing w:after="160" w:line="259" w:lineRule="auto"/>
        <w:ind w:left="720" w:hanging="720"/>
        <w:contextualSpacing/>
      </w:pPr>
      <w:r>
        <w:t xml:space="preserve">b) </w:t>
      </w:r>
      <w:r>
        <w:tab/>
      </w:r>
      <w:r w:rsidR="00DD4A73" w:rsidRPr="001B0E1C">
        <w:t xml:space="preserve">Now draw the same two vectors ONCE ‘terminal velocity’ is reached. </w:t>
      </w:r>
    </w:p>
    <w:p w14:paraId="2E6DF87F" w14:textId="77777777" w:rsidR="00DD4A73" w:rsidRPr="001B0E1C" w:rsidRDefault="00DD4A73" w:rsidP="00DD4A73">
      <w:pPr>
        <w:pStyle w:val="ListParagraph"/>
        <w:jc w:val="right"/>
      </w:pPr>
      <w:r>
        <w:rPr>
          <w:noProof/>
        </w:rPr>
        <mc:AlternateContent>
          <mc:Choice Requires="wps">
            <w:drawing>
              <wp:anchor distT="0" distB="0" distL="114300" distR="114300" simplePos="0" relativeHeight="251826176" behindDoc="0" locked="0" layoutInCell="1" allowOverlap="1" wp14:anchorId="50543CAA" wp14:editId="4AA81E3F">
                <wp:simplePos x="0" y="0"/>
                <wp:positionH relativeFrom="column">
                  <wp:posOffset>2768600</wp:posOffset>
                </wp:positionH>
                <wp:positionV relativeFrom="paragraph">
                  <wp:posOffset>111760</wp:posOffset>
                </wp:positionV>
                <wp:extent cx="0" cy="971550"/>
                <wp:effectExtent l="76200" t="0" r="76200" b="133350"/>
                <wp:wrapNone/>
                <wp:docPr id="160" name="Straight Arrow Connector 160"/>
                <wp:cNvGraphicFramePr/>
                <a:graphic xmlns:a="http://schemas.openxmlformats.org/drawingml/2006/main">
                  <a:graphicData uri="http://schemas.microsoft.com/office/word/2010/wordprocessingShape">
                    <wps:wsp>
                      <wps:cNvCnPr/>
                      <wps:spPr>
                        <a:xfrm>
                          <a:off x="0" y="0"/>
                          <a:ext cx="0" cy="971550"/>
                        </a:xfrm>
                        <a:prstGeom prst="straightConnector1">
                          <a:avLst/>
                        </a:prstGeom>
                        <a:ln>
                          <a:solidFill>
                            <a:schemeClr val="tx1"/>
                          </a:solidFill>
                          <a:tailEnd type="triangle"/>
                        </a:ln>
                        <a:scene3d>
                          <a:camera prst="orthographicFront">
                            <a:rot lat="10800000" lon="0" rev="0"/>
                          </a:camera>
                          <a:lightRig rig="threePt" dir="t"/>
                        </a:scene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74E556" id="Straight Arrow Connector 160" o:spid="_x0000_s1026" type="#_x0000_t32" style="position:absolute;margin-left:218pt;margin-top:8.8pt;width:0;height:76.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" strokecolor="black [3213]" strokeweight=".5pt">
                <v:stroke endarrow="block" joinstyle="miter"/>
              </v:shape>
            </w:pict>
          </mc:Fallback>
        </mc:AlternateContent>
      </w:r>
      <w:r w:rsidR="008F5724">
        <w:t>(2</w:t>
      </w:r>
      <w:r w:rsidRPr="001B0E1C">
        <w:t>)</w:t>
      </w:r>
    </w:p>
    <w:p w14:paraId="4BE2E60B" w14:textId="77777777" w:rsidR="00DD4A73" w:rsidRPr="001B0E1C" w:rsidRDefault="00DD4A73" w:rsidP="00DD4A73">
      <w:pPr>
        <w:pStyle w:val="ListParagraph"/>
        <w:jc w:val="right"/>
      </w:pPr>
    </w:p>
    <w:p w14:paraId="5AA01FE4" w14:textId="77777777" w:rsidR="00DD4A73" w:rsidRPr="001B0E1C" w:rsidRDefault="00DD4A73" w:rsidP="00DD4A73">
      <w:pPr>
        <w:pStyle w:val="ListParagraph"/>
        <w:jc w:val="right"/>
      </w:pPr>
    </w:p>
    <w:p w14:paraId="4BF45D3F" w14:textId="77777777" w:rsidR="00DD4A73" w:rsidRPr="001B0E1C" w:rsidRDefault="00DD4A73" w:rsidP="00DD4A73">
      <w:pPr>
        <w:pStyle w:val="ListParagraph"/>
        <w:jc w:val="right"/>
      </w:pPr>
      <w:r>
        <w:rPr>
          <w:noProof/>
        </w:rPr>
        <mc:AlternateContent>
          <mc:Choice Requires="wps">
            <w:drawing>
              <wp:anchor distT="0" distB="0" distL="114300" distR="114300" simplePos="0" relativeHeight="251827200" behindDoc="0" locked="0" layoutInCell="1" allowOverlap="1" wp14:anchorId="2E9D4495" wp14:editId="625CDEF8">
                <wp:simplePos x="0" y="0"/>
                <wp:positionH relativeFrom="column">
                  <wp:posOffset>2940050</wp:posOffset>
                </wp:positionH>
                <wp:positionV relativeFrom="paragraph">
                  <wp:posOffset>61595</wp:posOffset>
                </wp:positionV>
                <wp:extent cx="914400" cy="273050"/>
                <wp:effectExtent l="0" t="0" r="8255" b="0"/>
                <wp:wrapNone/>
                <wp:docPr id="161" name="Text Box 161"/>
                <wp:cNvGraphicFramePr/>
                <a:graphic xmlns:a="http://schemas.openxmlformats.org/drawingml/2006/main">
                  <a:graphicData uri="http://schemas.microsoft.com/office/word/2010/wordprocessingShape">
                    <wps:wsp>
                      <wps:cNvSpPr txBox="1"/>
                      <wps:spPr>
                        <a:xfrm>
                          <a:off x="0" y="0"/>
                          <a:ext cx="914400" cy="273050"/>
                        </a:xfrm>
                        <a:prstGeom prst="rect">
                          <a:avLst/>
                        </a:prstGeom>
                        <a:solidFill>
                          <a:schemeClr val="lt1"/>
                        </a:solidFill>
                        <a:ln w="6350">
                          <a:noFill/>
                        </a:ln>
                      </wps:spPr>
                      <wps:txbx>
                        <w:txbxContent>
                          <w:p w14:paraId="75BB7469" w14:textId="77777777" w:rsidR="00D95942" w:rsidRPr="001B0E1C" w:rsidRDefault="00D95942" w:rsidP="00DD4A73">
                            <w:pPr>
                              <w:rPr>
                                <w:rFonts w:cs="Arial"/>
                              </w:rPr>
                            </w:pPr>
                            <w:r w:rsidRPr="001B0E1C">
                              <w:rPr>
                                <w:rFonts w:cs="Arial"/>
                              </w:rPr>
                              <w:t>Air resistance or friction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D4495" id="Text Box 161" o:spid="_x0000_s1042" type="#_x0000_t202" style="position:absolute;left:0;text-align:left;margin-left:231.5pt;margin-top:4.85pt;width:1in;height:21.5pt;z-index:251827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" fillcolor="white [3201]" stroked="f" strokeweight=".5pt">
                <v:textbox>
                  <w:txbxContent>
                    <w:p w14:paraId="75BB7469" w14:textId="77777777" w:rsidR="00D95942" w:rsidRPr="001B0E1C" w:rsidRDefault="00D95942" w:rsidP="00DD4A73">
                      <w:pPr>
                        <w:rPr>
                          <w:rFonts w:cs="Arial"/>
                        </w:rPr>
                      </w:pPr>
                      <w:r w:rsidRPr="001B0E1C">
                        <w:rPr>
                          <w:rFonts w:cs="Arial"/>
                        </w:rPr>
                        <w:t>Air resistance or friction</w:t>
                      </w:r>
                    </w:p>
                  </w:txbxContent>
                </v:textbox>
              </v:shape>
            </w:pict>
          </mc:Fallback>
        </mc:AlternateContent>
      </w:r>
    </w:p>
    <w:p w14:paraId="336DC872" w14:textId="77777777" w:rsidR="00DD4A73" w:rsidRPr="001B0E1C" w:rsidRDefault="00DD4A73" w:rsidP="00DD4A73">
      <w:pPr>
        <w:pStyle w:val="ListParagraph"/>
        <w:jc w:val="right"/>
      </w:pPr>
      <w:r w:rsidRPr="001B0E1C">
        <w:rPr>
          <w:noProof/>
        </w:rPr>
        <mc:AlternateContent>
          <mc:Choice Requires="wps">
            <w:drawing>
              <wp:anchor distT="0" distB="0" distL="114300" distR="114300" simplePos="0" relativeHeight="251819008" behindDoc="0" locked="0" layoutInCell="1" allowOverlap="1" wp14:anchorId="1FE2BDF1" wp14:editId="589D84F7">
                <wp:simplePos x="0" y="0"/>
                <wp:positionH relativeFrom="column">
                  <wp:posOffset>2514600</wp:posOffset>
                </wp:positionH>
                <wp:positionV relativeFrom="paragraph">
                  <wp:posOffset>508000</wp:posOffset>
                </wp:positionV>
                <wp:extent cx="495300" cy="774700"/>
                <wp:effectExtent l="0" t="0" r="19050" b="25400"/>
                <wp:wrapNone/>
                <wp:docPr id="162" name="Rectangle 162"/>
                <wp:cNvGraphicFramePr/>
                <a:graphic xmlns:a="http://schemas.openxmlformats.org/drawingml/2006/main">
                  <a:graphicData uri="http://schemas.microsoft.com/office/word/2010/wordprocessingShape">
                    <wps:wsp>
                      <wps:cNvSpPr/>
                      <wps:spPr>
                        <a:xfrm>
                          <a:off x="0" y="0"/>
                          <a:ext cx="495300" cy="77470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137D7A" id="Rectangle 162" o:spid="_x0000_s1026" style="position:absolute;margin-left:198pt;margin-top:40pt;width:39pt;height:61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" fillcolor="#e7e6e6 [3214]" strokecolor="black [3213]" strokeweight="1pt"/>
            </w:pict>
          </mc:Fallback>
        </mc:AlternateContent>
      </w:r>
    </w:p>
    <w:p w14:paraId="15AF9143" w14:textId="77777777" w:rsidR="00DD4A73" w:rsidRPr="001B0E1C" w:rsidRDefault="00DD4A73" w:rsidP="00DD4A73">
      <w:pPr>
        <w:rPr>
          <w:rFonts w:cs="Arial"/>
        </w:rPr>
      </w:pPr>
    </w:p>
    <w:p w14:paraId="0B6474A2" w14:textId="77777777" w:rsidR="00DD4A73" w:rsidRPr="001B0E1C" w:rsidRDefault="00DD4A73" w:rsidP="00DD4A73">
      <w:pPr>
        <w:rPr>
          <w:rFonts w:cs="Arial"/>
        </w:rPr>
      </w:pPr>
    </w:p>
    <w:p w14:paraId="27DB34A8" w14:textId="77777777" w:rsidR="00DD4A73" w:rsidRPr="001B0E1C" w:rsidRDefault="00DD4A73" w:rsidP="00DD4A73">
      <w:pPr>
        <w:rPr>
          <w:rFonts w:cs="Arial"/>
        </w:rPr>
      </w:pPr>
    </w:p>
    <w:p w14:paraId="1F7FE7A7" w14:textId="77777777" w:rsidR="00DD4A73" w:rsidRPr="001B0E1C" w:rsidRDefault="00DD4A73" w:rsidP="00DD4A73">
      <w:pPr>
        <w:rPr>
          <w:rFonts w:cs="Arial"/>
        </w:rPr>
      </w:pPr>
    </w:p>
    <w:p w14:paraId="08E6A440" w14:textId="77777777" w:rsidR="00DD4A73" w:rsidRPr="001B0E1C" w:rsidRDefault="00DD4A73" w:rsidP="00DD4A73">
      <w:pPr>
        <w:rPr>
          <w:rFonts w:cs="Arial"/>
        </w:rPr>
      </w:pPr>
    </w:p>
    <w:p w14:paraId="1337CFAB" w14:textId="77777777" w:rsidR="00DD4A73" w:rsidRDefault="00DD4A73" w:rsidP="00DD4A73">
      <w:pPr>
        <w:rPr>
          <w:rFonts w:cs="Arial"/>
        </w:rPr>
      </w:pPr>
    </w:p>
    <w:p w14:paraId="5F26913C" w14:textId="77777777" w:rsidR="00DD4A73" w:rsidRDefault="00DD4A73" w:rsidP="00DD4A73">
      <w:pPr>
        <w:rPr>
          <w:rFonts w:cs="Arial"/>
        </w:rPr>
      </w:pPr>
      <w:r>
        <w:rPr>
          <w:rFonts w:cs="Arial"/>
          <w:noProof/>
        </w:rPr>
        <mc:AlternateContent>
          <mc:Choice Requires="wps">
            <w:drawing>
              <wp:anchor distT="0" distB="0" distL="114300" distR="114300" simplePos="0" relativeHeight="251824128" behindDoc="0" locked="0" layoutInCell="1" allowOverlap="1" wp14:anchorId="0F7F2E20" wp14:editId="1D19304F">
                <wp:simplePos x="0" y="0"/>
                <wp:positionH relativeFrom="column">
                  <wp:posOffset>2768600</wp:posOffset>
                </wp:positionH>
                <wp:positionV relativeFrom="paragraph">
                  <wp:posOffset>154305</wp:posOffset>
                </wp:positionV>
                <wp:extent cx="0" cy="971550"/>
                <wp:effectExtent l="76200" t="0" r="76200" b="57150"/>
                <wp:wrapNone/>
                <wp:docPr id="163" name="Straight Arrow Connector 163"/>
                <wp:cNvGraphicFramePr/>
                <a:graphic xmlns:a="http://schemas.openxmlformats.org/drawingml/2006/main">
                  <a:graphicData uri="http://schemas.microsoft.com/office/word/2010/wordprocessingShape">
                    <wps:wsp>
                      <wps:cNvCnPr/>
                      <wps:spPr>
                        <a:xfrm>
                          <a:off x="0" y="0"/>
                          <a:ext cx="0" cy="9715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7209C2" id="Straight Arrow Connector 163" o:spid="_x0000_s1026" type="#_x0000_t32" style="position:absolute;margin-left:218pt;margin-top:12.15pt;width:0;height:76.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" strokecolor="black [3213]" strokeweight=".5pt">
                <v:stroke endarrow="block" joinstyle="miter"/>
              </v:shape>
            </w:pict>
          </mc:Fallback>
        </mc:AlternateContent>
      </w:r>
    </w:p>
    <w:p w14:paraId="659E9AE3" w14:textId="77777777" w:rsidR="00DD4A73" w:rsidRDefault="00DD4A73" w:rsidP="00DD4A73">
      <w:pPr>
        <w:rPr>
          <w:rFonts w:cs="Arial"/>
        </w:rPr>
      </w:pPr>
    </w:p>
    <w:p w14:paraId="10A8EC7B" w14:textId="77777777" w:rsidR="00DD4A73" w:rsidRDefault="00DD4A73" w:rsidP="00DD4A73">
      <w:pPr>
        <w:rPr>
          <w:rFonts w:cs="Arial"/>
        </w:rPr>
      </w:pPr>
    </w:p>
    <w:p w14:paraId="3B84E162" w14:textId="77777777" w:rsidR="00DD4A73" w:rsidRDefault="00DD4A73" w:rsidP="00DD4A73">
      <w:pPr>
        <w:rPr>
          <w:rFonts w:cs="Arial"/>
        </w:rPr>
      </w:pPr>
      <w:r>
        <w:rPr>
          <w:rFonts w:cs="Arial"/>
          <w:noProof/>
        </w:rPr>
        <mc:AlternateContent>
          <mc:Choice Requires="wps">
            <w:drawing>
              <wp:anchor distT="0" distB="0" distL="114300" distR="114300" simplePos="0" relativeHeight="251825152" behindDoc="0" locked="0" layoutInCell="1" allowOverlap="1" wp14:anchorId="78C5715B" wp14:editId="499AA8D8">
                <wp:simplePos x="0" y="0"/>
                <wp:positionH relativeFrom="column">
                  <wp:posOffset>2908300</wp:posOffset>
                </wp:positionH>
                <wp:positionV relativeFrom="paragraph">
                  <wp:posOffset>51435</wp:posOffset>
                </wp:positionV>
                <wp:extent cx="914400" cy="273050"/>
                <wp:effectExtent l="0" t="0" r="8255" b="0"/>
                <wp:wrapNone/>
                <wp:docPr id="164" name="Text Box 164"/>
                <wp:cNvGraphicFramePr/>
                <a:graphic xmlns:a="http://schemas.openxmlformats.org/drawingml/2006/main">
                  <a:graphicData uri="http://schemas.microsoft.com/office/word/2010/wordprocessingShape">
                    <wps:wsp>
                      <wps:cNvSpPr txBox="1"/>
                      <wps:spPr>
                        <a:xfrm>
                          <a:off x="0" y="0"/>
                          <a:ext cx="914400" cy="273050"/>
                        </a:xfrm>
                        <a:prstGeom prst="rect">
                          <a:avLst/>
                        </a:prstGeom>
                        <a:solidFill>
                          <a:schemeClr val="lt1"/>
                        </a:solidFill>
                        <a:ln w="6350">
                          <a:noFill/>
                        </a:ln>
                      </wps:spPr>
                      <wps:txbx>
                        <w:txbxContent>
                          <w:p w14:paraId="62F2131E" w14:textId="77777777" w:rsidR="00D95942" w:rsidRPr="001B0E1C" w:rsidRDefault="00D95942" w:rsidP="00DD4A73">
                            <w:pPr>
                              <w:rPr>
                                <w:rFonts w:cs="Arial"/>
                              </w:rPr>
                            </w:pPr>
                            <w:r w:rsidRPr="001B0E1C">
                              <w:rPr>
                                <w:rFonts w:cs="Arial"/>
                              </w:rPr>
                              <w:t>Weight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5715B" id="Text Box 164" o:spid="_x0000_s1043" type="#_x0000_t202" style="position:absolute;margin-left:229pt;margin-top:4.05pt;width:1in;height:21.5pt;z-index:251825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" fillcolor="white [3201]" stroked="f" strokeweight=".5pt">
                <v:textbox>
                  <w:txbxContent>
                    <w:p w14:paraId="62F2131E" w14:textId="77777777" w:rsidR="00D95942" w:rsidRPr="001B0E1C" w:rsidRDefault="00D95942" w:rsidP="00DD4A73">
                      <w:pPr>
                        <w:rPr>
                          <w:rFonts w:cs="Arial"/>
                        </w:rPr>
                      </w:pPr>
                      <w:r w:rsidRPr="001B0E1C">
                        <w:rPr>
                          <w:rFonts w:cs="Arial"/>
                        </w:rPr>
                        <w:t>Weight</w:t>
                      </w:r>
                    </w:p>
                  </w:txbxContent>
                </v:textbox>
              </v:shape>
            </w:pict>
          </mc:Fallback>
        </mc:AlternateContent>
      </w:r>
    </w:p>
    <w:p w14:paraId="7BD45A09" w14:textId="77777777" w:rsidR="00DD4A73" w:rsidRDefault="00DD4A73" w:rsidP="00DD4A73">
      <w:pPr>
        <w:rPr>
          <w:rFonts w:cs="Arial"/>
        </w:rPr>
      </w:pPr>
    </w:p>
    <w:p w14:paraId="1C8EF9F1" w14:textId="77777777" w:rsidR="00DD4A73" w:rsidRDefault="00DD4A73" w:rsidP="00DD4A73">
      <w:pPr>
        <w:rPr>
          <w:rFonts w:cs="Arial"/>
        </w:rPr>
      </w:pPr>
    </w:p>
    <w:p w14:paraId="341750F8" w14:textId="77777777" w:rsidR="00DD4A73" w:rsidRDefault="00DD4A73" w:rsidP="00DD4A73">
      <w:pPr>
        <w:rPr>
          <w:rFonts w:cs="Arial"/>
        </w:rPr>
      </w:pPr>
    </w:p>
    <w:p w14:paraId="7D89F954" w14:textId="77777777" w:rsidR="00DD4A73" w:rsidRDefault="00DD4A73" w:rsidP="00DD4A73">
      <w:pPr>
        <w:rPr>
          <w:rFonts w:cs="Arial"/>
        </w:rPr>
      </w:pPr>
    </w:p>
    <w:tbl>
      <w:tblPr>
        <w:tblStyle w:val="TableGrid"/>
        <w:tblW w:w="0" w:type="auto"/>
        <w:tblLook w:val="04A0" w:firstRow="1" w:lastRow="0" w:firstColumn="1" w:lastColumn="0" w:noHBand="0" w:noVBand="1"/>
      </w:tblPr>
      <w:tblGrid>
        <w:gridCol w:w="7225"/>
        <w:gridCol w:w="1791"/>
      </w:tblGrid>
      <w:tr w:rsidR="00EF462E" w:rsidRPr="00DD4A73" w14:paraId="389EFF28" w14:textId="77777777" w:rsidTr="00DD4A73">
        <w:trPr>
          <w:trHeight w:val="567"/>
        </w:trPr>
        <w:tc>
          <w:tcPr>
            <w:tcW w:w="7225" w:type="dxa"/>
            <w:vAlign w:val="center"/>
          </w:tcPr>
          <w:p w14:paraId="312F1768" w14:textId="77777777" w:rsidR="00EF462E" w:rsidRPr="00DD4A73" w:rsidRDefault="00EF462E" w:rsidP="00DD4A73">
            <w:pPr>
              <w:rPr>
                <w:rFonts w:cs="Arial"/>
                <w:color w:val="5B9BD5" w:themeColor="accent1"/>
                <w:szCs w:val="22"/>
              </w:rPr>
            </w:pPr>
            <w:r>
              <w:rPr>
                <w:rFonts w:cs="Arial"/>
                <w:color w:val="5B9BD5" w:themeColor="accent1"/>
                <w:szCs w:val="22"/>
              </w:rPr>
              <w:t>Weight vector the same length as in part a)</w:t>
            </w:r>
          </w:p>
        </w:tc>
        <w:tc>
          <w:tcPr>
            <w:tcW w:w="1791" w:type="dxa"/>
            <w:vAlign w:val="center"/>
          </w:tcPr>
          <w:p w14:paraId="76A1CF6A" w14:textId="77777777" w:rsidR="00EF462E" w:rsidRPr="00DD4A73" w:rsidRDefault="00EF462E" w:rsidP="00DD4A73">
            <w:pPr>
              <w:jc w:val="center"/>
              <w:rPr>
                <w:rFonts w:cs="Arial"/>
                <w:color w:val="5B9BD5" w:themeColor="accent1"/>
                <w:szCs w:val="22"/>
              </w:rPr>
            </w:pPr>
            <w:r>
              <w:rPr>
                <w:rFonts w:cs="Arial"/>
                <w:color w:val="5B9BD5" w:themeColor="accent1"/>
                <w:szCs w:val="22"/>
              </w:rPr>
              <w:t>1 mark</w:t>
            </w:r>
          </w:p>
        </w:tc>
      </w:tr>
      <w:tr w:rsidR="00DD4A73" w:rsidRPr="00DD4A73" w14:paraId="23135EE8" w14:textId="77777777" w:rsidTr="00DD4A73">
        <w:trPr>
          <w:trHeight w:val="567"/>
        </w:trPr>
        <w:tc>
          <w:tcPr>
            <w:tcW w:w="7225" w:type="dxa"/>
            <w:vAlign w:val="center"/>
          </w:tcPr>
          <w:p w14:paraId="46AF7FDE" w14:textId="77777777" w:rsidR="00DD4A73" w:rsidRPr="00DD4A73" w:rsidRDefault="00DD4A73" w:rsidP="00DD4A73">
            <w:pPr>
              <w:rPr>
                <w:rFonts w:cs="Arial"/>
                <w:color w:val="5B9BD5" w:themeColor="accent1"/>
                <w:sz w:val="22"/>
                <w:szCs w:val="22"/>
              </w:rPr>
            </w:pPr>
            <w:r w:rsidRPr="00DD4A73">
              <w:rPr>
                <w:rFonts w:cs="Arial"/>
                <w:color w:val="5B9BD5" w:themeColor="accent1"/>
                <w:sz w:val="22"/>
                <w:szCs w:val="22"/>
              </w:rPr>
              <w:t xml:space="preserve">Upward force is EQUAL in length to downward force. </w:t>
            </w:r>
          </w:p>
        </w:tc>
        <w:tc>
          <w:tcPr>
            <w:tcW w:w="1791" w:type="dxa"/>
            <w:vAlign w:val="center"/>
          </w:tcPr>
          <w:p w14:paraId="55C9356C" w14:textId="77777777" w:rsidR="00DD4A73" w:rsidRPr="008F3FEC" w:rsidRDefault="00DD4A73" w:rsidP="008F3FEC">
            <w:pPr>
              <w:pStyle w:val="ListParagraph"/>
              <w:numPr>
                <w:ilvl w:val="0"/>
                <w:numId w:val="43"/>
              </w:numPr>
              <w:jc w:val="center"/>
              <w:rPr>
                <w:color w:val="5B9BD5" w:themeColor="accent1"/>
              </w:rPr>
            </w:pPr>
            <w:r w:rsidRPr="008F3FEC">
              <w:rPr>
                <w:color w:val="5B9BD5" w:themeColor="accent1"/>
              </w:rPr>
              <w:t>mark</w:t>
            </w:r>
          </w:p>
        </w:tc>
      </w:tr>
    </w:tbl>
    <w:p w14:paraId="392CA89F" w14:textId="77777777" w:rsidR="00DD4A73" w:rsidRPr="001B0E1C" w:rsidRDefault="00DD4A73" w:rsidP="00DD4A73">
      <w:pPr>
        <w:rPr>
          <w:rFonts w:cs="Arial"/>
        </w:rPr>
      </w:pPr>
    </w:p>
    <w:p w14:paraId="014DBA66" w14:textId="77777777" w:rsidR="00B87DA6" w:rsidRPr="001B0E1C" w:rsidRDefault="008F3FEC" w:rsidP="008F3FEC">
      <w:pPr>
        <w:spacing w:after="160" w:line="259" w:lineRule="auto"/>
        <w:contextualSpacing/>
      </w:pPr>
      <w:r>
        <w:t xml:space="preserve">c) </w:t>
      </w:r>
      <w:r>
        <w:tab/>
      </w:r>
      <w:r w:rsidR="00B87DA6" w:rsidRPr="001B0E1C">
        <w:t xml:space="preserve">Briefly explain </w:t>
      </w:r>
      <w:r w:rsidR="00B87DA6">
        <w:t xml:space="preserve">your answer to part b). Include </w:t>
      </w:r>
      <w:r w:rsidR="00B87DA6" w:rsidRPr="001B0E1C">
        <w:t xml:space="preserve">Newton’s Laws </w:t>
      </w:r>
      <w:r w:rsidR="00B87DA6">
        <w:t>in</w:t>
      </w:r>
      <w:r w:rsidR="00B87DA6" w:rsidRPr="001B0E1C">
        <w:t xml:space="preserve"> your explanation.</w:t>
      </w:r>
    </w:p>
    <w:p w14:paraId="1DF49E58" w14:textId="77777777" w:rsidR="00DD4A73" w:rsidRDefault="00B87DA6" w:rsidP="00B87DA6">
      <w:pPr>
        <w:pStyle w:val="ListParagraph"/>
        <w:jc w:val="right"/>
      </w:pPr>
      <w:r w:rsidRPr="001B0E1C">
        <w:t xml:space="preserve"> </w:t>
      </w:r>
      <w:r w:rsidR="00DD4A73" w:rsidRPr="001B0E1C">
        <w:t>(2)</w:t>
      </w:r>
    </w:p>
    <w:p w14:paraId="4C6B4DCB" w14:textId="77777777" w:rsidR="00DD4A73" w:rsidRDefault="00DD4A73" w:rsidP="00DD4A73">
      <w:pPr>
        <w:pStyle w:val="ListParagraph"/>
        <w:jc w:val="right"/>
      </w:pPr>
    </w:p>
    <w:tbl>
      <w:tblPr>
        <w:tblStyle w:val="TableGrid"/>
        <w:tblW w:w="9634" w:type="dxa"/>
        <w:tblLook w:val="04A0" w:firstRow="1" w:lastRow="0" w:firstColumn="1" w:lastColumn="0" w:noHBand="0" w:noVBand="1"/>
      </w:tblPr>
      <w:tblGrid>
        <w:gridCol w:w="7508"/>
        <w:gridCol w:w="2126"/>
      </w:tblGrid>
      <w:tr w:rsidR="00DD4A73" w:rsidRPr="00DD4A73" w14:paraId="651DF4DE" w14:textId="77777777" w:rsidTr="00DF430E">
        <w:trPr>
          <w:trHeight w:val="567"/>
        </w:trPr>
        <w:tc>
          <w:tcPr>
            <w:tcW w:w="7508" w:type="dxa"/>
            <w:vAlign w:val="center"/>
          </w:tcPr>
          <w:p w14:paraId="4B943016" w14:textId="77777777" w:rsidR="00DD4A73" w:rsidRPr="00DD4A73" w:rsidRDefault="00DD4A73" w:rsidP="00DD4A73">
            <w:pPr>
              <w:rPr>
                <w:rFonts w:cs="Arial"/>
                <w:color w:val="5B9BD5" w:themeColor="accent1"/>
                <w:sz w:val="22"/>
                <w:szCs w:val="22"/>
              </w:rPr>
            </w:pPr>
            <w:r w:rsidRPr="00DD4A73">
              <w:rPr>
                <w:rFonts w:cs="Arial"/>
                <w:color w:val="5B9BD5" w:themeColor="accent1"/>
                <w:sz w:val="22"/>
                <w:szCs w:val="22"/>
              </w:rPr>
              <w:t>Due to Newton’s 3</w:t>
            </w:r>
            <w:r w:rsidRPr="00DD4A73">
              <w:rPr>
                <w:rFonts w:cs="Arial"/>
                <w:color w:val="5B9BD5" w:themeColor="accent1"/>
                <w:sz w:val="22"/>
                <w:szCs w:val="22"/>
                <w:vertAlign w:val="superscript"/>
              </w:rPr>
              <w:t>rd</w:t>
            </w:r>
            <w:r w:rsidRPr="00DD4A73">
              <w:rPr>
                <w:rFonts w:cs="Arial"/>
                <w:color w:val="5B9BD5" w:themeColor="accent1"/>
                <w:sz w:val="22"/>
                <w:szCs w:val="22"/>
              </w:rPr>
              <w:t xml:space="preserve"> Law, as the object accelerates downwards (‘v’ increases), air resistance force increases due to impact force with air particles getting greater. </w:t>
            </w:r>
          </w:p>
        </w:tc>
        <w:tc>
          <w:tcPr>
            <w:tcW w:w="2126" w:type="dxa"/>
            <w:vAlign w:val="center"/>
          </w:tcPr>
          <w:p w14:paraId="0F059B28" w14:textId="77777777" w:rsidR="00DD4A73" w:rsidRPr="00DD4A73" w:rsidRDefault="00DD4A73" w:rsidP="00DD4A73">
            <w:pPr>
              <w:jc w:val="center"/>
              <w:rPr>
                <w:rFonts w:cs="Arial"/>
                <w:color w:val="5B9BD5" w:themeColor="accent1"/>
                <w:sz w:val="22"/>
                <w:szCs w:val="22"/>
              </w:rPr>
            </w:pPr>
            <w:r w:rsidRPr="00DD4A73">
              <w:rPr>
                <w:rFonts w:cs="Arial"/>
                <w:color w:val="5B9BD5" w:themeColor="accent1"/>
                <w:sz w:val="22"/>
                <w:szCs w:val="22"/>
              </w:rPr>
              <w:t>1 mark</w:t>
            </w:r>
          </w:p>
        </w:tc>
      </w:tr>
      <w:tr w:rsidR="00DD4A73" w:rsidRPr="00DD4A73" w14:paraId="16E80FCB" w14:textId="77777777" w:rsidTr="00DF430E">
        <w:trPr>
          <w:trHeight w:val="567"/>
        </w:trPr>
        <w:tc>
          <w:tcPr>
            <w:tcW w:w="7508" w:type="dxa"/>
            <w:vAlign w:val="center"/>
          </w:tcPr>
          <w:p w14:paraId="4947D059" w14:textId="77777777" w:rsidR="00DD4A73" w:rsidRPr="00DD4A73" w:rsidRDefault="00DD4A73" w:rsidP="00DD4A73">
            <w:pPr>
              <w:rPr>
                <w:rFonts w:cs="Arial"/>
                <w:color w:val="5B9BD5" w:themeColor="accent1"/>
                <w:sz w:val="22"/>
                <w:szCs w:val="22"/>
              </w:rPr>
            </w:pPr>
            <w:r w:rsidRPr="00DD4A73">
              <w:rPr>
                <w:rFonts w:cs="Arial"/>
                <w:color w:val="5B9BD5" w:themeColor="accent1"/>
                <w:sz w:val="22"/>
                <w:szCs w:val="22"/>
              </w:rPr>
              <w:t xml:space="preserve">Eventually, upward force due to air resistance becomes big enough to equal to the downward force due to gravity (net force equals zero). </w:t>
            </w:r>
          </w:p>
        </w:tc>
        <w:tc>
          <w:tcPr>
            <w:tcW w:w="2126" w:type="dxa"/>
            <w:vAlign w:val="center"/>
          </w:tcPr>
          <w:p w14:paraId="6310CF28" w14:textId="77777777" w:rsidR="00DD4A73" w:rsidRPr="00DD4A73" w:rsidRDefault="00DD4A73" w:rsidP="00DD4A73">
            <w:pPr>
              <w:jc w:val="center"/>
              <w:rPr>
                <w:rFonts w:cs="Arial"/>
                <w:color w:val="5B9BD5" w:themeColor="accent1"/>
                <w:sz w:val="22"/>
                <w:szCs w:val="22"/>
              </w:rPr>
            </w:pPr>
            <w:r w:rsidRPr="00DD4A73">
              <w:rPr>
                <w:rFonts w:cs="Arial"/>
                <w:color w:val="5B9BD5" w:themeColor="accent1"/>
                <w:sz w:val="22"/>
                <w:szCs w:val="22"/>
              </w:rPr>
              <w:t>1 mark</w:t>
            </w:r>
          </w:p>
        </w:tc>
      </w:tr>
    </w:tbl>
    <w:p w14:paraId="5FB2A58D" w14:textId="77777777" w:rsidR="00DD4A73" w:rsidRPr="001B2561" w:rsidRDefault="00DD4A73" w:rsidP="00DD4A73">
      <w:pPr>
        <w:rPr>
          <w:rFonts w:cs="Arial"/>
        </w:rPr>
      </w:pPr>
    </w:p>
    <w:p w14:paraId="63860503" w14:textId="77777777" w:rsidR="00DD4A73" w:rsidRDefault="00DD4A73" w:rsidP="00DD4A73">
      <w:pPr>
        <w:tabs>
          <w:tab w:val="left" w:pos="8647"/>
          <w:tab w:val="right" w:pos="9356"/>
        </w:tabs>
        <w:spacing w:after="120"/>
        <w:rPr>
          <w:b/>
          <w:bCs/>
        </w:rPr>
      </w:pPr>
      <w:r>
        <w:rPr>
          <w:b/>
          <w:bCs/>
        </w:rPr>
        <w:t>Question 7</w:t>
      </w:r>
      <w:r w:rsidR="00870DFF">
        <w:rPr>
          <w:b/>
          <w:bCs/>
        </w:rPr>
        <w:tab/>
        <w:t>(6</w:t>
      </w:r>
      <w:r w:rsidRPr="00551418">
        <w:rPr>
          <w:b/>
          <w:bCs/>
        </w:rPr>
        <w:t xml:space="preserve"> marks)</w:t>
      </w:r>
    </w:p>
    <w:p w14:paraId="277B286C" w14:textId="77777777" w:rsidR="00DF430E" w:rsidRPr="00DF5A0A" w:rsidRDefault="00DF430E" w:rsidP="00DF430E">
      <w:pPr>
        <w:pStyle w:val="TAPPara"/>
        <w:spacing w:line="276" w:lineRule="auto"/>
        <w:ind w:hanging="11"/>
        <w:rPr>
          <w:sz w:val="22"/>
          <w:szCs w:val="22"/>
        </w:rPr>
      </w:pPr>
      <w:r w:rsidRPr="00DF5A0A">
        <w:rPr>
          <w:sz w:val="22"/>
          <w:szCs w:val="22"/>
        </w:rPr>
        <w:t xml:space="preserve">When holding a fire hose ejecting water from its nozzle, fire-fighters need to brace themselves to ensure that they are not pushed backwards - especially when the water is ejected at a very high speed. </w:t>
      </w:r>
    </w:p>
    <w:p w14:paraId="3ACA7307" w14:textId="77777777" w:rsidR="00DF430E" w:rsidRPr="000C52AA" w:rsidRDefault="000C52AA" w:rsidP="000C52AA">
      <w:pPr>
        <w:pStyle w:val="TAPPara"/>
        <w:numPr>
          <w:ilvl w:val="0"/>
          <w:numId w:val="35"/>
        </w:numPr>
        <w:ind w:left="709" w:hanging="709"/>
        <w:rPr>
          <w:sz w:val="22"/>
          <w:szCs w:val="22"/>
        </w:rPr>
      </w:pPr>
      <w:r>
        <w:rPr>
          <w:sz w:val="22"/>
          <w:szCs w:val="22"/>
        </w:rPr>
        <w:t>Using the law of conservation of momentum, e</w:t>
      </w:r>
      <w:r w:rsidRPr="00BD7A8E">
        <w:rPr>
          <w:sz w:val="22"/>
          <w:szCs w:val="22"/>
        </w:rPr>
        <w:t>xplain why fire-fighters must brace themsel</w:t>
      </w:r>
      <w:r>
        <w:rPr>
          <w:sz w:val="22"/>
          <w:szCs w:val="22"/>
        </w:rPr>
        <w:t>ves in the way described above</w:t>
      </w:r>
      <w:r w:rsidR="00DF430E" w:rsidRPr="000C52AA">
        <w:rPr>
          <w:sz w:val="22"/>
          <w:szCs w:val="22"/>
        </w:rPr>
        <w:t xml:space="preserve">. </w:t>
      </w:r>
    </w:p>
    <w:p w14:paraId="03ABAB70" w14:textId="77777777" w:rsidR="00DF430E" w:rsidRPr="00DF5A0A" w:rsidRDefault="00DF430E" w:rsidP="00DF430E">
      <w:pPr>
        <w:pStyle w:val="TAPPara"/>
        <w:ind w:left="709"/>
        <w:jc w:val="right"/>
        <w:rPr>
          <w:sz w:val="22"/>
          <w:szCs w:val="22"/>
        </w:rPr>
      </w:pPr>
      <w:r w:rsidRPr="00DF5A0A">
        <w:rPr>
          <w:sz w:val="22"/>
          <w:szCs w:val="22"/>
        </w:rPr>
        <w:t>(3)</w:t>
      </w:r>
    </w:p>
    <w:p w14:paraId="6BDC9DA2" w14:textId="77777777" w:rsidR="00DF430E" w:rsidRDefault="00DF430E" w:rsidP="00DF430E">
      <w:pPr>
        <w:pStyle w:val="TAPPara"/>
        <w:ind w:left="709"/>
        <w:jc w:val="right"/>
      </w:pPr>
    </w:p>
    <w:tbl>
      <w:tblPr>
        <w:tblStyle w:val="TableGrid"/>
        <w:tblW w:w="0" w:type="auto"/>
        <w:tblInd w:w="-5" w:type="dxa"/>
        <w:tblLook w:val="04A0" w:firstRow="1" w:lastRow="0" w:firstColumn="1" w:lastColumn="0" w:noHBand="0" w:noVBand="1"/>
      </w:tblPr>
      <w:tblGrid>
        <w:gridCol w:w="7513"/>
        <w:gridCol w:w="2120"/>
      </w:tblGrid>
      <w:tr w:rsidR="00EA3C5E" w:rsidRPr="00EA3C5E" w14:paraId="132C49FC" w14:textId="77777777" w:rsidTr="00DF430E">
        <w:trPr>
          <w:trHeight w:val="567"/>
        </w:trPr>
        <w:tc>
          <w:tcPr>
            <w:tcW w:w="7513" w:type="dxa"/>
            <w:vAlign w:val="center"/>
          </w:tcPr>
          <w:p w14:paraId="099847AA" w14:textId="77777777" w:rsidR="00DF430E" w:rsidRPr="00EA3C5E" w:rsidRDefault="00DF430E" w:rsidP="00DF430E">
            <w:pPr>
              <w:pStyle w:val="TAPPara"/>
              <w:rPr>
                <w:color w:val="5B9BD5" w:themeColor="accent1"/>
                <w:sz w:val="22"/>
                <w:szCs w:val="22"/>
              </w:rPr>
            </w:pPr>
            <w:r w:rsidRPr="00EA3C5E">
              <w:rPr>
                <w:color w:val="5B9BD5" w:themeColor="accent1"/>
                <w:sz w:val="22"/>
                <w:szCs w:val="22"/>
              </w:rPr>
              <w:t>The water in the hose and the firefighter can be considered to be two separate objects with masses m</w:t>
            </w:r>
            <w:r w:rsidRPr="00EA3C5E">
              <w:rPr>
                <w:color w:val="5B9BD5" w:themeColor="accent1"/>
                <w:sz w:val="22"/>
                <w:szCs w:val="22"/>
                <w:vertAlign w:val="subscript"/>
              </w:rPr>
              <w:t>1</w:t>
            </w:r>
            <w:r w:rsidRPr="00EA3C5E">
              <w:rPr>
                <w:color w:val="5B9BD5" w:themeColor="accent1"/>
                <w:sz w:val="22"/>
                <w:szCs w:val="22"/>
              </w:rPr>
              <w:t xml:space="preserve"> and m</w:t>
            </w:r>
            <w:r w:rsidRPr="00EA3C5E">
              <w:rPr>
                <w:color w:val="5B9BD5" w:themeColor="accent1"/>
                <w:sz w:val="22"/>
                <w:szCs w:val="22"/>
                <w:vertAlign w:val="subscript"/>
              </w:rPr>
              <w:t>2</w:t>
            </w:r>
            <w:r w:rsidRPr="00EA3C5E">
              <w:rPr>
                <w:color w:val="5B9BD5" w:themeColor="accent1"/>
                <w:sz w:val="22"/>
                <w:szCs w:val="22"/>
              </w:rPr>
              <w:t xml:space="preserve"> in the system described; both have an initial velocity of 0 ms</w:t>
            </w:r>
            <w:r w:rsidRPr="00EA3C5E">
              <w:rPr>
                <w:color w:val="5B9BD5" w:themeColor="accent1"/>
                <w:sz w:val="22"/>
                <w:szCs w:val="22"/>
                <w:vertAlign w:val="superscript"/>
              </w:rPr>
              <w:t>-1</w:t>
            </w:r>
            <w:r w:rsidRPr="00EA3C5E">
              <w:rPr>
                <w:color w:val="5B9BD5" w:themeColor="accent1"/>
                <w:sz w:val="22"/>
                <w:szCs w:val="22"/>
              </w:rPr>
              <w:t xml:space="preserve"> before the hose is turned on. </w:t>
            </w:r>
          </w:p>
        </w:tc>
        <w:tc>
          <w:tcPr>
            <w:tcW w:w="2120" w:type="dxa"/>
            <w:vAlign w:val="center"/>
          </w:tcPr>
          <w:p w14:paraId="32020952" w14:textId="77777777" w:rsidR="00DF430E" w:rsidRPr="00EA3C5E" w:rsidRDefault="00EA3C5E" w:rsidP="00EA3C5E">
            <w:pPr>
              <w:pStyle w:val="TAPPara"/>
              <w:jc w:val="center"/>
              <w:rPr>
                <w:color w:val="5B9BD5" w:themeColor="accent1"/>
              </w:rPr>
            </w:pPr>
            <w:r w:rsidRPr="00EA3C5E">
              <w:rPr>
                <w:color w:val="5B9BD5" w:themeColor="accent1"/>
              </w:rPr>
              <w:t>1 mark</w:t>
            </w:r>
          </w:p>
        </w:tc>
      </w:tr>
      <w:tr w:rsidR="00EA3C5E" w:rsidRPr="00EA3C5E" w14:paraId="6B8FEBD0" w14:textId="77777777" w:rsidTr="00DF430E">
        <w:trPr>
          <w:trHeight w:val="567"/>
        </w:trPr>
        <w:tc>
          <w:tcPr>
            <w:tcW w:w="7513" w:type="dxa"/>
            <w:vAlign w:val="center"/>
          </w:tcPr>
          <w:p w14:paraId="251F0F0E" w14:textId="77777777" w:rsidR="00EA3C5E" w:rsidRPr="00EA3C5E" w:rsidRDefault="00EA3C5E" w:rsidP="00EA3C5E">
            <w:pPr>
              <w:pStyle w:val="TAPPara"/>
              <w:rPr>
                <w:color w:val="5B9BD5" w:themeColor="accent1"/>
                <w:sz w:val="22"/>
                <w:szCs w:val="22"/>
              </w:rPr>
            </w:pPr>
            <w:r w:rsidRPr="00EA3C5E">
              <w:rPr>
                <w:color w:val="5B9BD5" w:themeColor="accent1"/>
                <w:sz w:val="22"/>
                <w:szCs w:val="22"/>
              </w:rPr>
              <w:t xml:space="preserve">Hence, the initial momentum in the system is zero and must be conserved. </w:t>
            </w:r>
          </w:p>
        </w:tc>
        <w:tc>
          <w:tcPr>
            <w:tcW w:w="2120" w:type="dxa"/>
            <w:vAlign w:val="center"/>
          </w:tcPr>
          <w:p w14:paraId="33916301" w14:textId="77777777" w:rsidR="00EA3C5E" w:rsidRPr="00EA3C5E" w:rsidRDefault="00EA3C5E" w:rsidP="00EA3C5E">
            <w:pPr>
              <w:pStyle w:val="TAPPara"/>
              <w:jc w:val="center"/>
              <w:rPr>
                <w:color w:val="5B9BD5" w:themeColor="accent1"/>
              </w:rPr>
            </w:pPr>
            <w:r w:rsidRPr="00EA3C5E">
              <w:rPr>
                <w:color w:val="5B9BD5" w:themeColor="accent1"/>
              </w:rPr>
              <w:t>1 mark</w:t>
            </w:r>
          </w:p>
        </w:tc>
      </w:tr>
      <w:tr w:rsidR="00EA3C5E" w:rsidRPr="00EA3C5E" w14:paraId="23AFD08A" w14:textId="77777777" w:rsidTr="00DF430E">
        <w:trPr>
          <w:trHeight w:val="567"/>
        </w:trPr>
        <w:tc>
          <w:tcPr>
            <w:tcW w:w="7513" w:type="dxa"/>
            <w:vAlign w:val="center"/>
          </w:tcPr>
          <w:p w14:paraId="0B566B39" w14:textId="77777777" w:rsidR="00EA3C5E" w:rsidRPr="00EA3C5E" w:rsidRDefault="00EA3C5E" w:rsidP="00EA3C5E">
            <w:pPr>
              <w:pStyle w:val="TAPPara"/>
              <w:rPr>
                <w:color w:val="5B9BD5" w:themeColor="accent1"/>
                <w:sz w:val="22"/>
                <w:szCs w:val="22"/>
              </w:rPr>
            </w:pPr>
            <w:r w:rsidRPr="00EA3C5E">
              <w:rPr>
                <w:color w:val="5B9BD5" w:themeColor="accent1"/>
                <w:sz w:val="22"/>
                <w:szCs w:val="22"/>
              </w:rPr>
              <w:t>Therefore, to conserve this momentum after the hose is turned on, the firefighters will experience a final velocity in the opposite direction to the water (</w:t>
            </w:r>
            <w:proofErr w:type="spellStart"/>
            <w:r w:rsidRPr="00EA3C5E">
              <w:rPr>
                <w:color w:val="5B9BD5" w:themeColor="accent1"/>
                <w:sz w:val="22"/>
                <w:szCs w:val="22"/>
              </w:rPr>
              <w:t>ie</w:t>
            </w:r>
            <w:proofErr w:type="spellEnd"/>
            <w:r w:rsidRPr="00EA3C5E">
              <w:rPr>
                <w:color w:val="5B9BD5" w:themeColor="accent1"/>
                <w:sz w:val="22"/>
                <w:szCs w:val="22"/>
              </w:rPr>
              <w:t xml:space="preserve"> – backwards) which they must overcome by bracing themselves. </w:t>
            </w:r>
          </w:p>
        </w:tc>
        <w:tc>
          <w:tcPr>
            <w:tcW w:w="2120" w:type="dxa"/>
            <w:vAlign w:val="center"/>
          </w:tcPr>
          <w:p w14:paraId="0D5C2979" w14:textId="77777777" w:rsidR="00EA3C5E" w:rsidRPr="00EA3C5E" w:rsidRDefault="00EA3C5E" w:rsidP="00EA3C5E">
            <w:pPr>
              <w:pStyle w:val="TAPPara"/>
              <w:jc w:val="center"/>
              <w:rPr>
                <w:color w:val="5B9BD5" w:themeColor="accent1"/>
              </w:rPr>
            </w:pPr>
            <w:r w:rsidRPr="00EA3C5E">
              <w:rPr>
                <w:color w:val="5B9BD5" w:themeColor="accent1"/>
              </w:rPr>
              <w:t>1 mark</w:t>
            </w:r>
          </w:p>
        </w:tc>
      </w:tr>
    </w:tbl>
    <w:p w14:paraId="2ADFFFD9" w14:textId="77777777" w:rsidR="00DF430E" w:rsidRPr="00DC5509" w:rsidRDefault="00DF430E" w:rsidP="00DF430E">
      <w:pPr>
        <w:pStyle w:val="TAPPara"/>
      </w:pPr>
    </w:p>
    <w:p w14:paraId="6E66E6C5" w14:textId="77777777" w:rsidR="00DF430E" w:rsidRPr="00DF5A0A" w:rsidRDefault="00DF430E" w:rsidP="00DF430E">
      <w:pPr>
        <w:pStyle w:val="TAPPara"/>
        <w:spacing w:line="276" w:lineRule="auto"/>
        <w:ind w:left="709" w:hanging="709"/>
        <w:rPr>
          <w:position w:val="10"/>
          <w:sz w:val="22"/>
          <w:szCs w:val="22"/>
        </w:rPr>
      </w:pPr>
      <w:r w:rsidRPr="00452090">
        <w:rPr>
          <w:sz w:val="22"/>
          <w:szCs w:val="22"/>
        </w:rPr>
        <w:t>b)</w:t>
      </w:r>
      <w:r>
        <w:tab/>
      </w:r>
      <w:r w:rsidRPr="00DF5A0A">
        <w:rPr>
          <w:sz w:val="22"/>
          <w:szCs w:val="22"/>
        </w:rPr>
        <w:t>20.0 kg of water is ejected from the nozzle of the hose in a horizontal direction for</w:t>
      </w:r>
      <w:r w:rsidR="00EA3C5E" w:rsidRPr="00DF5A0A">
        <w:rPr>
          <w:sz w:val="22"/>
          <w:szCs w:val="22"/>
        </w:rPr>
        <w:t xml:space="preserve"> 1.50</w:t>
      </w:r>
      <w:r w:rsidRPr="00DF5A0A">
        <w:rPr>
          <w:sz w:val="22"/>
          <w:szCs w:val="22"/>
        </w:rPr>
        <w:t xml:space="preserve"> s. This volume of water leaves the nozzle with a velocity of 30.0</w:t>
      </w:r>
      <w:r w:rsidR="006D23AC" w:rsidRPr="00DF5A0A">
        <w:rPr>
          <w:sz w:val="22"/>
          <w:szCs w:val="22"/>
        </w:rPr>
        <w:t xml:space="preserve"> </w:t>
      </w:r>
      <w:r w:rsidRPr="00DF5A0A">
        <w:rPr>
          <w:sz w:val="22"/>
          <w:szCs w:val="22"/>
        </w:rPr>
        <w:t>m</w:t>
      </w:r>
      <w:r w:rsidR="00DF5A0A" w:rsidRPr="00DF5A0A">
        <w:rPr>
          <w:sz w:val="22"/>
          <w:szCs w:val="22"/>
        </w:rPr>
        <w:t xml:space="preserve"> </w:t>
      </w:r>
      <w:r w:rsidRPr="00DF5A0A">
        <w:rPr>
          <w:sz w:val="22"/>
          <w:szCs w:val="22"/>
        </w:rPr>
        <w:t>s</w:t>
      </w:r>
      <w:r w:rsidRPr="00DF5A0A">
        <w:rPr>
          <w:sz w:val="22"/>
          <w:szCs w:val="22"/>
          <w:vertAlign w:val="superscript"/>
        </w:rPr>
        <w:t>-1</w:t>
      </w:r>
      <w:r w:rsidRPr="00DF5A0A">
        <w:rPr>
          <w:sz w:val="22"/>
          <w:szCs w:val="22"/>
        </w:rPr>
        <w:t xml:space="preserve">. </w:t>
      </w:r>
    </w:p>
    <w:p w14:paraId="7CB00395" w14:textId="77777777" w:rsidR="00DF430E" w:rsidRPr="00DF5A0A" w:rsidRDefault="00DF430E" w:rsidP="00DF5A0A">
      <w:pPr>
        <w:pStyle w:val="TAPPara"/>
        <w:ind w:left="709" w:firstLine="11"/>
        <w:rPr>
          <w:sz w:val="22"/>
          <w:szCs w:val="22"/>
        </w:rPr>
      </w:pPr>
      <w:r w:rsidRPr="00DF5A0A">
        <w:rPr>
          <w:sz w:val="22"/>
          <w:szCs w:val="22"/>
        </w:rPr>
        <w:t>Calculate the force (magnitude and direction) experienced by a fire-fighter holding this hose.</w:t>
      </w:r>
    </w:p>
    <w:p w14:paraId="07865A40" w14:textId="77777777" w:rsidR="00DF430E" w:rsidRPr="00DF5A0A" w:rsidRDefault="00DF430E" w:rsidP="00DF430E">
      <w:pPr>
        <w:pStyle w:val="TAPPara"/>
        <w:jc w:val="right"/>
        <w:rPr>
          <w:sz w:val="22"/>
          <w:szCs w:val="22"/>
        </w:rPr>
      </w:pPr>
      <w:r w:rsidRPr="00DF5A0A">
        <w:rPr>
          <w:sz w:val="22"/>
          <w:szCs w:val="22"/>
        </w:rPr>
        <w:t>(3)</w:t>
      </w:r>
    </w:p>
    <w:p w14:paraId="48410B1D" w14:textId="77777777" w:rsidR="00EA3C5E" w:rsidRDefault="00EA3C5E" w:rsidP="00DF430E">
      <w:pPr>
        <w:pStyle w:val="TAPPara"/>
        <w:jc w:val="right"/>
      </w:pPr>
    </w:p>
    <w:tbl>
      <w:tblPr>
        <w:tblStyle w:val="TableGrid"/>
        <w:tblW w:w="0" w:type="auto"/>
        <w:tblInd w:w="-5" w:type="dxa"/>
        <w:tblLook w:val="04A0" w:firstRow="1" w:lastRow="0" w:firstColumn="1" w:lastColumn="0" w:noHBand="0" w:noVBand="1"/>
      </w:tblPr>
      <w:tblGrid>
        <w:gridCol w:w="7513"/>
        <w:gridCol w:w="2120"/>
      </w:tblGrid>
      <w:tr w:rsidR="00EA3C5E" w:rsidRPr="00EA3C5E" w14:paraId="5056C047" w14:textId="77777777" w:rsidTr="00A52421">
        <w:trPr>
          <w:trHeight w:val="567"/>
        </w:trPr>
        <w:tc>
          <w:tcPr>
            <w:tcW w:w="7513" w:type="dxa"/>
            <w:vAlign w:val="center"/>
          </w:tcPr>
          <w:p w14:paraId="0254246A" w14:textId="77777777" w:rsidR="00EA3C5E" w:rsidRPr="00EA3C5E" w:rsidRDefault="00EA3C5E" w:rsidP="00EA3C5E">
            <w:pPr>
              <w:pStyle w:val="TAPPara"/>
              <w:rPr>
                <w:color w:val="5B9BD5" w:themeColor="accent1"/>
                <w:sz w:val="22"/>
                <w:szCs w:val="22"/>
              </w:rPr>
            </w:pPr>
            <m:oMathPara>
              <m:oMathParaPr>
                <m:jc m:val="left"/>
              </m:oMathParaPr>
              <m:oMath>
                <m:r>
                  <m:rPr>
                    <m:sty m:val="p"/>
                  </m:rPr>
                  <w:rPr>
                    <w:rFonts w:ascii="Cambria Math" w:hAnsi="Cambria Math"/>
                    <w:color w:val="5B9BD5" w:themeColor="accent1"/>
                    <w:sz w:val="22"/>
                    <w:szCs w:val="22"/>
                  </w:rPr>
                  <m:t>Ft=m</m:t>
                </m:r>
                <m:d>
                  <m:dPr>
                    <m:ctrlPr>
                      <w:rPr>
                        <w:rFonts w:ascii="Cambria Math" w:hAnsi="Cambria Math"/>
                        <w:color w:val="5B9BD5" w:themeColor="accent1"/>
                        <w:sz w:val="22"/>
                        <w:szCs w:val="22"/>
                      </w:rPr>
                    </m:ctrlPr>
                  </m:dPr>
                  <m:e>
                    <m:r>
                      <m:rPr>
                        <m:sty m:val="p"/>
                      </m:rPr>
                      <w:rPr>
                        <w:rFonts w:ascii="Cambria Math" w:hAnsi="Cambria Math"/>
                        <w:color w:val="5B9BD5" w:themeColor="accent1"/>
                        <w:sz w:val="22"/>
                        <w:szCs w:val="22"/>
                      </w:rPr>
                      <m:t>v-u</m:t>
                    </m:r>
                  </m:e>
                </m:d>
                <m:r>
                  <m:rPr>
                    <m:sty m:val="p"/>
                  </m:rPr>
                  <w:rPr>
                    <w:rFonts w:ascii="Cambria Math" w:hAnsi="Cambria Math"/>
                    <w:color w:val="5B9BD5" w:themeColor="accent1"/>
                    <w:sz w:val="22"/>
                    <w:szCs w:val="22"/>
                  </w:rPr>
                  <m:t>;where m=20.0 kg, u=0 m</m:t>
                </m:r>
                <m:sSup>
                  <m:sSupPr>
                    <m:ctrlPr>
                      <w:rPr>
                        <w:rFonts w:ascii="Cambria Math" w:hAnsi="Cambria Math"/>
                        <w:color w:val="5B9BD5" w:themeColor="accent1"/>
                        <w:sz w:val="22"/>
                        <w:szCs w:val="22"/>
                      </w:rPr>
                    </m:ctrlPr>
                  </m:sSupPr>
                  <m:e>
                    <m:r>
                      <m:rPr>
                        <m:sty m:val="p"/>
                      </m:rPr>
                      <w:rPr>
                        <w:rFonts w:ascii="Cambria Math" w:hAnsi="Cambria Math"/>
                        <w:color w:val="5B9BD5" w:themeColor="accent1"/>
                        <w:sz w:val="22"/>
                        <w:szCs w:val="22"/>
                      </w:rPr>
                      <m:t>s</m:t>
                    </m:r>
                  </m:e>
                  <m:sup>
                    <m:r>
                      <m:rPr>
                        <m:sty m:val="p"/>
                      </m:rPr>
                      <w:rPr>
                        <w:rFonts w:ascii="Cambria Math" w:hAnsi="Cambria Math"/>
                        <w:color w:val="5B9BD5" w:themeColor="accent1"/>
                        <w:sz w:val="22"/>
                        <w:szCs w:val="22"/>
                      </w:rPr>
                      <m:t>-1</m:t>
                    </m:r>
                  </m:sup>
                </m:sSup>
                <m:r>
                  <m:rPr>
                    <m:sty m:val="p"/>
                  </m:rPr>
                  <w:rPr>
                    <w:rFonts w:ascii="Cambria Math" w:hAnsi="Cambria Math"/>
                    <w:color w:val="5B9BD5" w:themeColor="accent1"/>
                    <w:sz w:val="22"/>
                    <w:szCs w:val="22"/>
                  </w:rPr>
                  <m:t>;v= 30.0 m</m:t>
                </m:r>
                <m:sSup>
                  <m:sSupPr>
                    <m:ctrlPr>
                      <w:rPr>
                        <w:rFonts w:ascii="Cambria Math" w:hAnsi="Cambria Math"/>
                        <w:color w:val="5B9BD5" w:themeColor="accent1"/>
                        <w:sz w:val="22"/>
                        <w:szCs w:val="22"/>
                      </w:rPr>
                    </m:ctrlPr>
                  </m:sSupPr>
                  <m:e>
                    <m:r>
                      <m:rPr>
                        <m:sty m:val="p"/>
                      </m:rPr>
                      <w:rPr>
                        <w:rFonts w:ascii="Cambria Math" w:hAnsi="Cambria Math"/>
                        <w:color w:val="5B9BD5" w:themeColor="accent1"/>
                        <w:sz w:val="22"/>
                        <w:szCs w:val="22"/>
                      </w:rPr>
                      <m:t>s</m:t>
                    </m:r>
                  </m:e>
                  <m:sup>
                    <m:r>
                      <m:rPr>
                        <m:sty m:val="p"/>
                      </m:rPr>
                      <w:rPr>
                        <w:rFonts w:ascii="Cambria Math" w:hAnsi="Cambria Math"/>
                        <w:color w:val="5B9BD5" w:themeColor="accent1"/>
                        <w:sz w:val="22"/>
                        <w:szCs w:val="22"/>
                      </w:rPr>
                      <m:t>-1</m:t>
                    </m:r>
                  </m:sup>
                </m:sSup>
                <m:r>
                  <m:rPr>
                    <m:sty m:val="p"/>
                  </m:rPr>
                  <w:rPr>
                    <w:rFonts w:ascii="Cambria Math" w:hAnsi="Cambria Math"/>
                    <w:color w:val="5B9BD5" w:themeColor="accent1"/>
                    <w:sz w:val="22"/>
                    <w:szCs w:val="22"/>
                  </w:rPr>
                  <m:t>;t=1.50 s</m:t>
                </m:r>
              </m:oMath>
            </m:oMathPara>
          </w:p>
          <w:p w14:paraId="1CEFF04A" w14:textId="77777777" w:rsidR="00EA3C5E" w:rsidRPr="00EA3C5E" w:rsidRDefault="00EA3C5E" w:rsidP="00EA3C5E">
            <w:pPr>
              <w:pStyle w:val="TAPPara"/>
              <w:rPr>
                <w:color w:val="5B9BD5" w:themeColor="accent1"/>
                <w:sz w:val="22"/>
                <w:szCs w:val="22"/>
              </w:rPr>
            </w:pPr>
            <m:oMathPara>
              <m:oMathParaPr>
                <m:jc m:val="left"/>
              </m:oMathParaPr>
              <m:oMath>
                <m:r>
                  <m:rPr>
                    <m:sty m:val="p"/>
                  </m:rPr>
                  <w:rPr>
                    <w:rFonts w:ascii="Cambria Math" w:hAnsi="Cambria Math"/>
                    <w:color w:val="5B9BD5" w:themeColor="accent1"/>
                    <w:sz w:val="22"/>
                    <w:szCs w:val="22"/>
                  </w:rPr>
                  <m:t>∴ F×1.50=20.0</m:t>
                </m:r>
                <m:d>
                  <m:dPr>
                    <m:ctrlPr>
                      <w:rPr>
                        <w:rFonts w:ascii="Cambria Math" w:hAnsi="Cambria Math"/>
                        <w:color w:val="5B9BD5" w:themeColor="accent1"/>
                        <w:sz w:val="22"/>
                        <w:szCs w:val="22"/>
                      </w:rPr>
                    </m:ctrlPr>
                  </m:dPr>
                  <m:e>
                    <m:r>
                      <m:rPr>
                        <m:sty m:val="p"/>
                      </m:rPr>
                      <w:rPr>
                        <w:rFonts w:ascii="Cambria Math" w:hAnsi="Cambria Math"/>
                        <w:color w:val="5B9BD5" w:themeColor="accent1"/>
                        <w:sz w:val="22"/>
                        <w:szCs w:val="22"/>
                      </w:rPr>
                      <m:t>30.0-0</m:t>
                    </m:r>
                  </m:e>
                </m:d>
              </m:oMath>
            </m:oMathPara>
          </w:p>
        </w:tc>
        <w:tc>
          <w:tcPr>
            <w:tcW w:w="2120" w:type="dxa"/>
            <w:vAlign w:val="center"/>
          </w:tcPr>
          <w:p w14:paraId="593E913D" w14:textId="77777777" w:rsidR="00EA3C5E" w:rsidRPr="00EA3C5E" w:rsidRDefault="00EA3C5E" w:rsidP="00A52421">
            <w:pPr>
              <w:pStyle w:val="TAPPara"/>
              <w:jc w:val="center"/>
              <w:rPr>
                <w:color w:val="5B9BD5" w:themeColor="accent1"/>
              </w:rPr>
            </w:pPr>
            <w:r w:rsidRPr="00EA3C5E">
              <w:rPr>
                <w:color w:val="5B9BD5" w:themeColor="accent1"/>
              </w:rPr>
              <w:t>1 mark</w:t>
            </w:r>
          </w:p>
        </w:tc>
      </w:tr>
      <w:tr w:rsidR="00EA3C5E" w:rsidRPr="00EA3C5E" w14:paraId="371F8C30" w14:textId="77777777" w:rsidTr="00A52421">
        <w:trPr>
          <w:trHeight w:val="567"/>
        </w:trPr>
        <w:tc>
          <w:tcPr>
            <w:tcW w:w="7513" w:type="dxa"/>
            <w:vAlign w:val="center"/>
          </w:tcPr>
          <w:p w14:paraId="2B1B4BF2" w14:textId="77777777" w:rsidR="00EA3C5E" w:rsidRPr="00EA3C5E" w:rsidRDefault="00EA3C5E" w:rsidP="00EA3C5E">
            <w:pPr>
              <w:pStyle w:val="TAPPara"/>
              <w:rPr>
                <w:color w:val="5B9BD5" w:themeColor="accent1"/>
                <w:sz w:val="22"/>
                <w:szCs w:val="22"/>
              </w:rPr>
            </w:pPr>
            <m:oMathPara>
              <m:oMathParaPr>
                <m:jc m:val="left"/>
              </m:oMathParaPr>
              <m:oMath>
                <m:r>
                  <m:rPr>
                    <m:sty m:val="p"/>
                  </m:rPr>
                  <w:rPr>
                    <w:rFonts w:ascii="Cambria Math" w:hAnsi="Cambria Math"/>
                    <w:color w:val="5B9BD5" w:themeColor="accent1"/>
                    <w:sz w:val="22"/>
                    <w:szCs w:val="22"/>
                  </w:rPr>
                  <m:t>F=400.0 N</m:t>
                </m:r>
              </m:oMath>
            </m:oMathPara>
          </w:p>
        </w:tc>
        <w:tc>
          <w:tcPr>
            <w:tcW w:w="2120" w:type="dxa"/>
            <w:vAlign w:val="center"/>
          </w:tcPr>
          <w:p w14:paraId="513D48D2" w14:textId="77777777" w:rsidR="00EA3C5E" w:rsidRPr="00EA3C5E" w:rsidRDefault="00EA3C5E" w:rsidP="00A52421">
            <w:pPr>
              <w:pStyle w:val="TAPPara"/>
              <w:jc w:val="center"/>
              <w:rPr>
                <w:color w:val="5B9BD5" w:themeColor="accent1"/>
              </w:rPr>
            </w:pPr>
            <w:r w:rsidRPr="00EA3C5E">
              <w:rPr>
                <w:color w:val="5B9BD5" w:themeColor="accent1"/>
              </w:rPr>
              <w:t>1 mark</w:t>
            </w:r>
          </w:p>
        </w:tc>
      </w:tr>
      <w:tr w:rsidR="00EA3C5E" w:rsidRPr="00EA3C5E" w14:paraId="513EE71C" w14:textId="77777777" w:rsidTr="00A52421">
        <w:trPr>
          <w:trHeight w:val="567"/>
        </w:trPr>
        <w:tc>
          <w:tcPr>
            <w:tcW w:w="7513" w:type="dxa"/>
            <w:vAlign w:val="center"/>
          </w:tcPr>
          <w:p w14:paraId="5051D67E" w14:textId="77777777" w:rsidR="00EA3C5E" w:rsidRPr="00EA3C5E" w:rsidRDefault="00EA3C5E" w:rsidP="00A52421">
            <w:pPr>
              <w:pStyle w:val="TAPPara"/>
              <w:rPr>
                <w:color w:val="5B9BD5" w:themeColor="accent1"/>
                <w:sz w:val="22"/>
                <w:szCs w:val="22"/>
              </w:rPr>
            </w:pPr>
            <w:r>
              <w:rPr>
                <w:color w:val="5B9BD5" w:themeColor="accent1"/>
                <w:sz w:val="22"/>
                <w:szCs w:val="22"/>
              </w:rPr>
              <w:t>In the opposite direction to the motion of the water.</w:t>
            </w:r>
          </w:p>
        </w:tc>
        <w:tc>
          <w:tcPr>
            <w:tcW w:w="2120" w:type="dxa"/>
            <w:vAlign w:val="center"/>
          </w:tcPr>
          <w:p w14:paraId="6E9E7D6E" w14:textId="77777777" w:rsidR="00EA3C5E" w:rsidRPr="00EA3C5E" w:rsidRDefault="00EA3C5E" w:rsidP="00A52421">
            <w:pPr>
              <w:pStyle w:val="TAPPara"/>
              <w:jc w:val="center"/>
              <w:rPr>
                <w:color w:val="5B9BD5" w:themeColor="accent1"/>
              </w:rPr>
            </w:pPr>
            <w:r w:rsidRPr="00EA3C5E">
              <w:rPr>
                <w:color w:val="5B9BD5" w:themeColor="accent1"/>
              </w:rPr>
              <w:t>1 mark</w:t>
            </w:r>
          </w:p>
        </w:tc>
      </w:tr>
    </w:tbl>
    <w:p w14:paraId="75350AA4" w14:textId="77777777" w:rsidR="00EA3C5E" w:rsidRPr="00DC5509" w:rsidRDefault="00EA3C5E" w:rsidP="00EA3C5E">
      <w:pPr>
        <w:pStyle w:val="TAPPara"/>
      </w:pPr>
    </w:p>
    <w:p w14:paraId="0EE61DE2" w14:textId="77777777" w:rsidR="00DD4A73" w:rsidRPr="00F70AB2" w:rsidRDefault="00DD4A73" w:rsidP="00DF430E">
      <w:pPr>
        <w:pStyle w:val="ListParagraph"/>
        <w:autoSpaceDE w:val="0"/>
        <w:autoSpaceDN w:val="0"/>
        <w:adjustRightInd w:val="0"/>
        <w:rPr>
          <w:bCs/>
        </w:rPr>
      </w:pPr>
    </w:p>
    <w:p w14:paraId="2D151496" w14:textId="77777777" w:rsidR="00DF430E" w:rsidRDefault="00DF430E">
      <w:pPr>
        <w:spacing w:after="160" w:line="259" w:lineRule="auto"/>
        <w:rPr>
          <w:b/>
          <w:bCs/>
        </w:rPr>
      </w:pPr>
      <w:r>
        <w:rPr>
          <w:b/>
          <w:bCs/>
        </w:rPr>
        <w:br w:type="page"/>
      </w:r>
    </w:p>
    <w:p w14:paraId="1CC37BC9" w14:textId="77777777" w:rsidR="00DD4A73" w:rsidRDefault="00DD4A73" w:rsidP="00DD4A73">
      <w:pPr>
        <w:tabs>
          <w:tab w:val="left" w:pos="8647"/>
          <w:tab w:val="right" w:pos="9356"/>
        </w:tabs>
        <w:spacing w:after="120"/>
        <w:rPr>
          <w:b/>
          <w:bCs/>
        </w:rPr>
      </w:pPr>
      <w:r>
        <w:rPr>
          <w:b/>
          <w:bCs/>
        </w:rPr>
        <w:lastRenderedPageBreak/>
        <w:t>Question 8</w:t>
      </w:r>
      <w:r w:rsidRPr="00551418">
        <w:rPr>
          <w:b/>
          <w:bCs/>
        </w:rPr>
        <w:tab/>
        <w:t>(5 marks)</w:t>
      </w:r>
    </w:p>
    <w:p w14:paraId="127097D4" w14:textId="77777777" w:rsidR="00DD4A73" w:rsidRDefault="00DD4A73" w:rsidP="00DD4A73">
      <w:pPr>
        <w:rPr>
          <w:rFonts w:cs="Arial"/>
        </w:rPr>
      </w:pPr>
      <w:r w:rsidRPr="00D53C40">
        <w:rPr>
          <w:rFonts w:cs="Arial"/>
        </w:rPr>
        <w:t>To test the properties of charged objects, some students obtain four very small glass spheres (A, B, C and D) and hang them from some cotton thread (which is neutrally charged).  See below.</w:t>
      </w:r>
    </w:p>
    <w:p w14:paraId="047D5046" w14:textId="77777777" w:rsidR="00710A21" w:rsidRPr="00D53C40" w:rsidRDefault="00710A21" w:rsidP="00DD4A73">
      <w:pPr>
        <w:rPr>
          <w:rFonts w:cs="Arial"/>
        </w:rPr>
      </w:pPr>
    </w:p>
    <w:p w14:paraId="567D4001" w14:textId="77777777" w:rsidR="00DD4A73" w:rsidRDefault="00DD4A73" w:rsidP="00DD4A73">
      <w:r>
        <w:rPr>
          <w:noProof/>
        </w:rPr>
        <mc:AlternateContent>
          <mc:Choice Requires="wps">
            <w:drawing>
              <wp:anchor distT="0" distB="0" distL="114300" distR="114300" simplePos="0" relativeHeight="251840512" behindDoc="0" locked="0" layoutInCell="1" allowOverlap="1" wp14:anchorId="125CAD90" wp14:editId="087B1B2C">
                <wp:simplePos x="0" y="0"/>
                <wp:positionH relativeFrom="column">
                  <wp:posOffset>4000500</wp:posOffset>
                </wp:positionH>
                <wp:positionV relativeFrom="paragraph">
                  <wp:posOffset>1931035</wp:posOffset>
                </wp:positionV>
                <wp:extent cx="914400" cy="228600"/>
                <wp:effectExtent l="0" t="0" r="3175" b="0"/>
                <wp:wrapNone/>
                <wp:docPr id="165" name="Text Box 165"/>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18F8FDB3" w14:textId="77777777" w:rsidR="00D95942" w:rsidRPr="00D53C40" w:rsidRDefault="00D95942" w:rsidP="00DD4A73">
                            <w:pPr>
                              <w:rPr>
                                <w:rFonts w:cs="Arial"/>
                              </w:rPr>
                            </w:pPr>
                            <w:r>
                              <w:rPr>
                                <w:rFonts w:cs="Arial"/>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5CAD90" id="Text Box 165" o:spid="_x0000_s1044" type="#_x0000_t202" style="position:absolute;margin-left:315pt;margin-top:152.05pt;width:1in;height:18pt;z-index:2518405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" fillcolor="white [3201]" stroked="f" strokeweight=".5pt">
                <v:textbox>
                  <w:txbxContent>
                    <w:p w14:paraId="18F8FDB3" w14:textId="77777777" w:rsidR="00D95942" w:rsidRPr="00D53C40" w:rsidRDefault="00D95942" w:rsidP="00DD4A73">
                      <w:pPr>
                        <w:rPr>
                          <w:rFonts w:cs="Arial"/>
                        </w:rPr>
                      </w:pPr>
                      <w:r>
                        <w:rPr>
                          <w:rFonts w:cs="Arial"/>
                        </w:rPr>
                        <w:t>D</w:t>
                      </w:r>
                    </w:p>
                  </w:txbxContent>
                </v:textbox>
              </v:shape>
            </w:pict>
          </mc:Fallback>
        </mc:AlternateContent>
      </w:r>
      <w:r>
        <w:rPr>
          <w:noProof/>
        </w:rPr>
        <mc:AlternateContent>
          <mc:Choice Requires="wps">
            <w:drawing>
              <wp:anchor distT="0" distB="0" distL="114300" distR="114300" simplePos="0" relativeHeight="251839488" behindDoc="0" locked="0" layoutInCell="1" allowOverlap="1" wp14:anchorId="75CE2C41" wp14:editId="0184A3D4">
                <wp:simplePos x="0" y="0"/>
                <wp:positionH relativeFrom="column">
                  <wp:posOffset>3200400</wp:posOffset>
                </wp:positionH>
                <wp:positionV relativeFrom="paragraph">
                  <wp:posOffset>1931035</wp:posOffset>
                </wp:positionV>
                <wp:extent cx="914400" cy="228600"/>
                <wp:effectExtent l="0" t="0" r="3175" b="0"/>
                <wp:wrapNone/>
                <wp:docPr id="166" name="Text Box 166"/>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38131933" w14:textId="77777777" w:rsidR="00D95942" w:rsidRPr="00D53C40" w:rsidRDefault="00D95942" w:rsidP="00DD4A73">
                            <w:pPr>
                              <w:rPr>
                                <w:rFonts w:cs="Arial"/>
                              </w:rPr>
                            </w:pPr>
                            <w:r>
                              <w:rPr>
                                <w:rFonts w:cs="Arial"/>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CE2C41" id="Text Box 166" o:spid="_x0000_s1045" type="#_x0000_t202" style="position:absolute;margin-left:252pt;margin-top:152.05pt;width:1in;height:18pt;z-index:2518394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" fillcolor="white [3201]" stroked="f" strokeweight=".5pt">
                <v:textbox>
                  <w:txbxContent>
                    <w:p w14:paraId="38131933" w14:textId="77777777" w:rsidR="00D95942" w:rsidRPr="00D53C40" w:rsidRDefault="00D95942" w:rsidP="00DD4A73">
                      <w:pPr>
                        <w:rPr>
                          <w:rFonts w:cs="Arial"/>
                        </w:rPr>
                      </w:pPr>
                      <w:r>
                        <w:rPr>
                          <w:rFonts w:cs="Arial"/>
                        </w:rPr>
                        <w:t>C</w:t>
                      </w:r>
                    </w:p>
                  </w:txbxContent>
                </v:textbox>
              </v:shape>
            </w:pict>
          </mc:Fallback>
        </mc:AlternateContent>
      </w:r>
      <w:r>
        <w:rPr>
          <w:noProof/>
        </w:rPr>
        <mc:AlternateContent>
          <mc:Choice Requires="wps">
            <w:drawing>
              <wp:anchor distT="0" distB="0" distL="114300" distR="114300" simplePos="0" relativeHeight="251838464" behindDoc="0" locked="0" layoutInCell="1" allowOverlap="1" wp14:anchorId="588DAE97" wp14:editId="4E6FC7FF">
                <wp:simplePos x="0" y="0"/>
                <wp:positionH relativeFrom="column">
                  <wp:posOffset>2400300</wp:posOffset>
                </wp:positionH>
                <wp:positionV relativeFrom="paragraph">
                  <wp:posOffset>1931035</wp:posOffset>
                </wp:positionV>
                <wp:extent cx="914400" cy="228600"/>
                <wp:effectExtent l="0" t="0" r="3175" b="0"/>
                <wp:wrapNone/>
                <wp:docPr id="167" name="Text Box 167"/>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32EAE375" w14:textId="77777777" w:rsidR="00D95942" w:rsidRPr="00D53C40" w:rsidRDefault="00D95942" w:rsidP="00DD4A73">
                            <w:pPr>
                              <w:rPr>
                                <w:rFonts w:cs="Arial"/>
                              </w:rPr>
                            </w:pPr>
                            <w:r>
                              <w:rPr>
                                <w:rFonts w:cs="Arial"/>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8DAE97" id="Text Box 167" o:spid="_x0000_s1046" type="#_x0000_t202" style="position:absolute;margin-left:189pt;margin-top:152.05pt;width:1in;height:18pt;z-index:2518384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" fillcolor="white [3201]" stroked="f" strokeweight=".5pt">
                <v:textbox>
                  <w:txbxContent>
                    <w:p w14:paraId="32EAE375" w14:textId="77777777" w:rsidR="00D95942" w:rsidRPr="00D53C40" w:rsidRDefault="00D95942" w:rsidP="00DD4A73">
                      <w:pPr>
                        <w:rPr>
                          <w:rFonts w:cs="Arial"/>
                        </w:rPr>
                      </w:pPr>
                      <w:r>
                        <w:rPr>
                          <w:rFonts w:cs="Arial"/>
                        </w:rPr>
                        <w:t>B</w:t>
                      </w:r>
                    </w:p>
                  </w:txbxContent>
                </v:textbox>
              </v:shape>
            </w:pict>
          </mc:Fallback>
        </mc:AlternateContent>
      </w:r>
      <w:r>
        <w:rPr>
          <w:noProof/>
        </w:rPr>
        <mc:AlternateContent>
          <mc:Choice Requires="wps">
            <w:drawing>
              <wp:anchor distT="0" distB="0" distL="114300" distR="114300" simplePos="0" relativeHeight="251837440" behindDoc="0" locked="0" layoutInCell="1" allowOverlap="1" wp14:anchorId="31587195" wp14:editId="290A22D8">
                <wp:simplePos x="0" y="0"/>
                <wp:positionH relativeFrom="column">
                  <wp:posOffset>1600200</wp:posOffset>
                </wp:positionH>
                <wp:positionV relativeFrom="paragraph">
                  <wp:posOffset>1931035</wp:posOffset>
                </wp:positionV>
                <wp:extent cx="914400" cy="228600"/>
                <wp:effectExtent l="0" t="0" r="3175" b="0"/>
                <wp:wrapNone/>
                <wp:docPr id="168" name="Text Box 168"/>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6B0F049F" w14:textId="77777777" w:rsidR="00D95942" w:rsidRPr="00D53C40" w:rsidRDefault="00D95942" w:rsidP="00DD4A73">
                            <w:pPr>
                              <w:rPr>
                                <w:rFonts w:cs="Arial"/>
                              </w:rPr>
                            </w:pPr>
                            <w:r w:rsidRPr="00D53C40">
                              <w:rPr>
                                <w:rFonts w:cs="Arial"/>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587195" id="Text Box 168" o:spid="_x0000_s1047" type="#_x0000_t202" style="position:absolute;margin-left:126pt;margin-top:152.05pt;width:1in;height:18pt;z-index:2518374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" fillcolor="white [3201]" stroked="f" strokeweight=".5pt">
                <v:textbox>
                  <w:txbxContent>
                    <w:p w14:paraId="6B0F049F" w14:textId="77777777" w:rsidR="00D95942" w:rsidRPr="00D53C40" w:rsidRDefault="00D95942" w:rsidP="00DD4A73">
                      <w:pPr>
                        <w:rPr>
                          <w:rFonts w:cs="Arial"/>
                        </w:rPr>
                      </w:pPr>
                      <w:r w:rsidRPr="00D53C40">
                        <w:rPr>
                          <w:rFonts w:cs="Arial"/>
                        </w:rPr>
                        <w:t>A</w:t>
                      </w:r>
                    </w:p>
                  </w:txbxContent>
                </v:textbox>
              </v:shape>
            </w:pict>
          </mc:Fallback>
        </mc:AlternateContent>
      </w:r>
      <w:r>
        <w:rPr>
          <w:noProof/>
        </w:rPr>
        <mc:AlternateContent>
          <mc:Choice Requires="wps">
            <w:drawing>
              <wp:anchor distT="0" distB="0" distL="114300" distR="114300" simplePos="0" relativeHeight="251836416" behindDoc="0" locked="0" layoutInCell="1" allowOverlap="1" wp14:anchorId="04E7776A" wp14:editId="3EDCC0CD">
                <wp:simplePos x="0" y="0"/>
                <wp:positionH relativeFrom="column">
                  <wp:posOffset>3886200</wp:posOffset>
                </wp:positionH>
                <wp:positionV relativeFrom="paragraph">
                  <wp:posOffset>1378585</wp:posOffset>
                </wp:positionV>
                <wp:extent cx="457200" cy="438150"/>
                <wp:effectExtent l="0" t="0" r="19050" b="19050"/>
                <wp:wrapNone/>
                <wp:docPr id="169" name="Oval 169"/>
                <wp:cNvGraphicFramePr/>
                <a:graphic xmlns:a="http://schemas.openxmlformats.org/drawingml/2006/main">
                  <a:graphicData uri="http://schemas.microsoft.com/office/word/2010/wordprocessingShape">
                    <wps:wsp>
                      <wps:cNvSpPr/>
                      <wps:spPr>
                        <a:xfrm>
                          <a:off x="0" y="0"/>
                          <a:ext cx="457200" cy="438150"/>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C44D67" id="Oval 169" o:spid="_x0000_s1026" style="position:absolute;margin-left:306pt;margin-top:108.55pt;width:36pt;height:34.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" fillcolor="#e7e6e6 [3214]" strokecolor="black [3213]" strokeweight="1pt">
                <v:stroke joinstyle="miter"/>
              </v:oval>
            </w:pict>
          </mc:Fallback>
        </mc:AlternateContent>
      </w:r>
      <w:r>
        <w:rPr>
          <w:noProof/>
        </w:rPr>
        <mc:AlternateContent>
          <mc:Choice Requires="wps">
            <w:drawing>
              <wp:anchor distT="0" distB="0" distL="114300" distR="114300" simplePos="0" relativeHeight="251835392" behindDoc="0" locked="0" layoutInCell="1" allowOverlap="1" wp14:anchorId="35DD4127" wp14:editId="0419565B">
                <wp:simplePos x="0" y="0"/>
                <wp:positionH relativeFrom="column">
                  <wp:posOffset>4114800</wp:posOffset>
                </wp:positionH>
                <wp:positionV relativeFrom="paragraph">
                  <wp:posOffset>102235</wp:posOffset>
                </wp:positionV>
                <wp:extent cx="0" cy="1257300"/>
                <wp:effectExtent l="0" t="0" r="19050" b="19050"/>
                <wp:wrapNone/>
                <wp:docPr id="170" name="Straight Connector 170"/>
                <wp:cNvGraphicFramePr/>
                <a:graphic xmlns:a="http://schemas.openxmlformats.org/drawingml/2006/main">
                  <a:graphicData uri="http://schemas.microsoft.com/office/word/2010/wordprocessingShape">
                    <wps:wsp>
                      <wps:cNvCnPr/>
                      <wps:spPr>
                        <a:xfrm>
                          <a:off x="0" y="0"/>
                          <a:ext cx="0" cy="12573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79377C" id="Straight Connector 170" o:spid="_x0000_s1026" style="position:absolute;z-index:251835392;visibility:visible;mso-wrap-style:square;mso-wrap-distance-left:9pt;mso-wrap-distance-top:0;mso-wrap-distance-right:9pt;mso-wrap-distance-bottom:0;mso-position-horizontal:absolute;mso-position-horizontal-relative:text;mso-position-vertical:absolute;mso-position-vertical-relative:text" from="324pt,8.05pt" to="324pt,10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" strokecolor="black [3213]" strokeweight="1.5pt">
                <v:stroke joinstyle="miter"/>
              </v:line>
            </w:pict>
          </mc:Fallback>
        </mc:AlternateContent>
      </w:r>
      <w:r>
        <w:rPr>
          <w:noProof/>
        </w:rPr>
        <mc:AlternateContent>
          <mc:Choice Requires="wps">
            <w:drawing>
              <wp:anchor distT="0" distB="0" distL="114300" distR="114300" simplePos="0" relativeHeight="251833344" behindDoc="0" locked="0" layoutInCell="1" allowOverlap="1" wp14:anchorId="5B1284B9" wp14:editId="707A98BA">
                <wp:simplePos x="0" y="0"/>
                <wp:positionH relativeFrom="column">
                  <wp:posOffset>3314700</wp:posOffset>
                </wp:positionH>
                <wp:positionV relativeFrom="paragraph">
                  <wp:posOffset>102235</wp:posOffset>
                </wp:positionV>
                <wp:extent cx="0" cy="1257300"/>
                <wp:effectExtent l="0" t="0" r="19050" b="19050"/>
                <wp:wrapNone/>
                <wp:docPr id="171" name="Straight Connector 171"/>
                <wp:cNvGraphicFramePr/>
                <a:graphic xmlns:a="http://schemas.openxmlformats.org/drawingml/2006/main">
                  <a:graphicData uri="http://schemas.microsoft.com/office/word/2010/wordprocessingShape">
                    <wps:wsp>
                      <wps:cNvCnPr/>
                      <wps:spPr>
                        <a:xfrm>
                          <a:off x="0" y="0"/>
                          <a:ext cx="0" cy="12573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A8F818" id="Straight Connector 171" o:spid="_x0000_s1026" style="position:absolute;z-index:251833344;visibility:visible;mso-wrap-style:square;mso-wrap-distance-left:9pt;mso-wrap-distance-top:0;mso-wrap-distance-right:9pt;mso-wrap-distance-bottom:0;mso-position-horizontal:absolute;mso-position-horizontal-relative:text;mso-position-vertical:absolute;mso-position-vertical-relative:text" from="261pt,8.05pt" to="261pt,10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" strokecolor="black [3213]" strokeweight="1.5pt">
                <v:stroke joinstyle="miter"/>
              </v:line>
            </w:pict>
          </mc:Fallback>
        </mc:AlternateContent>
      </w:r>
      <w:r>
        <w:rPr>
          <w:noProof/>
        </w:rPr>
        <mc:AlternateContent>
          <mc:Choice Requires="wps">
            <w:drawing>
              <wp:anchor distT="0" distB="0" distL="114300" distR="114300" simplePos="0" relativeHeight="251834368" behindDoc="0" locked="0" layoutInCell="1" allowOverlap="1" wp14:anchorId="2A420A83" wp14:editId="429A0FA4">
                <wp:simplePos x="0" y="0"/>
                <wp:positionH relativeFrom="column">
                  <wp:posOffset>3086100</wp:posOffset>
                </wp:positionH>
                <wp:positionV relativeFrom="paragraph">
                  <wp:posOffset>1378585</wp:posOffset>
                </wp:positionV>
                <wp:extent cx="457200" cy="438150"/>
                <wp:effectExtent l="0" t="0" r="19050" b="19050"/>
                <wp:wrapNone/>
                <wp:docPr id="172" name="Oval 172"/>
                <wp:cNvGraphicFramePr/>
                <a:graphic xmlns:a="http://schemas.openxmlformats.org/drawingml/2006/main">
                  <a:graphicData uri="http://schemas.microsoft.com/office/word/2010/wordprocessingShape">
                    <wps:wsp>
                      <wps:cNvSpPr/>
                      <wps:spPr>
                        <a:xfrm>
                          <a:off x="0" y="0"/>
                          <a:ext cx="457200" cy="438150"/>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0B4645" id="Oval 172" o:spid="_x0000_s1026" style="position:absolute;margin-left:243pt;margin-top:108.55pt;width:36pt;height:34.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" fillcolor="#e7e6e6 [3214]" strokecolor="black [3213]" strokeweight="1pt">
                <v:stroke joinstyle="miter"/>
              </v:oval>
            </w:pict>
          </mc:Fallback>
        </mc:AlternateContent>
      </w:r>
      <w:r>
        <w:rPr>
          <w:noProof/>
        </w:rPr>
        <mc:AlternateContent>
          <mc:Choice Requires="wps">
            <w:drawing>
              <wp:anchor distT="0" distB="0" distL="114300" distR="114300" simplePos="0" relativeHeight="251831296" behindDoc="0" locked="0" layoutInCell="1" allowOverlap="1" wp14:anchorId="2B56EE6E" wp14:editId="4105C25C">
                <wp:simplePos x="0" y="0"/>
                <wp:positionH relativeFrom="column">
                  <wp:posOffset>2514600</wp:posOffset>
                </wp:positionH>
                <wp:positionV relativeFrom="paragraph">
                  <wp:posOffset>102235</wp:posOffset>
                </wp:positionV>
                <wp:extent cx="0" cy="1257300"/>
                <wp:effectExtent l="0" t="0" r="19050" b="19050"/>
                <wp:wrapNone/>
                <wp:docPr id="173" name="Straight Connector 173"/>
                <wp:cNvGraphicFramePr/>
                <a:graphic xmlns:a="http://schemas.openxmlformats.org/drawingml/2006/main">
                  <a:graphicData uri="http://schemas.microsoft.com/office/word/2010/wordprocessingShape">
                    <wps:wsp>
                      <wps:cNvCnPr/>
                      <wps:spPr>
                        <a:xfrm>
                          <a:off x="0" y="0"/>
                          <a:ext cx="0" cy="12573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3DCE8B" id="Straight Connector 173" o:spid="_x0000_s1026" style="position:absolute;z-index:251831296;visibility:visible;mso-wrap-style:square;mso-wrap-distance-left:9pt;mso-wrap-distance-top:0;mso-wrap-distance-right:9pt;mso-wrap-distance-bottom:0;mso-position-horizontal:absolute;mso-position-horizontal-relative:text;mso-position-vertical:absolute;mso-position-vertical-relative:text" from="198pt,8.05pt" to="198pt,10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" strokecolor="black [3213]" strokeweight="1.5pt">
                <v:stroke joinstyle="miter"/>
              </v:line>
            </w:pict>
          </mc:Fallback>
        </mc:AlternateContent>
      </w:r>
      <w:r>
        <w:rPr>
          <w:noProof/>
        </w:rPr>
        <mc:AlternateContent>
          <mc:Choice Requires="wps">
            <w:drawing>
              <wp:anchor distT="0" distB="0" distL="114300" distR="114300" simplePos="0" relativeHeight="251832320" behindDoc="0" locked="0" layoutInCell="1" allowOverlap="1" wp14:anchorId="14FE1971" wp14:editId="7322CB9B">
                <wp:simplePos x="0" y="0"/>
                <wp:positionH relativeFrom="column">
                  <wp:posOffset>2286000</wp:posOffset>
                </wp:positionH>
                <wp:positionV relativeFrom="paragraph">
                  <wp:posOffset>1378585</wp:posOffset>
                </wp:positionV>
                <wp:extent cx="457200" cy="438150"/>
                <wp:effectExtent l="0" t="0" r="19050" b="19050"/>
                <wp:wrapNone/>
                <wp:docPr id="174" name="Oval 174"/>
                <wp:cNvGraphicFramePr/>
                <a:graphic xmlns:a="http://schemas.openxmlformats.org/drawingml/2006/main">
                  <a:graphicData uri="http://schemas.microsoft.com/office/word/2010/wordprocessingShape">
                    <wps:wsp>
                      <wps:cNvSpPr/>
                      <wps:spPr>
                        <a:xfrm>
                          <a:off x="0" y="0"/>
                          <a:ext cx="457200" cy="438150"/>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17FAAE" id="Oval 174" o:spid="_x0000_s1026" style="position:absolute;margin-left:180pt;margin-top:108.55pt;width:36pt;height:34.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" fillcolor="#e7e6e6 [3214]" strokecolor="black [3213]" strokeweight="1pt">
                <v:stroke joinstyle="miter"/>
              </v:oval>
            </w:pict>
          </mc:Fallback>
        </mc:AlternateContent>
      </w:r>
      <w:r>
        <w:rPr>
          <w:noProof/>
        </w:rPr>
        <mc:AlternateContent>
          <mc:Choice Requires="wps">
            <w:drawing>
              <wp:anchor distT="0" distB="0" distL="114300" distR="114300" simplePos="0" relativeHeight="251830272" behindDoc="0" locked="0" layoutInCell="1" allowOverlap="1" wp14:anchorId="18E9E50F" wp14:editId="60052BB7">
                <wp:simplePos x="0" y="0"/>
                <wp:positionH relativeFrom="column">
                  <wp:posOffset>1485900</wp:posOffset>
                </wp:positionH>
                <wp:positionV relativeFrom="paragraph">
                  <wp:posOffset>1378585</wp:posOffset>
                </wp:positionV>
                <wp:extent cx="457200" cy="438150"/>
                <wp:effectExtent l="0" t="0" r="19050" b="19050"/>
                <wp:wrapNone/>
                <wp:docPr id="175" name="Oval 175"/>
                <wp:cNvGraphicFramePr/>
                <a:graphic xmlns:a="http://schemas.openxmlformats.org/drawingml/2006/main">
                  <a:graphicData uri="http://schemas.microsoft.com/office/word/2010/wordprocessingShape">
                    <wps:wsp>
                      <wps:cNvSpPr/>
                      <wps:spPr>
                        <a:xfrm>
                          <a:off x="0" y="0"/>
                          <a:ext cx="457200" cy="438150"/>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927713" id="Oval 175" o:spid="_x0000_s1026" style="position:absolute;margin-left:117pt;margin-top:108.55pt;width:36pt;height:34.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" fillcolor="#e7e6e6 [3214]" strokecolor="black [3213]" strokeweight="1pt">
                <v:stroke joinstyle="miter"/>
              </v:oval>
            </w:pict>
          </mc:Fallback>
        </mc:AlternateContent>
      </w:r>
      <w:r>
        <w:rPr>
          <w:noProof/>
        </w:rPr>
        <mc:AlternateContent>
          <mc:Choice Requires="wps">
            <w:drawing>
              <wp:anchor distT="0" distB="0" distL="114300" distR="114300" simplePos="0" relativeHeight="251829248" behindDoc="0" locked="0" layoutInCell="1" allowOverlap="1" wp14:anchorId="416AFF52" wp14:editId="40D1BF96">
                <wp:simplePos x="0" y="0"/>
                <wp:positionH relativeFrom="column">
                  <wp:posOffset>1714500</wp:posOffset>
                </wp:positionH>
                <wp:positionV relativeFrom="paragraph">
                  <wp:posOffset>102235</wp:posOffset>
                </wp:positionV>
                <wp:extent cx="0" cy="1257300"/>
                <wp:effectExtent l="0" t="0" r="19050" b="19050"/>
                <wp:wrapNone/>
                <wp:docPr id="176" name="Straight Connector 176"/>
                <wp:cNvGraphicFramePr/>
                <a:graphic xmlns:a="http://schemas.openxmlformats.org/drawingml/2006/main">
                  <a:graphicData uri="http://schemas.microsoft.com/office/word/2010/wordprocessingShape">
                    <wps:wsp>
                      <wps:cNvCnPr/>
                      <wps:spPr>
                        <a:xfrm>
                          <a:off x="0" y="0"/>
                          <a:ext cx="0" cy="12573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EF103E" id="Straight Connector 176" o:spid="_x0000_s1026" style="position:absolute;z-index:251829248;visibility:visible;mso-wrap-style:square;mso-wrap-distance-left:9pt;mso-wrap-distance-top:0;mso-wrap-distance-right:9pt;mso-wrap-distance-bottom:0;mso-position-horizontal:absolute;mso-position-horizontal-relative:text;mso-position-vertical:absolute;mso-position-vertical-relative:text" from="135pt,8.05pt" to="135pt,10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" strokecolor="black [3213]" strokeweight="1.5pt">
                <v:stroke joinstyle="miter"/>
              </v:line>
            </w:pict>
          </mc:Fallback>
        </mc:AlternateContent>
      </w:r>
    </w:p>
    <w:p w14:paraId="3A3139CE" w14:textId="77777777" w:rsidR="00DD4A73" w:rsidRPr="00D53C40" w:rsidRDefault="00DD4A73" w:rsidP="00DD4A73"/>
    <w:p w14:paraId="0D835900" w14:textId="77777777" w:rsidR="00DD4A73" w:rsidRPr="00D53C40" w:rsidRDefault="00DD4A73" w:rsidP="00DD4A73"/>
    <w:p w14:paraId="02F9FB38" w14:textId="77777777" w:rsidR="00DD4A73" w:rsidRPr="00D53C40" w:rsidRDefault="00DD4A73" w:rsidP="00DD4A73"/>
    <w:p w14:paraId="4B2738E2" w14:textId="77777777" w:rsidR="00DD4A73" w:rsidRPr="00D53C40" w:rsidRDefault="00DD4A73" w:rsidP="00DD4A73"/>
    <w:p w14:paraId="3ABE1005" w14:textId="77777777" w:rsidR="00DD4A73" w:rsidRPr="00D53C40" w:rsidRDefault="00DD4A73" w:rsidP="00DD4A73"/>
    <w:p w14:paraId="28795919" w14:textId="77777777" w:rsidR="00DD4A73" w:rsidRPr="00D53C40" w:rsidRDefault="00DD4A73" w:rsidP="00DD4A73"/>
    <w:p w14:paraId="525BE049" w14:textId="77777777" w:rsidR="00DD4A73" w:rsidRDefault="00DD4A73" w:rsidP="00DD4A73"/>
    <w:p w14:paraId="29B81FF2" w14:textId="77777777" w:rsidR="00710A21" w:rsidRDefault="00710A21" w:rsidP="00DD4A73">
      <w:pPr>
        <w:rPr>
          <w:rFonts w:cs="Arial"/>
        </w:rPr>
      </w:pPr>
    </w:p>
    <w:p w14:paraId="17AE4F13" w14:textId="77777777" w:rsidR="00710A21" w:rsidRDefault="00710A21" w:rsidP="00DD4A73">
      <w:pPr>
        <w:rPr>
          <w:rFonts w:cs="Arial"/>
        </w:rPr>
      </w:pPr>
    </w:p>
    <w:p w14:paraId="151C3C4F" w14:textId="77777777" w:rsidR="00710A21" w:rsidRDefault="00710A21" w:rsidP="00DD4A73">
      <w:pPr>
        <w:rPr>
          <w:rFonts w:cs="Arial"/>
        </w:rPr>
      </w:pPr>
    </w:p>
    <w:p w14:paraId="77426336" w14:textId="77777777" w:rsidR="00710A21" w:rsidRDefault="00710A21" w:rsidP="00DD4A73">
      <w:pPr>
        <w:rPr>
          <w:rFonts w:cs="Arial"/>
        </w:rPr>
      </w:pPr>
    </w:p>
    <w:p w14:paraId="48E4F784" w14:textId="77777777" w:rsidR="00710A21" w:rsidRDefault="00710A21" w:rsidP="00DD4A73">
      <w:pPr>
        <w:rPr>
          <w:rFonts w:cs="Arial"/>
        </w:rPr>
      </w:pPr>
    </w:p>
    <w:p w14:paraId="12F8682F" w14:textId="77777777" w:rsidR="00710A21" w:rsidRDefault="00710A21" w:rsidP="00DD4A73">
      <w:pPr>
        <w:rPr>
          <w:rFonts w:cs="Arial"/>
        </w:rPr>
      </w:pPr>
    </w:p>
    <w:p w14:paraId="5EC195C2" w14:textId="77777777" w:rsidR="00710A21" w:rsidRDefault="00DD4A73" w:rsidP="00DD4A73">
      <w:pPr>
        <w:rPr>
          <w:rFonts w:cs="Arial"/>
        </w:rPr>
      </w:pPr>
      <w:r w:rsidRPr="00F94572">
        <w:rPr>
          <w:rFonts w:cs="Arial"/>
        </w:rPr>
        <w:t>To begin the experiment, one students rubs sphere A with silk. At the end of this process, the students know that the silk ends up with excess electrons on it.</w:t>
      </w:r>
    </w:p>
    <w:p w14:paraId="439B26A4" w14:textId="77777777" w:rsidR="00DD4A73" w:rsidRPr="00F94572" w:rsidRDefault="00DD4A73" w:rsidP="00DD4A73">
      <w:pPr>
        <w:rPr>
          <w:rFonts w:cs="Arial"/>
        </w:rPr>
      </w:pPr>
      <w:r w:rsidRPr="00F94572">
        <w:rPr>
          <w:rFonts w:cs="Arial"/>
        </w:rPr>
        <w:t xml:space="preserve"> </w:t>
      </w:r>
    </w:p>
    <w:p w14:paraId="32264263" w14:textId="77777777" w:rsidR="00DD4A73" w:rsidRPr="00037195" w:rsidRDefault="00DD4A73" w:rsidP="00DD4A73">
      <w:pPr>
        <w:pStyle w:val="ListParagraph"/>
        <w:numPr>
          <w:ilvl w:val="0"/>
          <w:numId w:val="28"/>
        </w:numPr>
        <w:spacing w:after="160" w:line="259" w:lineRule="auto"/>
        <w:ind w:hanging="720"/>
        <w:contextualSpacing/>
      </w:pPr>
      <w:r w:rsidRPr="00037195">
        <w:t>Given this information, what charge must sphere A possess? Explain briefly.</w:t>
      </w:r>
    </w:p>
    <w:p w14:paraId="00CD9D85" w14:textId="77777777" w:rsidR="00DD4A73" w:rsidRDefault="00DD4A73" w:rsidP="00DD4A73">
      <w:pPr>
        <w:pStyle w:val="ListParagraph"/>
        <w:jc w:val="right"/>
      </w:pPr>
      <w:r w:rsidRPr="00F94572">
        <w:t>(</w:t>
      </w:r>
      <w:r>
        <w:t>2</w:t>
      </w:r>
      <w:r w:rsidRPr="00F94572">
        <w:t>)</w:t>
      </w:r>
    </w:p>
    <w:p w14:paraId="6B20AAB7" w14:textId="77777777" w:rsidR="00DD4A73" w:rsidRDefault="00DD4A73" w:rsidP="00DD4A73">
      <w:pPr>
        <w:pStyle w:val="ListParagraph"/>
        <w:jc w:val="right"/>
      </w:pPr>
    </w:p>
    <w:tbl>
      <w:tblPr>
        <w:tblStyle w:val="TableGrid"/>
        <w:tblW w:w="9021" w:type="dxa"/>
        <w:tblInd w:w="-5" w:type="dxa"/>
        <w:tblLook w:val="04A0" w:firstRow="1" w:lastRow="0" w:firstColumn="1" w:lastColumn="0" w:noHBand="0" w:noVBand="1"/>
      </w:tblPr>
      <w:tblGrid>
        <w:gridCol w:w="7371"/>
        <w:gridCol w:w="1650"/>
      </w:tblGrid>
      <w:tr w:rsidR="00DD4A73" w:rsidRPr="00710A21" w14:paraId="3B016551" w14:textId="77777777" w:rsidTr="00DD4A73">
        <w:trPr>
          <w:trHeight w:val="567"/>
        </w:trPr>
        <w:tc>
          <w:tcPr>
            <w:tcW w:w="7371" w:type="dxa"/>
            <w:vAlign w:val="center"/>
          </w:tcPr>
          <w:p w14:paraId="5F421F8C" w14:textId="77777777" w:rsidR="00DD4A73" w:rsidRPr="00710A21" w:rsidRDefault="00DD4A73" w:rsidP="00710A21">
            <w:pPr>
              <w:pStyle w:val="ListParagraph"/>
              <w:ind w:left="0" w:firstLine="0"/>
              <w:rPr>
                <w:color w:val="5B9BD5" w:themeColor="accent1"/>
                <w:sz w:val="22"/>
              </w:rPr>
            </w:pPr>
            <w:r w:rsidRPr="00710A21">
              <w:rPr>
                <w:color w:val="5B9BD5" w:themeColor="accent1"/>
                <w:sz w:val="22"/>
              </w:rPr>
              <w:t>Sphere is positively charged.</w:t>
            </w:r>
          </w:p>
        </w:tc>
        <w:tc>
          <w:tcPr>
            <w:tcW w:w="1650" w:type="dxa"/>
            <w:vAlign w:val="center"/>
          </w:tcPr>
          <w:p w14:paraId="06C126FD" w14:textId="77777777" w:rsidR="00DD4A73" w:rsidRPr="00710A21" w:rsidRDefault="00DD4A73" w:rsidP="00710A21">
            <w:pPr>
              <w:pStyle w:val="ListParagraph"/>
              <w:ind w:left="0" w:firstLine="0"/>
              <w:jc w:val="center"/>
              <w:rPr>
                <w:color w:val="5B9BD5" w:themeColor="accent1"/>
                <w:sz w:val="22"/>
              </w:rPr>
            </w:pPr>
            <w:r w:rsidRPr="00710A21">
              <w:rPr>
                <w:color w:val="5B9BD5" w:themeColor="accent1"/>
                <w:sz w:val="22"/>
              </w:rPr>
              <w:t>1 mark</w:t>
            </w:r>
          </w:p>
        </w:tc>
      </w:tr>
      <w:tr w:rsidR="00710A21" w:rsidRPr="00710A21" w14:paraId="348D4C1C" w14:textId="77777777" w:rsidTr="00DD4A73">
        <w:trPr>
          <w:trHeight w:val="567"/>
        </w:trPr>
        <w:tc>
          <w:tcPr>
            <w:tcW w:w="7371" w:type="dxa"/>
            <w:vAlign w:val="center"/>
          </w:tcPr>
          <w:p w14:paraId="3F98B11D" w14:textId="77777777" w:rsidR="00DD4A73" w:rsidRPr="00710A21" w:rsidRDefault="00DD4A73" w:rsidP="00710A21">
            <w:pPr>
              <w:pStyle w:val="ListParagraph"/>
              <w:ind w:left="0" w:firstLine="0"/>
              <w:rPr>
                <w:color w:val="5B9BD5" w:themeColor="accent1"/>
                <w:sz w:val="22"/>
              </w:rPr>
            </w:pPr>
            <w:r w:rsidRPr="00710A21">
              <w:rPr>
                <w:color w:val="5B9BD5" w:themeColor="accent1"/>
                <w:sz w:val="22"/>
              </w:rPr>
              <w:t>Friction has caused electrons to be rubbed off the glass onto the silk.</w:t>
            </w:r>
          </w:p>
        </w:tc>
        <w:tc>
          <w:tcPr>
            <w:tcW w:w="1650" w:type="dxa"/>
            <w:vAlign w:val="center"/>
          </w:tcPr>
          <w:p w14:paraId="5FCF7375" w14:textId="77777777" w:rsidR="00DD4A73" w:rsidRPr="00710A21" w:rsidRDefault="00DD4A73" w:rsidP="00710A21">
            <w:pPr>
              <w:pStyle w:val="ListParagraph"/>
              <w:ind w:left="0" w:firstLine="0"/>
              <w:jc w:val="center"/>
              <w:rPr>
                <w:color w:val="5B9BD5" w:themeColor="accent1"/>
                <w:sz w:val="22"/>
              </w:rPr>
            </w:pPr>
            <w:r w:rsidRPr="00710A21">
              <w:rPr>
                <w:color w:val="5B9BD5" w:themeColor="accent1"/>
                <w:sz w:val="22"/>
              </w:rPr>
              <w:t>1 mark</w:t>
            </w:r>
          </w:p>
        </w:tc>
      </w:tr>
    </w:tbl>
    <w:p w14:paraId="2BADAAA3" w14:textId="77777777" w:rsidR="00DD4A73" w:rsidRPr="00F94572" w:rsidRDefault="00DD4A73" w:rsidP="00DD4A73">
      <w:pPr>
        <w:pStyle w:val="ListParagraph"/>
      </w:pPr>
    </w:p>
    <w:p w14:paraId="4077E83C" w14:textId="77777777" w:rsidR="00DD4A73" w:rsidRDefault="00DD4A73" w:rsidP="00DD4A73">
      <w:pPr>
        <w:rPr>
          <w:rFonts w:cs="Arial"/>
        </w:rPr>
      </w:pPr>
      <w:r w:rsidRPr="00F94572">
        <w:rPr>
          <w:rFonts w:cs="Arial"/>
        </w:rPr>
        <w:t xml:space="preserve">The other glass spheres are the given an electric charge by being rubbed with different materials (including silk). In this way, some of the spheres will be positively charged; some will be negatively charged. </w:t>
      </w:r>
    </w:p>
    <w:p w14:paraId="53152867" w14:textId="77777777" w:rsidR="00710A21" w:rsidRPr="00F94572" w:rsidRDefault="00710A21" w:rsidP="00DD4A73">
      <w:pPr>
        <w:rPr>
          <w:rFonts w:cs="Arial"/>
        </w:rPr>
      </w:pPr>
    </w:p>
    <w:p w14:paraId="6DBBD2C1" w14:textId="77777777" w:rsidR="00DD4A73" w:rsidRDefault="00DD4A73" w:rsidP="00DD4A73">
      <w:pPr>
        <w:rPr>
          <w:rFonts w:cs="Arial"/>
        </w:rPr>
      </w:pPr>
      <w:r w:rsidRPr="00F94572">
        <w:rPr>
          <w:rFonts w:cs="Arial"/>
        </w:rPr>
        <w:t>After this rubbing process, the students note the following:</w:t>
      </w:r>
    </w:p>
    <w:p w14:paraId="59912010" w14:textId="77777777" w:rsidR="00710A21" w:rsidRPr="00F94572" w:rsidRDefault="00710A21" w:rsidP="00DD4A73">
      <w:pPr>
        <w:rPr>
          <w:rFonts w:cs="Arial"/>
        </w:rPr>
      </w:pPr>
    </w:p>
    <w:p w14:paraId="2F87D9A9" w14:textId="77777777" w:rsidR="00DD4A73" w:rsidRPr="00F94572" w:rsidRDefault="00DD4A73" w:rsidP="00DD4A73">
      <w:pPr>
        <w:rPr>
          <w:rFonts w:cs="Arial"/>
        </w:rPr>
      </w:pPr>
      <w:r w:rsidRPr="00F94572">
        <w:rPr>
          <w:rFonts w:cs="Arial"/>
        </w:rPr>
        <w:t xml:space="preserve">Sphere B is </w:t>
      </w:r>
      <w:r w:rsidRPr="00F94572">
        <w:rPr>
          <w:rFonts w:cs="Arial"/>
          <w:b/>
        </w:rPr>
        <w:t>repelled</w:t>
      </w:r>
      <w:r w:rsidRPr="00F94572">
        <w:rPr>
          <w:rFonts w:cs="Arial"/>
        </w:rPr>
        <w:t xml:space="preserve"> by sphere A.</w:t>
      </w:r>
    </w:p>
    <w:p w14:paraId="09B5E5B1" w14:textId="77777777" w:rsidR="00DD4A73" w:rsidRPr="00F94572" w:rsidRDefault="00DD4A73" w:rsidP="00DD4A73">
      <w:pPr>
        <w:rPr>
          <w:rFonts w:cs="Arial"/>
        </w:rPr>
      </w:pPr>
      <w:r w:rsidRPr="00F94572">
        <w:rPr>
          <w:rFonts w:cs="Arial"/>
        </w:rPr>
        <w:t xml:space="preserve">Sphere C is </w:t>
      </w:r>
      <w:r w:rsidRPr="00F94572">
        <w:rPr>
          <w:rFonts w:cs="Arial"/>
          <w:b/>
        </w:rPr>
        <w:t>attracted</w:t>
      </w:r>
      <w:r w:rsidRPr="00F94572">
        <w:rPr>
          <w:rFonts w:cs="Arial"/>
        </w:rPr>
        <w:t xml:space="preserve"> to sphere B.</w:t>
      </w:r>
    </w:p>
    <w:p w14:paraId="22395ABE" w14:textId="77777777" w:rsidR="00DD4A73" w:rsidRDefault="00DD4A73" w:rsidP="00DD4A73">
      <w:pPr>
        <w:rPr>
          <w:rFonts w:cs="Arial"/>
        </w:rPr>
      </w:pPr>
      <w:r w:rsidRPr="00F94572">
        <w:rPr>
          <w:rFonts w:cs="Arial"/>
        </w:rPr>
        <w:t xml:space="preserve">Sphere D is </w:t>
      </w:r>
      <w:r w:rsidRPr="00F94572">
        <w:rPr>
          <w:rFonts w:cs="Arial"/>
          <w:b/>
        </w:rPr>
        <w:t>repelled</w:t>
      </w:r>
      <w:r w:rsidRPr="00F94572">
        <w:rPr>
          <w:rFonts w:cs="Arial"/>
        </w:rPr>
        <w:t xml:space="preserve"> by sphere C.</w:t>
      </w:r>
    </w:p>
    <w:p w14:paraId="0D5B01A5" w14:textId="77777777" w:rsidR="00710A21" w:rsidRPr="00F94572" w:rsidRDefault="00710A21" w:rsidP="00DD4A73">
      <w:pPr>
        <w:rPr>
          <w:rFonts w:cs="Arial"/>
        </w:rPr>
      </w:pPr>
    </w:p>
    <w:p w14:paraId="775AC984" w14:textId="77777777" w:rsidR="00DD4A73" w:rsidRPr="00F94572" w:rsidRDefault="00DD4A73" w:rsidP="00DD4A73">
      <w:pPr>
        <w:pStyle w:val="ListParagraph"/>
        <w:numPr>
          <w:ilvl w:val="0"/>
          <w:numId w:val="28"/>
        </w:numPr>
        <w:spacing w:after="160" w:line="259" w:lineRule="auto"/>
        <w:ind w:hanging="720"/>
        <w:contextualSpacing/>
      </w:pPr>
      <w:r w:rsidRPr="00F94572">
        <w:t>Which sphere</w:t>
      </w:r>
      <w:r>
        <w:t>(s)</w:t>
      </w:r>
      <w:r w:rsidRPr="00F94572">
        <w:t xml:space="preserve"> – B, C or D – was also rubbed with silk? Explain.</w:t>
      </w:r>
    </w:p>
    <w:p w14:paraId="70F1BE18" w14:textId="77777777" w:rsidR="00DD4A73" w:rsidRDefault="00DD4A73" w:rsidP="00DD4A73">
      <w:pPr>
        <w:pStyle w:val="ListParagraph"/>
        <w:jc w:val="right"/>
      </w:pPr>
      <w:r w:rsidRPr="00F94572">
        <w:t>(</w:t>
      </w:r>
      <w:r>
        <w:t>3</w:t>
      </w:r>
      <w:r w:rsidRPr="00F94572">
        <w:t>)</w:t>
      </w:r>
    </w:p>
    <w:p w14:paraId="0516835A" w14:textId="77777777" w:rsidR="00DD4A73" w:rsidRDefault="00DD4A73" w:rsidP="00DD4A73">
      <w:pPr>
        <w:pStyle w:val="ListParagraph"/>
        <w:jc w:val="right"/>
      </w:pPr>
    </w:p>
    <w:tbl>
      <w:tblPr>
        <w:tblStyle w:val="TableGrid"/>
        <w:tblW w:w="9021" w:type="dxa"/>
        <w:tblInd w:w="-5" w:type="dxa"/>
        <w:tblLook w:val="04A0" w:firstRow="1" w:lastRow="0" w:firstColumn="1" w:lastColumn="0" w:noHBand="0" w:noVBand="1"/>
      </w:tblPr>
      <w:tblGrid>
        <w:gridCol w:w="7371"/>
        <w:gridCol w:w="1650"/>
      </w:tblGrid>
      <w:tr w:rsidR="00DD4A73" w:rsidRPr="00710A21" w14:paraId="58DDD57B" w14:textId="77777777" w:rsidTr="00DD4A73">
        <w:trPr>
          <w:trHeight w:val="567"/>
        </w:trPr>
        <w:tc>
          <w:tcPr>
            <w:tcW w:w="7371" w:type="dxa"/>
            <w:vAlign w:val="center"/>
          </w:tcPr>
          <w:p w14:paraId="4BB9C513" w14:textId="77777777" w:rsidR="00DD4A73" w:rsidRPr="00710A21" w:rsidRDefault="00DD4A73" w:rsidP="00710A21">
            <w:pPr>
              <w:pStyle w:val="ListParagraph"/>
              <w:ind w:left="0" w:firstLine="0"/>
              <w:rPr>
                <w:color w:val="5B9BD5" w:themeColor="accent1"/>
                <w:sz w:val="22"/>
              </w:rPr>
            </w:pPr>
            <w:r w:rsidRPr="00710A21">
              <w:rPr>
                <w:color w:val="5B9BD5" w:themeColor="accent1"/>
                <w:sz w:val="22"/>
              </w:rPr>
              <w:t>Sphere B was also rubbed with silk charged because it has a positive charge.</w:t>
            </w:r>
          </w:p>
        </w:tc>
        <w:tc>
          <w:tcPr>
            <w:tcW w:w="1650" w:type="dxa"/>
            <w:vAlign w:val="center"/>
          </w:tcPr>
          <w:p w14:paraId="30CA3847" w14:textId="77777777" w:rsidR="00DD4A73" w:rsidRPr="00710A21" w:rsidRDefault="00DD4A73" w:rsidP="00710A21">
            <w:pPr>
              <w:pStyle w:val="ListParagraph"/>
              <w:ind w:left="0" w:firstLine="0"/>
              <w:jc w:val="center"/>
              <w:rPr>
                <w:color w:val="5B9BD5" w:themeColor="accent1"/>
                <w:sz w:val="22"/>
              </w:rPr>
            </w:pPr>
            <w:r w:rsidRPr="00710A21">
              <w:rPr>
                <w:color w:val="5B9BD5" w:themeColor="accent1"/>
                <w:sz w:val="22"/>
              </w:rPr>
              <w:t>1 mark</w:t>
            </w:r>
          </w:p>
        </w:tc>
      </w:tr>
      <w:tr w:rsidR="00DD4A73" w:rsidRPr="00710A21" w14:paraId="0756575D" w14:textId="77777777" w:rsidTr="00DD4A73">
        <w:trPr>
          <w:trHeight w:val="567"/>
        </w:trPr>
        <w:tc>
          <w:tcPr>
            <w:tcW w:w="7371" w:type="dxa"/>
            <w:vAlign w:val="center"/>
          </w:tcPr>
          <w:p w14:paraId="5153B9C8" w14:textId="77777777" w:rsidR="00DD4A73" w:rsidRPr="00710A21" w:rsidRDefault="00DD4A73" w:rsidP="00710A21">
            <w:pPr>
              <w:pStyle w:val="ListParagraph"/>
              <w:ind w:left="0" w:firstLine="0"/>
              <w:rPr>
                <w:color w:val="5B9BD5" w:themeColor="accent1"/>
                <w:sz w:val="22"/>
              </w:rPr>
            </w:pPr>
            <w:r w:rsidRPr="00710A21">
              <w:rPr>
                <w:color w:val="5B9BD5" w:themeColor="accent1"/>
                <w:sz w:val="22"/>
              </w:rPr>
              <w:t xml:space="preserve">It is repelled by sphere A so it must also be positive. </w:t>
            </w:r>
          </w:p>
        </w:tc>
        <w:tc>
          <w:tcPr>
            <w:tcW w:w="1650" w:type="dxa"/>
            <w:vAlign w:val="center"/>
          </w:tcPr>
          <w:p w14:paraId="140B0F4A" w14:textId="77777777" w:rsidR="00DD4A73" w:rsidRPr="00710A21" w:rsidRDefault="00DD4A73" w:rsidP="00710A21">
            <w:pPr>
              <w:pStyle w:val="ListParagraph"/>
              <w:ind w:left="0" w:firstLine="0"/>
              <w:jc w:val="center"/>
              <w:rPr>
                <w:color w:val="5B9BD5" w:themeColor="accent1"/>
                <w:sz w:val="22"/>
              </w:rPr>
            </w:pPr>
            <w:r w:rsidRPr="00710A21">
              <w:rPr>
                <w:color w:val="5B9BD5" w:themeColor="accent1"/>
                <w:sz w:val="22"/>
              </w:rPr>
              <w:t>1 mark</w:t>
            </w:r>
          </w:p>
        </w:tc>
      </w:tr>
      <w:tr w:rsidR="00DD4A73" w:rsidRPr="00710A21" w14:paraId="361104C2" w14:textId="77777777" w:rsidTr="00DD4A73">
        <w:trPr>
          <w:trHeight w:val="567"/>
        </w:trPr>
        <w:tc>
          <w:tcPr>
            <w:tcW w:w="7371" w:type="dxa"/>
            <w:vAlign w:val="center"/>
          </w:tcPr>
          <w:p w14:paraId="16623738" w14:textId="77777777" w:rsidR="00DD4A73" w:rsidRPr="00710A21" w:rsidRDefault="00DD4A73" w:rsidP="00710A21">
            <w:pPr>
              <w:pStyle w:val="ListParagraph"/>
              <w:ind w:left="0" w:firstLine="0"/>
              <w:rPr>
                <w:color w:val="5B9BD5" w:themeColor="accent1"/>
                <w:sz w:val="22"/>
              </w:rPr>
            </w:pPr>
            <w:r w:rsidRPr="00710A21">
              <w:rPr>
                <w:color w:val="5B9BD5" w:themeColor="accent1"/>
                <w:sz w:val="22"/>
              </w:rPr>
              <w:t xml:space="preserve">Given that C is attracted to B, it must be negatively charged; and given that D is consequently repelled by C, it must also be negatively charged. Hence, C and D were not rubbed by silk. </w:t>
            </w:r>
          </w:p>
        </w:tc>
        <w:tc>
          <w:tcPr>
            <w:tcW w:w="1650" w:type="dxa"/>
            <w:vAlign w:val="center"/>
          </w:tcPr>
          <w:p w14:paraId="50ED2E2B" w14:textId="77777777" w:rsidR="00DD4A73" w:rsidRPr="00710A21" w:rsidRDefault="00DD4A73" w:rsidP="00710A21">
            <w:pPr>
              <w:pStyle w:val="ListParagraph"/>
              <w:ind w:left="0" w:firstLine="0"/>
              <w:jc w:val="center"/>
              <w:rPr>
                <w:color w:val="5B9BD5" w:themeColor="accent1"/>
                <w:sz w:val="22"/>
              </w:rPr>
            </w:pPr>
            <w:r w:rsidRPr="00710A21">
              <w:rPr>
                <w:color w:val="5B9BD5" w:themeColor="accent1"/>
                <w:sz w:val="22"/>
              </w:rPr>
              <w:t>1 mark</w:t>
            </w:r>
          </w:p>
        </w:tc>
      </w:tr>
    </w:tbl>
    <w:p w14:paraId="45F057D9" w14:textId="77777777" w:rsidR="00DD4A73" w:rsidRPr="00F94572" w:rsidRDefault="00DD4A73" w:rsidP="00DD4A73">
      <w:pPr>
        <w:pStyle w:val="ListParagraph"/>
      </w:pPr>
    </w:p>
    <w:p w14:paraId="306703B6" w14:textId="77777777" w:rsidR="00243CFD" w:rsidRDefault="00243CFD">
      <w:pPr>
        <w:spacing w:after="160" w:line="259" w:lineRule="auto"/>
        <w:rPr>
          <w:b/>
          <w:bCs/>
        </w:rPr>
      </w:pPr>
      <w:r>
        <w:rPr>
          <w:b/>
          <w:bCs/>
        </w:rPr>
        <w:br w:type="page"/>
      </w:r>
    </w:p>
    <w:p w14:paraId="7B063BD3" w14:textId="77777777" w:rsidR="00243CFD" w:rsidRDefault="00243CFD" w:rsidP="00243CFD">
      <w:pPr>
        <w:tabs>
          <w:tab w:val="left" w:pos="8647"/>
          <w:tab w:val="right" w:pos="9356"/>
        </w:tabs>
        <w:spacing w:after="120"/>
        <w:rPr>
          <w:b/>
          <w:bCs/>
        </w:rPr>
      </w:pPr>
      <w:r>
        <w:rPr>
          <w:b/>
          <w:bCs/>
        </w:rPr>
        <w:lastRenderedPageBreak/>
        <w:t>Question 9</w:t>
      </w:r>
      <w:r>
        <w:rPr>
          <w:b/>
          <w:bCs/>
        </w:rPr>
        <w:tab/>
        <w:t>(7</w:t>
      </w:r>
      <w:r w:rsidRPr="00551418">
        <w:rPr>
          <w:b/>
          <w:bCs/>
        </w:rPr>
        <w:t xml:space="preserve"> marks)</w:t>
      </w:r>
    </w:p>
    <w:p w14:paraId="3931FE45" w14:textId="77777777" w:rsidR="00243CFD" w:rsidRDefault="00243CFD" w:rsidP="00243CFD">
      <w:pPr>
        <w:rPr>
          <w:rFonts w:cs="Arial"/>
          <w:color w:val="221E1F"/>
        </w:rPr>
      </w:pPr>
      <w:r w:rsidRPr="00616198">
        <w:rPr>
          <w:rFonts w:cs="Arial"/>
          <w:color w:val="221E1F"/>
        </w:rPr>
        <w:t>An ice cube at 0</w:t>
      </w:r>
      <w:r w:rsidRPr="00616198">
        <w:rPr>
          <w:rFonts w:cs="Arial"/>
          <w:color w:val="221E1F"/>
          <w:position w:val="7"/>
          <w:vertAlign w:val="superscript"/>
        </w:rPr>
        <w:t>0</w:t>
      </w:r>
      <w:r w:rsidRPr="00616198">
        <w:rPr>
          <w:rFonts w:cs="Arial"/>
          <w:color w:val="221E1F"/>
        </w:rPr>
        <w:t>C was placed into a glass</w:t>
      </w:r>
      <w:r>
        <w:rPr>
          <w:rFonts w:cs="Arial"/>
          <w:color w:val="221E1F"/>
        </w:rPr>
        <w:t xml:space="preserve"> with 150</w:t>
      </w:r>
      <w:r w:rsidRPr="00616198">
        <w:rPr>
          <w:rFonts w:cs="Arial"/>
          <w:color w:val="221E1F"/>
        </w:rPr>
        <w:t xml:space="preserve"> </w:t>
      </w:r>
      <w:r>
        <w:rPr>
          <w:rFonts w:cs="Arial"/>
          <w:color w:val="221E1F"/>
        </w:rPr>
        <w:t>g</w:t>
      </w:r>
      <w:r w:rsidRPr="00616198">
        <w:rPr>
          <w:rFonts w:cs="Arial"/>
          <w:color w:val="221E1F"/>
        </w:rPr>
        <w:t xml:space="preserve"> of water at 45</w:t>
      </w:r>
      <w:r w:rsidR="00FD4870">
        <w:rPr>
          <w:rFonts w:cs="Arial"/>
          <w:color w:val="221E1F"/>
        </w:rPr>
        <w:t>.0</w:t>
      </w:r>
      <w:r w:rsidRPr="00616198">
        <w:rPr>
          <w:rFonts w:cs="Arial"/>
          <w:color w:val="221E1F"/>
          <w:position w:val="7"/>
          <w:vertAlign w:val="superscript"/>
        </w:rPr>
        <w:t>0</w:t>
      </w:r>
      <w:r w:rsidRPr="00616198">
        <w:rPr>
          <w:rFonts w:cs="Arial"/>
          <w:color w:val="221E1F"/>
        </w:rPr>
        <w:t xml:space="preserve">C. In one minute, the ice cube had melted. The final </w:t>
      </w:r>
      <w:r>
        <w:rPr>
          <w:rFonts w:cs="Arial"/>
          <w:color w:val="221E1F"/>
        </w:rPr>
        <w:t>mass</w:t>
      </w:r>
      <w:r w:rsidRPr="00616198">
        <w:rPr>
          <w:rFonts w:cs="Arial"/>
          <w:color w:val="221E1F"/>
        </w:rPr>
        <w:t xml:space="preserve"> of water in the glass was </w:t>
      </w:r>
      <w:r>
        <w:rPr>
          <w:rFonts w:cs="Arial"/>
          <w:color w:val="221E1F"/>
        </w:rPr>
        <w:t>174</w:t>
      </w:r>
      <w:r w:rsidRPr="00616198">
        <w:rPr>
          <w:rFonts w:cs="Arial"/>
          <w:color w:val="221E1F"/>
        </w:rPr>
        <w:t xml:space="preserve"> </w:t>
      </w:r>
      <w:r>
        <w:rPr>
          <w:rFonts w:cs="Arial"/>
          <w:color w:val="221E1F"/>
        </w:rPr>
        <w:t xml:space="preserve">g </w:t>
      </w:r>
      <w:r w:rsidRPr="00616198">
        <w:rPr>
          <w:rFonts w:cs="Arial"/>
          <w:color w:val="221E1F"/>
        </w:rPr>
        <w:t xml:space="preserve">and the final temperature of the water was </w:t>
      </w:r>
      <w:r>
        <w:rPr>
          <w:rFonts w:cs="Arial"/>
          <w:color w:val="221E1F"/>
        </w:rPr>
        <w:t>28 °C</w:t>
      </w:r>
      <w:r w:rsidRPr="00616198">
        <w:rPr>
          <w:rFonts w:cs="Arial"/>
          <w:color w:val="221E1F"/>
        </w:rPr>
        <w:t xml:space="preserve">. </w:t>
      </w:r>
    </w:p>
    <w:p w14:paraId="4DF47734" w14:textId="77777777" w:rsidR="00243CFD" w:rsidRPr="00616198" w:rsidRDefault="00243CFD" w:rsidP="00243CFD">
      <w:pPr>
        <w:rPr>
          <w:rFonts w:cs="Arial"/>
          <w:color w:val="221E1F"/>
        </w:rPr>
      </w:pPr>
    </w:p>
    <w:p w14:paraId="368DF370" w14:textId="77777777" w:rsidR="00243CFD" w:rsidRPr="00616198" w:rsidRDefault="00243CFD" w:rsidP="00243CFD">
      <w:pPr>
        <w:ind w:left="720" w:hanging="720"/>
        <w:rPr>
          <w:rFonts w:cs="Arial"/>
        </w:rPr>
      </w:pPr>
      <w:r>
        <w:rPr>
          <w:rFonts w:cs="Arial"/>
          <w:color w:val="221E1F"/>
        </w:rPr>
        <w:t xml:space="preserve">a) </w:t>
      </w:r>
      <w:r>
        <w:rPr>
          <w:rFonts w:cs="Arial"/>
          <w:color w:val="221E1F"/>
        </w:rPr>
        <w:tab/>
        <w:t>Using the data provided, c</w:t>
      </w:r>
      <w:r w:rsidRPr="00616198">
        <w:rPr>
          <w:rFonts w:cs="Arial"/>
          <w:color w:val="221E1F"/>
        </w:rPr>
        <w:t xml:space="preserve">alculate the latent heat of fusion of water. </w:t>
      </w:r>
    </w:p>
    <w:p w14:paraId="7EC0D897" w14:textId="77777777" w:rsidR="00243CFD" w:rsidRDefault="00243CFD" w:rsidP="00243CFD">
      <w:pPr>
        <w:jc w:val="right"/>
        <w:rPr>
          <w:rFonts w:cs="Arial"/>
        </w:rPr>
      </w:pPr>
      <w:r>
        <w:rPr>
          <w:rFonts w:cs="Arial"/>
        </w:rPr>
        <w:t>(4)</w:t>
      </w:r>
    </w:p>
    <w:tbl>
      <w:tblPr>
        <w:tblStyle w:val="TableGrid"/>
        <w:tblW w:w="0" w:type="auto"/>
        <w:tblLook w:val="04A0" w:firstRow="1" w:lastRow="0" w:firstColumn="1" w:lastColumn="0" w:noHBand="0" w:noVBand="1"/>
      </w:tblPr>
      <w:tblGrid>
        <w:gridCol w:w="7225"/>
        <w:gridCol w:w="1791"/>
      </w:tblGrid>
      <w:tr w:rsidR="00243CFD" w:rsidRPr="00243CFD" w14:paraId="1661449B" w14:textId="77777777" w:rsidTr="00A52421">
        <w:trPr>
          <w:trHeight w:val="567"/>
        </w:trPr>
        <w:tc>
          <w:tcPr>
            <w:tcW w:w="7225" w:type="dxa"/>
            <w:vAlign w:val="center"/>
          </w:tcPr>
          <w:p w14:paraId="47420EF1" w14:textId="77777777" w:rsidR="00243CFD" w:rsidRPr="00243CFD" w:rsidRDefault="00D36975" w:rsidP="00A52421">
            <w:pPr>
              <w:rPr>
                <w:rFonts w:cs="Arial"/>
                <w:color w:val="5B9BD5" w:themeColor="accent1"/>
                <w:sz w:val="22"/>
                <w:szCs w:val="22"/>
              </w:rPr>
            </w:pPr>
            <m:oMathPara>
              <m:oMathParaPr>
                <m:jc m:val="left"/>
              </m:oMathParaPr>
              <m:oMath>
                <m:sSub>
                  <m:sSubPr>
                    <m:ctrlPr>
                      <w:rPr>
                        <w:rFonts w:ascii="Cambria Math" w:hAnsi="Cambria Math" w:cs="Arial"/>
                        <w:color w:val="5B9BD5" w:themeColor="accent1"/>
                        <w:sz w:val="22"/>
                        <w:szCs w:val="22"/>
                      </w:rPr>
                    </m:ctrlPr>
                  </m:sSubPr>
                  <m:e>
                    <m:r>
                      <m:rPr>
                        <m:sty m:val="p"/>
                      </m:rPr>
                      <w:rPr>
                        <w:rFonts w:ascii="Cambria Math" w:hAnsi="Cambria Math" w:cs="Arial"/>
                        <w:color w:val="5B9BD5" w:themeColor="accent1"/>
                        <w:sz w:val="22"/>
                        <w:szCs w:val="22"/>
                      </w:rPr>
                      <m:t>Q</m:t>
                    </m:r>
                  </m:e>
                  <m:sub>
                    <m:r>
                      <m:rPr>
                        <m:sty m:val="p"/>
                      </m:rPr>
                      <w:rPr>
                        <w:rFonts w:ascii="Cambria Math" w:hAnsi="Cambria Math" w:cs="Arial"/>
                        <w:color w:val="5B9BD5" w:themeColor="accent1"/>
                        <w:sz w:val="22"/>
                        <w:szCs w:val="22"/>
                      </w:rPr>
                      <m:t>lost</m:t>
                    </m:r>
                  </m:sub>
                </m:sSub>
                <m:r>
                  <m:rPr>
                    <m:sty m:val="p"/>
                  </m:rPr>
                  <w:rPr>
                    <w:rFonts w:ascii="Cambria Math" w:hAnsi="Cambria Math" w:cs="Arial"/>
                    <w:color w:val="5B9BD5" w:themeColor="accent1"/>
                    <w:sz w:val="22"/>
                    <w:szCs w:val="22"/>
                  </w:rPr>
                  <m:t xml:space="preserve">= </m:t>
                </m:r>
                <m:sSub>
                  <m:sSubPr>
                    <m:ctrlPr>
                      <w:rPr>
                        <w:rFonts w:ascii="Cambria Math" w:hAnsi="Cambria Math" w:cs="Arial"/>
                        <w:color w:val="5B9BD5" w:themeColor="accent1"/>
                        <w:sz w:val="22"/>
                        <w:szCs w:val="22"/>
                      </w:rPr>
                    </m:ctrlPr>
                  </m:sSubPr>
                  <m:e>
                    <m:r>
                      <m:rPr>
                        <m:sty m:val="p"/>
                      </m:rPr>
                      <w:rPr>
                        <w:rFonts w:ascii="Cambria Math" w:hAnsi="Cambria Math" w:cs="Arial"/>
                        <w:color w:val="5B9BD5" w:themeColor="accent1"/>
                        <w:sz w:val="22"/>
                        <w:szCs w:val="22"/>
                      </w:rPr>
                      <m:t>Q</m:t>
                    </m:r>
                  </m:e>
                  <m:sub>
                    <m:r>
                      <m:rPr>
                        <m:sty m:val="p"/>
                      </m:rPr>
                      <w:rPr>
                        <w:rFonts w:ascii="Cambria Math" w:hAnsi="Cambria Math" w:cs="Arial"/>
                        <w:color w:val="5B9BD5" w:themeColor="accent1"/>
                        <w:sz w:val="22"/>
                        <w:szCs w:val="22"/>
                      </w:rPr>
                      <m:t>gained</m:t>
                    </m:r>
                  </m:sub>
                </m:sSub>
                <m:r>
                  <m:rPr>
                    <m:sty m:val="p"/>
                  </m:rPr>
                  <w:rPr>
                    <w:rFonts w:ascii="Cambria Math" w:hAnsi="Cambria Math" w:cs="Arial"/>
                    <w:color w:val="5B9BD5" w:themeColor="accent1"/>
                    <w:sz w:val="22"/>
                    <w:szCs w:val="22"/>
                  </w:rPr>
                  <m:t xml:space="preserve">; </m:t>
                </m:r>
                <m:sSub>
                  <m:sSubPr>
                    <m:ctrlPr>
                      <w:rPr>
                        <w:rFonts w:ascii="Cambria Math" w:hAnsi="Cambria Math" w:cs="Arial"/>
                        <w:color w:val="5B9BD5" w:themeColor="accent1"/>
                        <w:sz w:val="22"/>
                        <w:szCs w:val="22"/>
                      </w:rPr>
                    </m:ctrlPr>
                  </m:sSubPr>
                  <m:e>
                    <m:r>
                      <m:rPr>
                        <m:sty m:val="p"/>
                      </m:rPr>
                      <w:rPr>
                        <w:rFonts w:ascii="Cambria Math" w:hAnsi="Cambria Math" w:cs="Arial"/>
                        <w:color w:val="5B9BD5" w:themeColor="accent1"/>
                        <w:sz w:val="22"/>
                        <w:szCs w:val="22"/>
                      </w:rPr>
                      <m:t>m</m:t>
                    </m:r>
                  </m:e>
                  <m:sub>
                    <m:r>
                      <m:rPr>
                        <m:sty m:val="p"/>
                      </m:rPr>
                      <w:rPr>
                        <w:rFonts w:ascii="Cambria Math" w:hAnsi="Cambria Math" w:cs="Arial"/>
                        <w:color w:val="5B9BD5" w:themeColor="accent1"/>
                        <w:sz w:val="22"/>
                        <w:szCs w:val="22"/>
                      </w:rPr>
                      <m:t>i</m:t>
                    </m:r>
                  </m:sub>
                </m:sSub>
                <m:r>
                  <m:rPr>
                    <m:sty m:val="p"/>
                  </m:rPr>
                  <w:rPr>
                    <w:rFonts w:ascii="Cambria Math" w:hAnsi="Cambria Math" w:cs="Arial"/>
                    <w:color w:val="5B9BD5" w:themeColor="accent1"/>
                    <w:sz w:val="22"/>
                    <w:szCs w:val="22"/>
                  </w:rPr>
                  <m:t>=0.174-0.150=0.024 kg</m:t>
                </m:r>
              </m:oMath>
            </m:oMathPara>
          </w:p>
        </w:tc>
        <w:tc>
          <w:tcPr>
            <w:tcW w:w="1791" w:type="dxa"/>
            <w:vAlign w:val="center"/>
          </w:tcPr>
          <w:p w14:paraId="4389BE95" w14:textId="77777777" w:rsidR="00243CFD" w:rsidRPr="00243CFD" w:rsidRDefault="00243CFD" w:rsidP="00A52421">
            <w:pPr>
              <w:jc w:val="center"/>
              <w:rPr>
                <w:rFonts w:cs="Arial"/>
                <w:color w:val="5B9BD5" w:themeColor="accent1"/>
                <w:sz w:val="22"/>
                <w:szCs w:val="22"/>
              </w:rPr>
            </w:pPr>
            <w:r w:rsidRPr="00243CFD">
              <w:rPr>
                <w:rFonts w:cs="Arial"/>
                <w:color w:val="5B9BD5" w:themeColor="accent1"/>
                <w:sz w:val="22"/>
                <w:szCs w:val="22"/>
              </w:rPr>
              <w:t>1 mark</w:t>
            </w:r>
          </w:p>
        </w:tc>
      </w:tr>
      <w:tr w:rsidR="00243CFD" w:rsidRPr="00243CFD" w14:paraId="70A012C9" w14:textId="77777777" w:rsidTr="00A52421">
        <w:trPr>
          <w:trHeight w:val="567"/>
        </w:trPr>
        <w:tc>
          <w:tcPr>
            <w:tcW w:w="7225" w:type="dxa"/>
            <w:vAlign w:val="center"/>
          </w:tcPr>
          <w:p w14:paraId="2C91A60F" w14:textId="77777777" w:rsidR="00243CFD" w:rsidRPr="00243CFD" w:rsidRDefault="00243CFD" w:rsidP="00A52421">
            <w:pPr>
              <w:rPr>
                <w:rFonts w:cs="Arial"/>
                <w:color w:val="5B9BD5" w:themeColor="accent1"/>
                <w:sz w:val="22"/>
                <w:szCs w:val="22"/>
              </w:rPr>
            </w:pPr>
            <m:oMathPara>
              <m:oMathParaPr>
                <m:jc m:val="left"/>
              </m:oMathParaPr>
              <m:oMath>
                <m:r>
                  <m:rPr>
                    <m:sty m:val="p"/>
                  </m:rPr>
                  <w:rPr>
                    <w:rFonts w:ascii="Cambria Math" w:hAnsi="Cambria Math" w:cs="Arial"/>
                    <w:color w:val="5B9BD5" w:themeColor="accent1"/>
                    <w:sz w:val="22"/>
                    <w:szCs w:val="22"/>
                  </w:rPr>
                  <m:t>0.150 ×4180 ×</m:t>
                </m:r>
                <m:d>
                  <m:dPr>
                    <m:ctrlPr>
                      <w:rPr>
                        <w:rFonts w:ascii="Cambria Math" w:hAnsi="Cambria Math" w:cs="Arial"/>
                        <w:color w:val="5B9BD5" w:themeColor="accent1"/>
                        <w:sz w:val="22"/>
                        <w:szCs w:val="22"/>
                      </w:rPr>
                    </m:ctrlPr>
                  </m:dPr>
                  <m:e>
                    <m:r>
                      <m:rPr>
                        <m:sty m:val="p"/>
                      </m:rPr>
                      <w:rPr>
                        <w:rFonts w:ascii="Cambria Math" w:hAnsi="Cambria Math" w:cs="Arial"/>
                        <w:color w:val="5B9BD5" w:themeColor="accent1"/>
                        <w:sz w:val="22"/>
                        <w:szCs w:val="22"/>
                      </w:rPr>
                      <m:t>45-28</m:t>
                    </m:r>
                  </m:e>
                </m:d>
                <m:r>
                  <m:rPr>
                    <m:sty m:val="p"/>
                  </m:rPr>
                  <w:rPr>
                    <w:rFonts w:ascii="Cambria Math" w:hAnsi="Cambria Math" w:cs="Arial"/>
                    <w:color w:val="5B9BD5" w:themeColor="accent1"/>
                    <w:sz w:val="22"/>
                    <w:szCs w:val="22"/>
                  </w:rPr>
                  <m:t xml:space="preserve">=0.024 × </m:t>
                </m:r>
                <m:sSub>
                  <m:sSubPr>
                    <m:ctrlPr>
                      <w:rPr>
                        <w:rFonts w:ascii="Cambria Math" w:hAnsi="Cambria Math" w:cs="Arial"/>
                        <w:color w:val="5B9BD5" w:themeColor="accent1"/>
                        <w:sz w:val="22"/>
                        <w:szCs w:val="22"/>
                      </w:rPr>
                    </m:ctrlPr>
                  </m:sSubPr>
                  <m:e>
                    <m:r>
                      <m:rPr>
                        <m:sty m:val="p"/>
                      </m:rPr>
                      <w:rPr>
                        <w:rFonts w:ascii="Cambria Math" w:hAnsi="Cambria Math" w:cs="Arial"/>
                        <w:color w:val="5B9BD5" w:themeColor="accent1"/>
                        <w:sz w:val="22"/>
                        <w:szCs w:val="22"/>
                      </w:rPr>
                      <m:t>L</m:t>
                    </m:r>
                  </m:e>
                  <m:sub>
                    <m:r>
                      <m:rPr>
                        <m:sty m:val="p"/>
                      </m:rPr>
                      <w:rPr>
                        <w:rFonts w:ascii="Cambria Math" w:hAnsi="Cambria Math" w:cs="Arial"/>
                        <w:color w:val="5B9BD5" w:themeColor="accent1"/>
                        <w:sz w:val="22"/>
                        <w:szCs w:val="22"/>
                      </w:rPr>
                      <m:t>f</m:t>
                    </m:r>
                  </m:sub>
                </m:sSub>
                <m:r>
                  <m:rPr>
                    <m:sty m:val="p"/>
                  </m:rPr>
                  <w:rPr>
                    <w:rFonts w:ascii="Cambria Math" w:hAnsi="Cambria Math" w:cs="Arial"/>
                    <w:color w:val="5B9BD5" w:themeColor="accent1"/>
                    <w:sz w:val="22"/>
                    <w:szCs w:val="22"/>
                  </w:rPr>
                  <m:t xml:space="preserve"> +0.024 ×4180 × 28</m:t>
                </m:r>
              </m:oMath>
            </m:oMathPara>
          </w:p>
        </w:tc>
        <w:tc>
          <w:tcPr>
            <w:tcW w:w="1791" w:type="dxa"/>
            <w:vAlign w:val="center"/>
          </w:tcPr>
          <w:p w14:paraId="58B34662" w14:textId="77777777" w:rsidR="00243CFD" w:rsidRPr="00243CFD" w:rsidRDefault="00243CFD" w:rsidP="00A52421">
            <w:pPr>
              <w:jc w:val="center"/>
              <w:rPr>
                <w:rFonts w:cs="Arial"/>
                <w:color w:val="5B9BD5" w:themeColor="accent1"/>
                <w:sz w:val="22"/>
                <w:szCs w:val="22"/>
              </w:rPr>
            </w:pPr>
            <w:r w:rsidRPr="00243CFD">
              <w:rPr>
                <w:rFonts w:cs="Arial"/>
                <w:color w:val="5B9BD5" w:themeColor="accent1"/>
                <w:sz w:val="22"/>
                <w:szCs w:val="22"/>
              </w:rPr>
              <w:t>1 mark</w:t>
            </w:r>
          </w:p>
        </w:tc>
      </w:tr>
      <w:tr w:rsidR="00243CFD" w:rsidRPr="00243CFD" w14:paraId="435D1F7D" w14:textId="77777777" w:rsidTr="00A52421">
        <w:trPr>
          <w:trHeight w:val="567"/>
        </w:trPr>
        <w:tc>
          <w:tcPr>
            <w:tcW w:w="7225" w:type="dxa"/>
            <w:vAlign w:val="center"/>
          </w:tcPr>
          <w:p w14:paraId="47FDAC85" w14:textId="77777777" w:rsidR="00243CFD" w:rsidRPr="00243CFD" w:rsidRDefault="00243CFD" w:rsidP="00A52421">
            <w:pPr>
              <w:rPr>
                <w:rFonts w:cs="Arial"/>
                <w:color w:val="5B9BD5" w:themeColor="accent1"/>
                <w:sz w:val="22"/>
                <w:szCs w:val="22"/>
              </w:rPr>
            </w:pPr>
            <m:oMathPara>
              <m:oMathParaPr>
                <m:jc m:val="left"/>
              </m:oMathParaPr>
              <m:oMath>
                <m:r>
                  <m:rPr>
                    <m:sty m:val="p"/>
                  </m:rPr>
                  <w:rPr>
                    <w:rFonts w:ascii="Cambria Math" w:hAnsi="Cambria Math" w:cs="Arial"/>
                    <w:color w:val="5B9BD5" w:themeColor="accent1"/>
                    <w:sz w:val="22"/>
                    <w:szCs w:val="22"/>
                  </w:rPr>
                  <m:t xml:space="preserve">0.024 × </m:t>
                </m:r>
                <m:sSub>
                  <m:sSubPr>
                    <m:ctrlPr>
                      <w:rPr>
                        <w:rFonts w:ascii="Cambria Math" w:hAnsi="Cambria Math" w:cs="Arial"/>
                        <w:color w:val="5B9BD5" w:themeColor="accent1"/>
                        <w:sz w:val="22"/>
                        <w:szCs w:val="22"/>
                      </w:rPr>
                    </m:ctrlPr>
                  </m:sSubPr>
                  <m:e>
                    <m:r>
                      <m:rPr>
                        <m:sty m:val="p"/>
                      </m:rPr>
                      <w:rPr>
                        <w:rFonts w:ascii="Cambria Math" w:hAnsi="Cambria Math" w:cs="Arial"/>
                        <w:color w:val="5B9BD5" w:themeColor="accent1"/>
                        <w:sz w:val="22"/>
                        <w:szCs w:val="22"/>
                      </w:rPr>
                      <m:t>L</m:t>
                    </m:r>
                  </m:e>
                  <m:sub>
                    <m:r>
                      <m:rPr>
                        <m:sty m:val="p"/>
                      </m:rPr>
                      <w:rPr>
                        <w:rFonts w:ascii="Cambria Math" w:hAnsi="Cambria Math" w:cs="Arial"/>
                        <w:color w:val="5B9BD5" w:themeColor="accent1"/>
                        <w:sz w:val="22"/>
                        <w:szCs w:val="22"/>
                      </w:rPr>
                      <m:t>f</m:t>
                    </m:r>
                  </m:sub>
                </m:sSub>
                <m:r>
                  <m:rPr>
                    <m:sty m:val="p"/>
                  </m:rPr>
                  <w:rPr>
                    <w:rFonts w:ascii="Cambria Math" w:hAnsi="Cambria Math" w:cs="Arial"/>
                    <w:color w:val="5B9BD5" w:themeColor="accent1"/>
                    <w:sz w:val="22"/>
                    <w:szCs w:val="22"/>
                  </w:rPr>
                  <m:t xml:space="preserve"> =7.85 × </m:t>
                </m:r>
                <m:sSup>
                  <m:sSupPr>
                    <m:ctrlPr>
                      <w:rPr>
                        <w:rFonts w:ascii="Cambria Math" w:hAnsi="Cambria Math" w:cs="Arial"/>
                        <w:color w:val="5B9BD5" w:themeColor="accent1"/>
                        <w:sz w:val="22"/>
                        <w:szCs w:val="22"/>
                      </w:rPr>
                    </m:ctrlPr>
                  </m:sSupPr>
                  <m:e>
                    <m:r>
                      <m:rPr>
                        <m:sty m:val="p"/>
                      </m:rPr>
                      <w:rPr>
                        <w:rFonts w:ascii="Cambria Math" w:hAnsi="Cambria Math" w:cs="Arial"/>
                        <w:color w:val="5B9BD5" w:themeColor="accent1"/>
                        <w:sz w:val="22"/>
                        <w:szCs w:val="22"/>
                      </w:rPr>
                      <m:t>10</m:t>
                    </m:r>
                  </m:e>
                  <m:sup>
                    <m:r>
                      <m:rPr>
                        <m:sty m:val="p"/>
                      </m:rPr>
                      <w:rPr>
                        <w:rFonts w:ascii="Cambria Math" w:hAnsi="Cambria Math" w:cs="Arial"/>
                        <w:color w:val="5B9BD5" w:themeColor="accent1"/>
                        <w:sz w:val="22"/>
                        <w:szCs w:val="22"/>
                      </w:rPr>
                      <m:t>3</m:t>
                    </m:r>
                  </m:sup>
                </m:sSup>
              </m:oMath>
            </m:oMathPara>
          </w:p>
        </w:tc>
        <w:tc>
          <w:tcPr>
            <w:tcW w:w="1791" w:type="dxa"/>
            <w:vAlign w:val="center"/>
          </w:tcPr>
          <w:p w14:paraId="5D313222" w14:textId="77777777" w:rsidR="00243CFD" w:rsidRPr="00243CFD" w:rsidRDefault="00243CFD" w:rsidP="00A52421">
            <w:pPr>
              <w:jc w:val="center"/>
              <w:rPr>
                <w:rFonts w:cs="Arial"/>
                <w:color w:val="5B9BD5" w:themeColor="accent1"/>
                <w:sz w:val="22"/>
                <w:szCs w:val="22"/>
              </w:rPr>
            </w:pPr>
            <w:r w:rsidRPr="00243CFD">
              <w:rPr>
                <w:rFonts w:cs="Arial"/>
                <w:color w:val="5B9BD5" w:themeColor="accent1"/>
                <w:sz w:val="22"/>
                <w:szCs w:val="22"/>
              </w:rPr>
              <w:t>1 mark</w:t>
            </w:r>
          </w:p>
        </w:tc>
      </w:tr>
      <w:tr w:rsidR="00243CFD" w:rsidRPr="00243CFD" w14:paraId="73416F12" w14:textId="77777777" w:rsidTr="00A52421">
        <w:trPr>
          <w:trHeight w:val="567"/>
        </w:trPr>
        <w:tc>
          <w:tcPr>
            <w:tcW w:w="7225" w:type="dxa"/>
            <w:vAlign w:val="center"/>
          </w:tcPr>
          <w:p w14:paraId="668DCFC8" w14:textId="77777777" w:rsidR="00243CFD" w:rsidRPr="00243CFD" w:rsidRDefault="00D36975" w:rsidP="00A52421">
            <w:pPr>
              <w:rPr>
                <w:rFonts w:cs="Arial"/>
                <w:color w:val="5B9BD5" w:themeColor="accent1"/>
                <w:sz w:val="22"/>
                <w:szCs w:val="22"/>
              </w:rPr>
            </w:pPr>
            <m:oMathPara>
              <m:oMathParaPr>
                <m:jc m:val="left"/>
              </m:oMathParaPr>
              <m:oMath>
                <m:sSub>
                  <m:sSubPr>
                    <m:ctrlPr>
                      <w:rPr>
                        <w:rFonts w:ascii="Cambria Math" w:hAnsi="Cambria Math" w:cs="Arial"/>
                        <w:color w:val="5B9BD5" w:themeColor="accent1"/>
                        <w:sz w:val="22"/>
                        <w:szCs w:val="22"/>
                      </w:rPr>
                    </m:ctrlPr>
                  </m:sSubPr>
                  <m:e>
                    <m:r>
                      <m:rPr>
                        <m:sty m:val="p"/>
                      </m:rPr>
                      <w:rPr>
                        <w:rFonts w:ascii="Cambria Math" w:hAnsi="Cambria Math" w:cs="Arial"/>
                        <w:color w:val="5B9BD5" w:themeColor="accent1"/>
                        <w:sz w:val="22"/>
                        <w:szCs w:val="22"/>
                      </w:rPr>
                      <m:t>L</m:t>
                    </m:r>
                  </m:e>
                  <m:sub>
                    <m:r>
                      <m:rPr>
                        <m:sty m:val="p"/>
                      </m:rPr>
                      <w:rPr>
                        <w:rFonts w:ascii="Cambria Math" w:hAnsi="Cambria Math" w:cs="Arial"/>
                        <w:color w:val="5B9BD5" w:themeColor="accent1"/>
                        <w:sz w:val="22"/>
                        <w:szCs w:val="22"/>
                      </w:rPr>
                      <m:t>f</m:t>
                    </m:r>
                  </m:sub>
                </m:sSub>
                <m:r>
                  <m:rPr>
                    <m:sty m:val="p"/>
                  </m:rPr>
                  <w:rPr>
                    <w:rFonts w:ascii="Cambria Math" w:hAnsi="Cambria Math" w:cs="Arial"/>
                    <w:color w:val="5B9BD5" w:themeColor="accent1"/>
                    <w:sz w:val="22"/>
                    <w:szCs w:val="22"/>
                  </w:rPr>
                  <m:t xml:space="preserve"> =3.27 × </m:t>
                </m:r>
                <m:sSup>
                  <m:sSupPr>
                    <m:ctrlPr>
                      <w:rPr>
                        <w:rFonts w:ascii="Cambria Math" w:hAnsi="Cambria Math" w:cs="Arial"/>
                        <w:color w:val="5B9BD5" w:themeColor="accent1"/>
                        <w:sz w:val="22"/>
                        <w:szCs w:val="22"/>
                      </w:rPr>
                    </m:ctrlPr>
                  </m:sSupPr>
                  <m:e>
                    <m:r>
                      <m:rPr>
                        <m:sty m:val="p"/>
                      </m:rPr>
                      <w:rPr>
                        <w:rFonts w:ascii="Cambria Math" w:hAnsi="Cambria Math" w:cs="Arial"/>
                        <w:color w:val="5B9BD5" w:themeColor="accent1"/>
                        <w:sz w:val="22"/>
                        <w:szCs w:val="22"/>
                      </w:rPr>
                      <m:t>10</m:t>
                    </m:r>
                  </m:e>
                  <m:sup>
                    <m:r>
                      <m:rPr>
                        <m:sty m:val="p"/>
                      </m:rPr>
                      <w:rPr>
                        <w:rFonts w:ascii="Cambria Math" w:hAnsi="Cambria Math" w:cs="Arial"/>
                        <w:color w:val="5B9BD5" w:themeColor="accent1"/>
                        <w:sz w:val="22"/>
                        <w:szCs w:val="22"/>
                      </w:rPr>
                      <m:t>5</m:t>
                    </m:r>
                  </m:sup>
                </m:sSup>
                <m:r>
                  <m:rPr>
                    <m:sty m:val="p"/>
                  </m:rPr>
                  <w:rPr>
                    <w:rFonts w:ascii="Cambria Math" w:hAnsi="Cambria Math" w:cs="Arial"/>
                    <w:color w:val="5B9BD5" w:themeColor="accent1"/>
                    <w:sz w:val="22"/>
                    <w:szCs w:val="22"/>
                  </w:rPr>
                  <m:t xml:space="preserve"> J</m:t>
                </m:r>
                <m:sSup>
                  <m:sSupPr>
                    <m:ctrlPr>
                      <w:rPr>
                        <w:rFonts w:ascii="Cambria Math" w:hAnsi="Cambria Math" w:cs="Arial"/>
                        <w:color w:val="5B9BD5" w:themeColor="accent1"/>
                        <w:sz w:val="22"/>
                        <w:szCs w:val="22"/>
                      </w:rPr>
                    </m:ctrlPr>
                  </m:sSupPr>
                  <m:e>
                    <m:r>
                      <m:rPr>
                        <m:sty m:val="p"/>
                      </m:rPr>
                      <w:rPr>
                        <w:rFonts w:ascii="Cambria Math" w:hAnsi="Cambria Math" w:cs="Arial"/>
                        <w:color w:val="5B9BD5" w:themeColor="accent1"/>
                        <w:sz w:val="22"/>
                        <w:szCs w:val="22"/>
                      </w:rPr>
                      <m:t>kg</m:t>
                    </m:r>
                  </m:e>
                  <m:sup>
                    <m:r>
                      <m:rPr>
                        <m:sty m:val="p"/>
                      </m:rPr>
                      <w:rPr>
                        <w:rFonts w:ascii="Cambria Math" w:hAnsi="Cambria Math" w:cs="Arial"/>
                        <w:color w:val="5B9BD5" w:themeColor="accent1"/>
                        <w:sz w:val="22"/>
                        <w:szCs w:val="22"/>
                      </w:rPr>
                      <m:t>-1</m:t>
                    </m:r>
                  </m:sup>
                </m:sSup>
                <m:sSup>
                  <m:sSupPr>
                    <m:ctrlPr>
                      <w:rPr>
                        <w:rFonts w:ascii="Cambria Math" w:hAnsi="Cambria Math" w:cs="Arial"/>
                        <w:color w:val="5B9BD5" w:themeColor="accent1"/>
                        <w:sz w:val="22"/>
                        <w:szCs w:val="22"/>
                      </w:rPr>
                    </m:ctrlPr>
                  </m:sSupPr>
                  <m:e>
                    <m:r>
                      <m:rPr>
                        <m:sty m:val="p"/>
                      </m:rPr>
                      <w:rPr>
                        <w:rFonts w:ascii="Cambria Math" w:hAnsi="Cambria Math" w:cs="Arial"/>
                        <w:color w:val="5B9BD5" w:themeColor="accent1"/>
                        <w:sz w:val="22"/>
                        <w:szCs w:val="22"/>
                      </w:rPr>
                      <m:t>°C</m:t>
                    </m:r>
                  </m:e>
                  <m:sup>
                    <m:r>
                      <m:rPr>
                        <m:sty m:val="p"/>
                      </m:rPr>
                      <w:rPr>
                        <w:rFonts w:ascii="Cambria Math" w:hAnsi="Cambria Math" w:cs="Arial"/>
                        <w:color w:val="5B9BD5" w:themeColor="accent1"/>
                        <w:sz w:val="22"/>
                        <w:szCs w:val="22"/>
                      </w:rPr>
                      <m:t>-1</m:t>
                    </m:r>
                  </m:sup>
                </m:sSup>
              </m:oMath>
            </m:oMathPara>
          </w:p>
        </w:tc>
        <w:tc>
          <w:tcPr>
            <w:tcW w:w="1791" w:type="dxa"/>
            <w:vAlign w:val="center"/>
          </w:tcPr>
          <w:p w14:paraId="225007A1" w14:textId="77777777" w:rsidR="00243CFD" w:rsidRPr="00243CFD" w:rsidRDefault="00243CFD" w:rsidP="00A52421">
            <w:pPr>
              <w:jc w:val="center"/>
              <w:rPr>
                <w:rFonts w:cs="Arial"/>
                <w:color w:val="5B9BD5" w:themeColor="accent1"/>
                <w:sz w:val="22"/>
                <w:szCs w:val="22"/>
              </w:rPr>
            </w:pPr>
            <w:r w:rsidRPr="00243CFD">
              <w:rPr>
                <w:rFonts w:cs="Arial"/>
                <w:color w:val="5B9BD5" w:themeColor="accent1"/>
                <w:sz w:val="22"/>
                <w:szCs w:val="22"/>
              </w:rPr>
              <w:t>1 mark</w:t>
            </w:r>
          </w:p>
        </w:tc>
      </w:tr>
    </w:tbl>
    <w:p w14:paraId="304EFF99" w14:textId="77777777" w:rsidR="00243CFD" w:rsidRPr="00616198" w:rsidRDefault="00243CFD" w:rsidP="00243CFD">
      <w:pPr>
        <w:rPr>
          <w:rFonts w:cs="Arial"/>
        </w:rPr>
      </w:pPr>
    </w:p>
    <w:p w14:paraId="61B06660" w14:textId="77777777" w:rsidR="00243CFD" w:rsidRDefault="00243CFD" w:rsidP="00243CFD">
      <w:pPr>
        <w:ind w:left="720" w:hanging="720"/>
        <w:rPr>
          <w:rFonts w:cs="Arial"/>
        </w:rPr>
      </w:pPr>
      <w:r>
        <w:rPr>
          <w:rFonts w:cs="Arial"/>
        </w:rPr>
        <w:t xml:space="preserve">b) </w:t>
      </w:r>
      <w:r>
        <w:rPr>
          <w:rFonts w:cs="Arial"/>
        </w:rPr>
        <w:tab/>
      </w:r>
      <w:r w:rsidRPr="00616198">
        <w:rPr>
          <w:rFonts w:cs="Arial"/>
        </w:rPr>
        <w:t>As more ice was added to the glass, a layer of water formed on the wall of the glass.  Name this phenomenon and briefly explain how it happens.</w:t>
      </w:r>
    </w:p>
    <w:p w14:paraId="475449E4" w14:textId="77777777" w:rsidR="00243CFD" w:rsidRDefault="00243CFD" w:rsidP="00243CFD">
      <w:pPr>
        <w:ind w:left="720" w:hanging="720"/>
        <w:jc w:val="right"/>
        <w:rPr>
          <w:rFonts w:cs="Arial"/>
        </w:rPr>
      </w:pPr>
      <w:r>
        <w:rPr>
          <w:rFonts w:cs="Arial"/>
        </w:rPr>
        <w:t>(3)</w:t>
      </w:r>
    </w:p>
    <w:tbl>
      <w:tblPr>
        <w:tblStyle w:val="TableGrid"/>
        <w:tblW w:w="0" w:type="auto"/>
        <w:tblInd w:w="-5" w:type="dxa"/>
        <w:tblLook w:val="04A0" w:firstRow="1" w:lastRow="0" w:firstColumn="1" w:lastColumn="0" w:noHBand="0" w:noVBand="1"/>
      </w:tblPr>
      <w:tblGrid>
        <w:gridCol w:w="7230"/>
        <w:gridCol w:w="1791"/>
      </w:tblGrid>
      <w:tr w:rsidR="00243CFD" w:rsidRPr="00243CFD" w14:paraId="19BF36F2" w14:textId="77777777" w:rsidTr="00A52421">
        <w:trPr>
          <w:trHeight w:val="567"/>
        </w:trPr>
        <w:tc>
          <w:tcPr>
            <w:tcW w:w="7230" w:type="dxa"/>
            <w:vAlign w:val="center"/>
          </w:tcPr>
          <w:p w14:paraId="07A38194" w14:textId="77777777" w:rsidR="00243CFD" w:rsidRPr="00243CFD" w:rsidRDefault="00243CFD" w:rsidP="00A52421">
            <w:pPr>
              <w:rPr>
                <w:rFonts w:cs="Arial"/>
                <w:color w:val="5B9BD5" w:themeColor="accent1"/>
                <w:sz w:val="22"/>
                <w:szCs w:val="22"/>
              </w:rPr>
            </w:pPr>
            <w:r w:rsidRPr="00243CFD">
              <w:rPr>
                <w:rFonts w:cs="Arial"/>
                <w:color w:val="5B9BD5" w:themeColor="accent1"/>
                <w:sz w:val="22"/>
                <w:szCs w:val="22"/>
              </w:rPr>
              <w:t>Condensation.</w:t>
            </w:r>
          </w:p>
        </w:tc>
        <w:tc>
          <w:tcPr>
            <w:tcW w:w="1791" w:type="dxa"/>
            <w:vAlign w:val="center"/>
          </w:tcPr>
          <w:p w14:paraId="26AEC4C3" w14:textId="77777777" w:rsidR="00243CFD" w:rsidRPr="00243CFD" w:rsidRDefault="00243CFD" w:rsidP="00A52421">
            <w:pPr>
              <w:jc w:val="center"/>
              <w:rPr>
                <w:rFonts w:cs="Arial"/>
                <w:color w:val="5B9BD5" w:themeColor="accent1"/>
                <w:sz w:val="22"/>
                <w:szCs w:val="22"/>
              </w:rPr>
            </w:pPr>
            <w:r w:rsidRPr="00243CFD">
              <w:rPr>
                <w:rFonts w:cs="Arial"/>
                <w:color w:val="5B9BD5" w:themeColor="accent1"/>
                <w:sz w:val="22"/>
                <w:szCs w:val="22"/>
              </w:rPr>
              <w:t>1 mark</w:t>
            </w:r>
          </w:p>
        </w:tc>
      </w:tr>
      <w:tr w:rsidR="00243CFD" w:rsidRPr="00243CFD" w14:paraId="7AF1C26A" w14:textId="77777777" w:rsidTr="00A52421">
        <w:trPr>
          <w:trHeight w:val="567"/>
        </w:trPr>
        <w:tc>
          <w:tcPr>
            <w:tcW w:w="7230" w:type="dxa"/>
            <w:vAlign w:val="center"/>
          </w:tcPr>
          <w:p w14:paraId="57ABAE0A" w14:textId="77777777" w:rsidR="00243CFD" w:rsidRPr="00243CFD" w:rsidRDefault="00243CFD" w:rsidP="00A52421">
            <w:pPr>
              <w:rPr>
                <w:rFonts w:cs="Arial"/>
                <w:color w:val="5B9BD5" w:themeColor="accent1"/>
                <w:sz w:val="22"/>
                <w:szCs w:val="22"/>
              </w:rPr>
            </w:pPr>
            <w:r w:rsidRPr="00243CFD">
              <w:rPr>
                <w:rFonts w:cs="Arial"/>
                <w:color w:val="5B9BD5" w:themeColor="accent1"/>
                <w:sz w:val="22"/>
                <w:szCs w:val="22"/>
              </w:rPr>
              <w:t>The water vapour in the air is at a higher temperature than the ice water in the glass.</w:t>
            </w:r>
          </w:p>
        </w:tc>
        <w:tc>
          <w:tcPr>
            <w:tcW w:w="1791" w:type="dxa"/>
            <w:vAlign w:val="center"/>
          </w:tcPr>
          <w:p w14:paraId="7040A473" w14:textId="77777777" w:rsidR="00243CFD" w:rsidRPr="00243CFD" w:rsidRDefault="00243CFD" w:rsidP="00A52421">
            <w:pPr>
              <w:jc w:val="center"/>
              <w:rPr>
                <w:rFonts w:cs="Arial"/>
                <w:color w:val="5B9BD5" w:themeColor="accent1"/>
                <w:sz w:val="22"/>
                <w:szCs w:val="22"/>
              </w:rPr>
            </w:pPr>
            <w:r w:rsidRPr="00243CFD">
              <w:rPr>
                <w:rFonts w:cs="Arial"/>
                <w:color w:val="5B9BD5" w:themeColor="accent1"/>
                <w:sz w:val="22"/>
                <w:szCs w:val="22"/>
              </w:rPr>
              <w:t>1 mark</w:t>
            </w:r>
          </w:p>
        </w:tc>
      </w:tr>
      <w:tr w:rsidR="00243CFD" w:rsidRPr="00243CFD" w14:paraId="5EDE6274" w14:textId="77777777" w:rsidTr="00A52421">
        <w:trPr>
          <w:trHeight w:val="567"/>
        </w:trPr>
        <w:tc>
          <w:tcPr>
            <w:tcW w:w="7230" w:type="dxa"/>
            <w:vAlign w:val="center"/>
          </w:tcPr>
          <w:p w14:paraId="27BC596A" w14:textId="77777777" w:rsidR="00243CFD" w:rsidRPr="00243CFD" w:rsidRDefault="00243CFD" w:rsidP="00A52421">
            <w:pPr>
              <w:rPr>
                <w:rFonts w:cs="Arial"/>
                <w:color w:val="5B9BD5" w:themeColor="accent1"/>
                <w:sz w:val="22"/>
                <w:szCs w:val="22"/>
              </w:rPr>
            </w:pPr>
            <w:r w:rsidRPr="00243CFD">
              <w:rPr>
                <w:rFonts w:cs="Arial"/>
                <w:color w:val="5B9BD5" w:themeColor="accent1"/>
                <w:sz w:val="22"/>
                <w:szCs w:val="22"/>
              </w:rPr>
              <w:t xml:space="preserve">Heat is conducted through the glass to water vapour until its temperature is high enough for the gas to condense to water. </w:t>
            </w:r>
          </w:p>
        </w:tc>
        <w:tc>
          <w:tcPr>
            <w:tcW w:w="1791" w:type="dxa"/>
            <w:vAlign w:val="center"/>
          </w:tcPr>
          <w:p w14:paraId="7FBF098D" w14:textId="77777777" w:rsidR="00243CFD" w:rsidRPr="00243CFD" w:rsidRDefault="00243CFD" w:rsidP="00A52421">
            <w:pPr>
              <w:jc w:val="center"/>
              <w:rPr>
                <w:rFonts w:cs="Arial"/>
                <w:color w:val="5B9BD5" w:themeColor="accent1"/>
                <w:sz w:val="22"/>
                <w:szCs w:val="22"/>
              </w:rPr>
            </w:pPr>
            <w:r w:rsidRPr="00243CFD">
              <w:rPr>
                <w:rFonts w:cs="Arial"/>
                <w:color w:val="5B9BD5" w:themeColor="accent1"/>
                <w:sz w:val="22"/>
                <w:szCs w:val="22"/>
              </w:rPr>
              <w:t>1 mark</w:t>
            </w:r>
          </w:p>
        </w:tc>
      </w:tr>
    </w:tbl>
    <w:p w14:paraId="1473DC47" w14:textId="77777777" w:rsidR="00243CFD" w:rsidRDefault="00243CFD" w:rsidP="00243CFD">
      <w:pPr>
        <w:tabs>
          <w:tab w:val="left" w:pos="8647"/>
          <w:tab w:val="right" w:pos="9356"/>
        </w:tabs>
        <w:spacing w:after="120"/>
        <w:rPr>
          <w:b/>
          <w:bCs/>
        </w:rPr>
      </w:pPr>
    </w:p>
    <w:p w14:paraId="3BD644FE" w14:textId="77777777" w:rsidR="00B90274" w:rsidRDefault="00B90274">
      <w:pPr>
        <w:spacing w:after="160" w:line="259" w:lineRule="auto"/>
        <w:rPr>
          <w:b/>
          <w:bCs/>
        </w:rPr>
      </w:pPr>
      <w:r>
        <w:rPr>
          <w:b/>
          <w:bCs/>
        </w:rPr>
        <w:br w:type="page"/>
      </w:r>
    </w:p>
    <w:p w14:paraId="26219CC4" w14:textId="77777777" w:rsidR="00B90274" w:rsidRDefault="00B90274" w:rsidP="00B90274">
      <w:pPr>
        <w:tabs>
          <w:tab w:val="left" w:pos="8647"/>
          <w:tab w:val="right" w:pos="9356"/>
        </w:tabs>
        <w:spacing w:after="120"/>
        <w:rPr>
          <w:b/>
          <w:bCs/>
        </w:rPr>
      </w:pPr>
      <w:r>
        <w:rPr>
          <w:b/>
          <w:bCs/>
        </w:rPr>
        <w:lastRenderedPageBreak/>
        <w:t>Question 10</w:t>
      </w:r>
      <w:r>
        <w:rPr>
          <w:b/>
          <w:bCs/>
        </w:rPr>
        <w:tab/>
        <w:t>(5</w:t>
      </w:r>
      <w:r w:rsidRPr="00551418">
        <w:rPr>
          <w:b/>
          <w:bCs/>
        </w:rPr>
        <w:t xml:space="preserve"> marks)</w:t>
      </w:r>
    </w:p>
    <w:p w14:paraId="7287D288" w14:textId="77777777" w:rsidR="00A52421" w:rsidRDefault="00A52421" w:rsidP="00A52421">
      <w:pPr>
        <w:spacing w:after="160" w:line="259" w:lineRule="auto"/>
        <w:rPr>
          <w:rFonts w:cs="Arial"/>
        </w:rPr>
      </w:pPr>
      <w:r>
        <w:rPr>
          <w:rFonts w:cs="Arial"/>
        </w:rPr>
        <w:t>A speaker is emitting a sound whose intensity is measured as 1.00 x 10</w:t>
      </w:r>
      <w:r w:rsidRPr="00802339">
        <w:rPr>
          <w:rFonts w:cs="Arial"/>
          <w:vertAlign w:val="superscript"/>
        </w:rPr>
        <w:t>-6</w:t>
      </w:r>
      <w:r>
        <w:rPr>
          <w:rFonts w:cs="Arial"/>
        </w:rPr>
        <w:t xml:space="preserve"> W</w:t>
      </w:r>
      <w:r w:rsidR="00AD5178">
        <w:rPr>
          <w:rFonts w:cs="Arial"/>
        </w:rPr>
        <w:t xml:space="preserve"> </w:t>
      </w:r>
      <w:r>
        <w:rPr>
          <w:rFonts w:cs="Arial"/>
        </w:rPr>
        <w:t>m</w:t>
      </w:r>
      <w:r w:rsidRPr="00802339">
        <w:rPr>
          <w:rFonts w:cs="Arial"/>
          <w:vertAlign w:val="superscript"/>
        </w:rPr>
        <w:t>-2</w:t>
      </w:r>
      <w:r>
        <w:rPr>
          <w:rFonts w:cs="Arial"/>
        </w:rPr>
        <w:t xml:space="preserve"> at a distance of 1.50 m from the source. </w:t>
      </w:r>
    </w:p>
    <w:p w14:paraId="5FA4A89C" w14:textId="77777777" w:rsidR="00A52421" w:rsidRDefault="00A52421" w:rsidP="00042405">
      <w:pPr>
        <w:pStyle w:val="ListParagraph"/>
        <w:numPr>
          <w:ilvl w:val="0"/>
          <w:numId w:val="36"/>
        </w:numPr>
        <w:spacing w:after="160" w:line="259" w:lineRule="auto"/>
        <w:ind w:left="709" w:hanging="709"/>
      </w:pPr>
      <w:r w:rsidRPr="00802339">
        <w:t>Calculate this sound’s predicted intensity at a distance of 4.50 m.</w:t>
      </w:r>
    </w:p>
    <w:p w14:paraId="4AE55697" w14:textId="77777777" w:rsidR="00A52421" w:rsidRDefault="00A52421" w:rsidP="00A52421">
      <w:pPr>
        <w:pStyle w:val="ListParagraph"/>
        <w:spacing w:after="160" w:line="259" w:lineRule="auto"/>
        <w:ind w:left="709" w:firstLine="0"/>
        <w:jc w:val="right"/>
      </w:pPr>
      <w:r>
        <w:t>(3)</w:t>
      </w:r>
    </w:p>
    <w:tbl>
      <w:tblPr>
        <w:tblStyle w:val="TableGrid"/>
        <w:tblW w:w="0" w:type="auto"/>
        <w:tblLook w:val="04A0" w:firstRow="1" w:lastRow="0" w:firstColumn="1" w:lastColumn="0" w:noHBand="0" w:noVBand="1"/>
      </w:tblPr>
      <w:tblGrid>
        <w:gridCol w:w="8075"/>
        <w:gridCol w:w="1553"/>
      </w:tblGrid>
      <w:tr w:rsidR="00A52421" w14:paraId="3DC80DD9" w14:textId="77777777" w:rsidTr="00A52421">
        <w:trPr>
          <w:trHeight w:val="567"/>
        </w:trPr>
        <w:tc>
          <w:tcPr>
            <w:tcW w:w="8075" w:type="dxa"/>
            <w:vAlign w:val="center"/>
          </w:tcPr>
          <w:p w14:paraId="5B37CA9A" w14:textId="77777777" w:rsidR="00A52421" w:rsidRPr="00D61005" w:rsidRDefault="00D36975" w:rsidP="00D61005">
            <w:pPr>
              <w:pStyle w:val="ListParagraph"/>
              <w:spacing w:after="160" w:line="259" w:lineRule="auto"/>
              <w:ind w:left="0" w:firstLine="0"/>
              <w:rPr>
                <w:color w:val="5B9BD5" w:themeColor="accent1"/>
              </w:rPr>
            </w:pPr>
            <m:oMathPara>
              <m:oMathParaPr>
                <m:jc m:val="left"/>
              </m:oMathParaPr>
              <m:oMath>
                <m:f>
                  <m:fPr>
                    <m:ctrlPr>
                      <w:rPr>
                        <w:rFonts w:ascii="Cambria Math" w:hAnsi="Cambria Math"/>
                        <w:color w:val="5B9BD5" w:themeColor="accent1"/>
                      </w:rPr>
                    </m:ctrlPr>
                  </m:fPr>
                  <m:num>
                    <m:sSub>
                      <m:sSubPr>
                        <m:ctrlPr>
                          <w:rPr>
                            <w:rFonts w:ascii="Cambria Math" w:hAnsi="Cambria Math"/>
                            <w:color w:val="5B9BD5" w:themeColor="accent1"/>
                          </w:rPr>
                        </m:ctrlPr>
                      </m:sSubPr>
                      <m:e>
                        <m:r>
                          <m:rPr>
                            <m:sty m:val="p"/>
                          </m:rPr>
                          <w:rPr>
                            <w:rFonts w:ascii="Cambria Math" w:hAnsi="Cambria Math"/>
                            <w:color w:val="5B9BD5" w:themeColor="accent1"/>
                          </w:rPr>
                          <m:t>I</m:t>
                        </m:r>
                      </m:e>
                      <m:sub>
                        <m:r>
                          <m:rPr>
                            <m:sty m:val="p"/>
                          </m:rPr>
                          <w:rPr>
                            <w:rFonts w:ascii="Cambria Math" w:hAnsi="Cambria Math"/>
                            <w:color w:val="5B9BD5" w:themeColor="accent1"/>
                          </w:rPr>
                          <m:t>1</m:t>
                        </m:r>
                      </m:sub>
                    </m:sSub>
                  </m:num>
                  <m:den>
                    <m:sSub>
                      <m:sSubPr>
                        <m:ctrlPr>
                          <w:rPr>
                            <w:rFonts w:ascii="Cambria Math" w:hAnsi="Cambria Math"/>
                            <w:color w:val="5B9BD5" w:themeColor="accent1"/>
                          </w:rPr>
                        </m:ctrlPr>
                      </m:sSubPr>
                      <m:e>
                        <m:r>
                          <m:rPr>
                            <m:sty m:val="p"/>
                          </m:rPr>
                          <w:rPr>
                            <w:rFonts w:ascii="Cambria Math" w:hAnsi="Cambria Math"/>
                            <w:color w:val="5B9BD5" w:themeColor="accent1"/>
                          </w:rPr>
                          <m:t>I</m:t>
                        </m:r>
                      </m:e>
                      <m:sub>
                        <m:r>
                          <m:rPr>
                            <m:sty m:val="p"/>
                          </m:rPr>
                          <w:rPr>
                            <w:rFonts w:ascii="Cambria Math" w:hAnsi="Cambria Math"/>
                            <w:color w:val="5B9BD5" w:themeColor="accent1"/>
                          </w:rPr>
                          <m:t>2</m:t>
                        </m:r>
                      </m:sub>
                    </m:sSub>
                  </m:den>
                </m:f>
                <m:r>
                  <m:rPr>
                    <m:sty m:val="p"/>
                  </m:rPr>
                  <w:rPr>
                    <w:rFonts w:ascii="Cambria Math" w:hAnsi="Cambria Math"/>
                    <w:color w:val="5B9BD5" w:themeColor="accent1"/>
                  </w:rPr>
                  <m:t xml:space="preserve">= </m:t>
                </m:r>
                <m:f>
                  <m:fPr>
                    <m:ctrlPr>
                      <w:rPr>
                        <w:rFonts w:ascii="Cambria Math" w:hAnsi="Cambria Math"/>
                        <w:color w:val="5B9BD5" w:themeColor="accent1"/>
                      </w:rPr>
                    </m:ctrlPr>
                  </m:fPr>
                  <m:num>
                    <m:sSup>
                      <m:sSupPr>
                        <m:ctrlPr>
                          <w:rPr>
                            <w:rFonts w:ascii="Cambria Math" w:hAnsi="Cambria Math"/>
                            <w:color w:val="5B9BD5" w:themeColor="accent1"/>
                          </w:rPr>
                        </m:ctrlPr>
                      </m:sSupPr>
                      <m:e>
                        <m:sSub>
                          <m:sSubPr>
                            <m:ctrlPr>
                              <w:rPr>
                                <w:rFonts w:ascii="Cambria Math" w:hAnsi="Cambria Math"/>
                                <w:color w:val="5B9BD5" w:themeColor="accent1"/>
                              </w:rPr>
                            </m:ctrlPr>
                          </m:sSubPr>
                          <m:e>
                            <m:r>
                              <m:rPr>
                                <m:sty m:val="p"/>
                              </m:rPr>
                              <w:rPr>
                                <w:rFonts w:ascii="Cambria Math" w:hAnsi="Cambria Math"/>
                                <w:color w:val="5B9BD5" w:themeColor="accent1"/>
                              </w:rPr>
                              <m:t>r</m:t>
                            </m:r>
                          </m:e>
                          <m:sub>
                            <m:r>
                              <m:rPr>
                                <m:sty m:val="p"/>
                              </m:rPr>
                              <w:rPr>
                                <w:rFonts w:ascii="Cambria Math" w:hAnsi="Cambria Math"/>
                                <w:color w:val="5B9BD5" w:themeColor="accent1"/>
                              </w:rPr>
                              <m:t>2</m:t>
                            </m:r>
                          </m:sub>
                        </m:sSub>
                      </m:e>
                      <m:sup>
                        <m:r>
                          <m:rPr>
                            <m:sty m:val="p"/>
                          </m:rPr>
                          <w:rPr>
                            <w:rFonts w:ascii="Cambria Math" w:hAnsi="Cambria Math"/>
                            <w:color w:val="5B9BD5" w:themeColor="accent1"/>
                          </w:rPr>
                          <m:t>2</m:t>
                        </m:r>
                      </m:sup>
                    </m:sSup>
                  </m:num>
                  <m:den>
                    <m:sSup>
                      <m:sSupPr>
                        <m:ctrlPr>
                          <w:rPr>
                            <w:rFonts w:ascii="Cambria Math" w:hAnsi="Cambria Math"/>
                            <w:color w:val="5B9BD5" w:themeColor="accent1"/>
                          </w:rPr>
                        </m:ctrlPr>
                      </m:sSupPr>
                      <m:e>
                        <m:sSub>
                          <m:sSubPr>
                            <m:ctrlPr>
                              <w:rPr>
                                <w:rFonts w:ascii="Cambria Math" w:hAnsi="Cambria Math"/>
                                <w:color w:val="5B9BD5" w:themeColor="accent1"/>
                              </w:rPr>
                            </m:ctrlPr>
                          </m:sSubPr>
                          <m:e>
                            <m:r>
                              <m:rPr>
                                <m:sty m:val="p"/>
                              </m:rPr>
                              <w:rPr>
                                <w:rFonts w:ascii="Cambria Math" w:hAnsi="Cambria Math"/>
                                <w:color w:val="5B9BD5" w:themeColor="accent1"/>
                              </w:rPr>
                              <m:t>r</m:t>
                            </m:r>
                          </m:e>
                          <m:sub>
                            <m:r>
                              <m:rPr>
                                <m:sty m:val="p"/>
                              </m:rPr>
                              <w:rPr>
                                <w:rFonts w:ascii="Cambria Math" w:hAnsi="Cambria Math"/>
                                <w:color w:val="5B9BD5" w:themeColor="accent1"/>
                              </w:rPr>
                              <m:t>1</m:t>
                            </m:r>
                          </m:sub>
                        </m:sSub>
                      </m:e>
                      <m:sup>
                        <m:r>
                          <m:rPr>
                            <m:sty m:val="p"/>
                          </m:rPr>
                          <w:rPr>
                            <w:rFonts w:ascii="Cambria Math" w:hAnsi="Cambria Math"/>
                            <w:color w:val="5B9BD5" w:themeColor="accent1"/>
                          </w:rPr>
                          <m:t>2</m:t>
                        </m:r>
                      </m:sup>
                    </m:sSup>
                  </m:den>
                </m:f>
                <m:r>
                  <m:rPr>
                    <m:sty m:val="p"/>
                  </m:rPr>
                  <w:rPr>
                    <w:rFonts w:ascii="Cambria Math" w:hAnsi="Cambria Math"/>
                    <w:color w:val="5B9BD5" w:themeColor="accent1"/>
                  </w:rPr>
                  <m:t xml:space="preserve">;where </m:t>
                </m:r>
                <m:sSub>
                  <m:sSubPr>
                    <m:ctrlPr>
                      <w:rPr>
                        <w:rFonts w:ascii="Cambria Math" w:hAnsi="Cambria Math"/>
                        <w:color w:val="5B9BD5" w:themeColor="accent1"/>
                      </w:rPr>
                    </m:ctrlPr>
                  </m:sSubPr>
                  <m:e>
                    <m:r>
                      <m:rPr>
                        <m:sty m:val="p"/>
                      </m:rPr>
                      <w:rPr>
                        <w:rFonts w:ascii="Cambria Math" w:hAnsi="Cambria Math"/>
                        <w:color w:val="5B9BD5" w:themeColor="accent1"/>
                      </w:rPr>
                      <m:t>I</m:t>
                    </m:r>
                  </m:e>
                  <m:sub>
                    <m:r>
                      <m:rPr>
                        <m:sty m:val="p"/>
                      </m:rPr>
                      <w:rPr>
                        <w:rFonts w:ascii="Cambria Math" w:hAnsi="Cambria Math"/>
                        <w:color w:val="5B9BD5" w:themeColor="accent1"/>
                      </w:rPr>
                      <m:t>1</m:t>
                    </m:r>
                  </m:sub>
                </m:sSub>
                <m:r>
                  <m:rPr>
                    <m:sty m:val="p"/>
                  </m:rPr>
                  <w:rPr>
                    <w:rFonts w:ascii="Cambria Math" w:hAnsi="Cambria Math"/>
                    <w:color w:val="5B9BD5" w:themeColor="accent1"/>
                  </w:rPr>
                  <m:t xml:space="preserve">=1.00 × </m:t>
                </m:r>
                <m:sSup>
                  <m:sSupPr>
                    <m:ctrlPr>
                      <w:rPr>
                        <w:rFonts w:ascii="Cambria Math" w:hAnsi="Cambria Math"/>
                        <w:color w:val="5B9BD5" w:themeColor="accent1"/>
                      </w:rPr>
                    </m:ctrlPr>
                  </m:sSupPr>
                  <m:e>
                    <m:r>
                      <m:rPr>
                        <m:sty m:val="p"/>
                      </m:rPr>
                      <w:rPr>
                        <w:rFonts w:ascii="Cambria Math" w:hAnsi="Cambria Math"/>
                        <w:color w:val="5B9BD5" w:themeColor="accent1"/>
                      </w:rPr>
                      <m:t>10</m:t>
                    </m:r>
                  </m:e>
                  <m:sup>
                    <m:r>
                      <m:rPr>
                        <m:sty m:val="p"/>
                      </m:rPr>
                      <w:rPr>
                        <w:rFonts w:ascii="Cambria Math" w:hAnsi="Cambria Math"/>
                        <w:color w:val="5B9BD5" w:themeColor="accent1"/>
                      </w:rPr>
                      <m:t>-6</m:t>
                    </m:r>
                  </m:sup>
                </m:sSup>
                <m:r>
                  <m:rPr>
                    <m:sty m:val="p"/>
                  </m:rPr>
                  <w:rPr>
                    <w:rFonts w:ascii="Cambria Math" w:hAnsi="Cambria Math"/>
                    <w:color w:val="5B9BD5" w:themeColor="accent1"/>
                  </w:rPr>
                  <m:t xml:space="preserve"> </m:t>
                </m:r>
                <m:sSup>
                  <m:sSupPr>
                    <m:ctrlPr>
                      <w:rPr>
                        <w:rFonts w:ascii="Cambria Math" w:hAnsi="Cambria Math"/>
                        <w:color w:val="5B9BD5" w:themeColor="accent1"/>
                      </w:rPr>
                    </m:ctrlPr>
                  </m:sSupPr>
                  <m:e>
                    <m:r>
                      <m:rPr>
                        <m:sty m:val="p"/>
                      </m:rPr>
                      <w:rPr>
                        <w:rFonts w:ascii="Cambria Math" w:hAnsi="Cambria Math"/>
                        <w:color w:val="5B9BD5" w:themeColor="accent1"/>
                      </w:rPr>
                      <m:t>Wm</m:t>
                    </m:r>
                  </m:e>
                  <m:sup>
                    <m:r>
                      <m:rPr>
                        <m:sty m:val="p"/>
                      </m:rPr>
                      <w:rPr>
                        <w:rFonts w:ascii="Cambria Math" w:hAnsi="Cambria Math"/>
                        <w:color w:val="5B9BD5" w:themeColor="accent1"/>
                      </w:rPr>
                      <m:t>-2</m:t>
                    </m:r>
                  </m:sup>
                </m:sSup>
                <m:r>
                  <m:rPr>
                    <m:sty m:val="p"/>
                  </m:rPr>
                  <w:rPr>
                    <w:rFonts w:ascii="Cambria Math" w:hAnsi="Cambria Math"/>
                    <w:color w:val="5B9BD5" w:themeColor="accent1"/>
                  </w:rPr>
                  <m:t xml:space="preserve">; </m:t>
                </m:r>
                <m:sSub>
                  <m:sSubPr>
                    <m:ctrlPr>
                      <w:rPr>
                        <w:rFonts w:ascii="Cambria Math" w:hAnsi="Cambria Math"/>
                        <w:color w:val="5B9BD5" w:themeColor="accent1"/>
                      </w:rPr>
                    </m:ctrlPr>
                  </m:sSubPr>
                  <m:e>
                    <m:r>
                      <m:rPr>
                        <m:sty m:val="p"/>
                      </m:rPr>
                      <w:rPr>
                        <w:rFonts w:ascii="Cambria Math" w:hAnsi="Cambria Math"/>
                        <w:color w:val="5B9BD5" w:themeColor="accent1"/>
                      </w:rPr>
                      <m:t>I</m:t>
                    </m:r>
                  </m:e>
                  <m:sub>
                    <m:r>
                      <m:rPr>
                        <m:sty m:val="p"/>
                      </m:rPr>
                      <w:rPr>
                        <w:rFonts w:ascii="Cambria Math" w:hAnsi="Cambria Math"/>
                        <w:color w:val="5B9BD5" w:themeColor="accent1"/>
                      </w:rPr>
                      <m:t>2</m:t>
                    </m:r>
                  </m:sub>
                </m:sSub>
                <m:r>
                  <m:rPr>
                    <m:sty m:val="p"/>
                  </m:rPr>
                  <w:rPr>
                    <w:rFonts w:ascii="Cambria Math" w:hAnsi="Cambria Math"/>
                    <w:color w:val="5B9BD5" w:themeColor="accent1"/>
                  </w:rPr>
                  <m:t xml:space="preserve">= ?; </m:t>
                </m:r>
                <m:sSub>
                  <m:sSubPr>
                    <m:ctrlPr>
                      <w:rPr>
                        <w:rFonts w:ascii="Cambria Math" w:hAnsi="Cambria Math"/>
                        <w:color w:val="5B9BD5" w:themeColor="accent1"/>
                      </w:rPr>
                    </m:ctrlPr>
                  </m:sSubPr>
                  <m:e>
                    <m:r>
                      <m:rPr>
                        <m:sty m:val="p"/>
                      </m:rPr>
                      <w:rPr>
                        <w:rFonts w:ascii="Cambria Math" w:hAnsi="Cambria Math"/>
                        <w:color w:val="5B9BD5" w:themeColor="accent1"/>
                      </w:rPr>
                      <m:t>r</m:t>
                    </m:r>
                  </m:e>
                  <m:sub>
                    <m:r>
                      <m:rPr>
                        <m:sty m:val="p"/>
                      </m:rPr>
                      <w:rPr>
                        <w:rFonts w:ascii="Cambria Math" w:hAnsi="Cambria Math"/>
                        <w:color w:val="5B9BD5" w:themeColor="accent1"/>
                      </w:rPr>
                      <m:t>1</m:t>
                    </m:r>
                  </m:sub>
                </m:sSub>
                <m:r>
                  <m:rPr>
                    <m:sty m:val="p"/>
                  </m:rPr>
                  <w:rPr>
                    <w:rFonts w:ascii="Cambria Math" w:hAnsi="Cambria Math"/>
                    <w:color w:val="5B9BD5" w:themeColor="accent1"/>
                  </w:rPr>
                  <m:t xml:space="preserve">=1.50 m; </m:t>
                </m:r>
                <m:sSub>
                  <m:sSubPr>
                    <m:ctrlPr>
                      <w:rPr>
                        <w:rFonts w:ascii="Cambria Math" w:hAnsi="Cambria Math"/>
                        <w:color w:val="5B9BD5" w:themeColor="accent1"/>
                      </w:rPr>
                    </m:ctrlPr>
                  </m:sSubPr>
                  <m:e>
                    <m:r>
                      <m:rPr>
                        <m:sty m:val="p"/>
                      </m:rPr>
                      <w:rPr>
                        <w:rFonts w:ascii="Cambria Math" w:hAnsi="Cambria Math"/>
                        <w:color w:val="5B9BD5" w:themeColor="accent1"/>
                      </w:rPr>
                      <m:t>r</m:t>
                    </m:r>
                  </m:e>
                  <m:sub>
                    <m:r>
                      <m:rPr>
                        <m:sty m:val="p"/>
                      </m:rPr>
                      <w:rPr>
                        <w:rFonts w:ascii="Cambria Math" w:hAnsi="Cambria Math"/>
                        <w:color w:val="5B9BD5" w:themeColor="accent1"/>
                      </w:rPr>
                      <m:t>2</m:t>
                    </m:r>
                  </m:sub>
                </m:sSub>
                <m:r>
                  <m:rPr>
                    <m:sty m:val="p"/>
                  </m:rPr>
                  <w:rPr>
                    <w:rFonts w:ascii="Cambria Math" w:hAnsi="Cambria Math"/>
                    <w:color w:val="5B9BD5" w:themeColor="accent1"/>
                  </w:rPr>
                  <m:t>=4.50 m</m:t>
                </m:r>
              </m:oMath>
            </m:oMathPara>
          </w:p>
        </w:tc>
        <w:tc>
          <w:tcPr>
            <w:tcW w:w="1553" w:type="dxa"/>
            <w:vAlign w:val="center"/>
          </w:tcPr>
          <w:p w14:paraId="035DBA7D" w14:textId="77777777" w:rsidR="00A52421" w:rsidRPr="00042405" w:rsidRDefault="00042405" w:rsidP="00042405">
            <w:pPr>
              <w:pStyle w:val="ListParagraph"/>
              <w:spacing w:after="160" w:line="259" w:lineRule="auto"/>
              <w:ind w:left="0" w:firstLine="0"/>
              <w:jc w:val="center"/>
              <w:rPr>
                <w:color w:val="5B9BD5" w:themeColor="accent1"/>
              </w:rPr>
            </w:pPr>
            <w:r w:rsidRPr="00042405">
              <w:rPr>
                <w:color w:val="5B9BD5" w:themeColor="accent1"/>
              </w:rPr>
              <w:t>1 mark</w:t>
            </w:r>
          </w:p>
        </w:tc>
      </w:tr>
      <w:tr w:rsidR="00042405" w14:paraId="4B2C4943" w14:textId="77777777" w:rsidTr="00A52421">
        <w:trPr>
          <w:trHeight w:val="567"/>
        </w:trPr>
        <w:tc>
          <w:tcPr>
            <w:tcW w:w="8075" w:type="dxa"/>
            <w:vAlign w:val="center"/>
          </w:tcPr>
          <w:p w14:paraId="3EC81FC4" w14:textId="77777777" w:rsidR="00042405" w:rsidRPr="00D61005" w:rsidRDefault="00042405" w:rsidP="00042405">
            <w:pPr>
              <w:pStyle w:val="ListParagraph"/>
              <w:spacing w:after="160" w:line="259" w:lineRule="auto"/>
              <w:ind w:left="0" w:firstLine="0"/>
            </w:pPr>
            <m:oMathPara>
              <m:oMathParaPr>
                <m:jc m:val="left"/>
              </m:oMathParaPr>
              <m:oMath>
                <m:r>
                  <w:rPr>
                    <w:rFonts w:ascii="Cambria Math" w:hAnsi="Cambria Math"/>
                    <w:color w:val="5B9BD5" w:themeColor="accent1"/>
                  </w:rPr>
                  <m:t xml:space="preserve">∴ </m:t>
                </m:r>
                <m:f>
                  <m:fPr>
                    <m:ctrlPr>
                      <w:rPr>
                        <w:rFonts w:ascii="Cambria Math" w:hAnsi="Cambria Math"/>
                        <w:color w:val="5B9BD5" w:themeColor="accent1"/>
                      </w:rPr>
                    </m:ctrlPr>
                  </m:fPr>
                  <m:num>
                    <m:r>
                      <m:rPr>
                        <m:sty m:val="p"/>
                      </m:rPr>
                      <w:rPr>
                        <w:rFonts w:ascii="Cambria Math" w:hAnsi="Cambria Math"/>
                        <w:color w:val="5B9BD5" w:themeColor="accent1"/>
                      </w:rPr>
                      <m:t xml:space="preserve">1.00 × </m:t>
                    </m:r>
                    <m:sSup>
                      <m:sSupPr>
                        <m:ctrlPr>
                          <w:rPr>
                            <w:rFonts w:ascii="Cambria Math" w:hAnsi="Cambria Math"/>
                            <w:color w:val="5B9BD5" w:themeColor="accent1"/>
                          </w:rPr>
                        </m:ctrlPr>
                      </m:sSupPr>
                      <m:e>
                        <m:r>
                          <m:rPr>
                            <m:sty m:val="p"/>
                          </m:rPr>
                          <w:rPr>
                            <w:rFonts w:ascii="Cambria Math" w:hAnsi="Cambria Math"/>
                            <w:color w:val="5B9BD5" w:themeColor="accent1"/>
                          </w:rPr>
                          <m:t>10</m:t>
                        </m:r>
                      </m:e>
                      <m:sup>
                        <m:r>
                          <m:rPr>
                            <m:sty m:val="p"/>
                          </m:rPr>
                          <w:rPr>
                            <w:rFonts w:ascii="Cambria Math" w:hAnsi="Cambria Math"/>
                            <w:color w:val="5B9BD5" w:themeColor="accent1"/>
                          </w:rPr>
                          <m:t>-6</m:t>
                        </m:r>
                      </m:sup>
                    </m:sSup>
                  </m:num>
                  <m:den>
                    <m:sSub>
                      <m:sSubPr>
                        <m:ctrlPr>
                          <w:rPr>
                            <w:rFonts w:ascii="Cambria Math" w:hAnsi="Cambria Math"/>
                            <w:color w:val="5B9BD5" w:themeColor="accent1"/>
                          </w:rPr>
                        </m:ctrlPr>
                      </m:sSubPr>
                      <m:e>
                        <m:r>
                          <m:rPr>
                            <m:sty m:val="p"/>
                          </m:rPr>
                          <w:rPr>
                            <w:rFonts w:ascii="Cambria Math" w:hAnsi="Cambria Math"/>
                            <w:color w:val="5B9BD5" w:themeColor="accent1"/>
                          </w:rPr>
                          <m:t>I</m:t>
                        </m:r>
                      </m:e>
                      <m:sub>
                        <m:r>
                          <m:rPr>
                            <m:sty m:val="p"/>
                          </m:rPr>
                          <w:rPr>
                            <w:rFonts w:ascii="Cambria Math" w:hAnsi="Cambria Math"/>
                            <w:color w:val="5B9BD5" w:themeColor="accent1"/>
                          </w:rPr>
                          <m:t>2</m:t>
                        </m:r>
                      </m:sub>
                    </m:sSub>
                  </m:den>
                </m:f>
                <m:r>
                  <m:rPr>
                    <m:sty m:val="p"/>
                  </m:rPr>
                  <w:rPr>
                    <w:rFonts w:ascii="Cambria Math" w:hAnsi="Cambria Math"/>
                    <w:color w:val="5B9BD5" w:themeColor="accent1"/>
                  </w:rPr>
                  <m:t xml:space="preserve">= </m:t>
                </m:r>
                <m:f>
                  <m:fPr>
                    <m:ctrlPr>
                      <w:rPr>
                        <w:rFonts w:ascii="Cambria Math" w:hAnsi="Cambria Math"/>
                        <w:color w:val="5B9BD5" w:themeColor="accent1"/>
                      </w:rPr>
                    </m:ctrlPr>
                  </m:fPr>
                  <m:num>
                    <m:sSup>
                      <m:sSupPr>
                        <m:ctrlPr>
                          <w:rPr>
                            <w:rFonts w:ascii="Cambria Math" w:hAnsi="Cambria Math"/>
                            <w:color w:val="5B9BD5" w:themeColor="accent1"/>
                          </w:rPr>
                        </m:ctrlPr>
                      </m:sSupPr>
                      <m:e>
                        <m:r>
                          <m:rPr>
                            <m:sty m:val="p"/>
                          </m:rPr>
                          <w:rPr>
                            <w:rFonts w:ascii="Cambria Math" w:hAnsi="Cambria Math"/>
                            <w:color w:val="5B9BD5" w:themeColor="accent1"/>
                          </w:rPr>
                          <m:t>4.50</m:t>
                        </m:r>
                      </m:e>
                      <m:sup>
                        <m:r>
                          <m:rPr>
                            <m:sty m:val="p"/>
                          </m:rPr>
                          <w:rPr>
                            <w:rFonts w:ascii="Cambria Math" w:hAnsi="Cambria Math"/>
                            <w:color w:val="5B9BD5" w:themeColor="accent1"/>
                          </w:rPr>
                          <m:t>2</m:t>
                        </m:r>
                      </m:sup>
                    </m:sSup>
                  </m:num>
                  <m:den>
                    <m:sSup>
                      <m:sSupPr>
                        <m:ctrlPr>
                          <w:rPr>
                            <w:rFonts w:ascii="Cambria Math" w:hAnsi="Cambria Math"/>
                            <w:color w:val="5B9BD5" w:themeColor="accent1"/>
                          </w:rPr>
                        </m:ctrlPr>
                      </m:sSupPr>
                      <m:e>
                        <m:r>
                          <m:rPr>
                            <m:sty m:val="p"/>
                          </m:rPr>
                          <w:rPr>
                            <w:rFonts w:ascii="Cambria Math" w:hAnsi="Cambria Math"/>
                            <w:color w:val="5B9BD5" w:themeColor="accent1"/>
                          </w:rPr>
                          <m:t>1.50</m:t>
                        </m:r>
                      </m:e>
                      <m:sup>
                        <m:r>
                          <m:rPr>
                            <m:sty m:val="p"/>
                          </m:rPr>
                          <w:rPr>
                            <w:rFonts w:ascii="Cambria Math" w:hAnsi="Cambria Math"/>
                            <w:color w:val="5B9BD5" w:themeColor="accent1"/>
                          </w:rPr>
                          <m:t>2</m:t>
                        </m:r>
                      </m:sup>
                    </m:sSup>
                  </m:den>
                </m:f>
              </m:oMath>
            </m:oMathPara>
          </w:p>
        </w:tc>
        <w:tc>
          <w:tcPr>
            <w:tcW w:w="1553" w:type="dxa"/>
            <w:vAlign w:val="center"/>
          </w:tcPr>
          <w:p w14:paraId="7742726A" w14:textId="77777777" w:rsidR="00042405" w:rsidRPr="00042405" w:rsidRDefault="00042405" w:rsidP="00042405">
            <w:pPr>
              <w:pStyle w:val="ListParagraph"/>
              <w:spacing w:after="160" w:line="259" w:lineRule="auto"/>
              <w:ind w:left="0" w:firstLine="0"/>
              <w:jc w:val="center"/>
              <w:rPr>
                <w:color w:val="5B9BD5" w:themeColor="accent1"/>
              </w:rPr>
            </w:pPr>
            <w:r w:rsidRPr="00042405">
              <w:rPr>
                <w:color w:val="5B9BD5" w:themeColor="accent1"/>
              </w:rPr>
              <w:t>1 mark</w:t>
            </w:r>
          </w:p>
        </w:tc>
      </w:tr>
      <w:tr w:rsidR="00042405" w14:paraId="6EC4FC1B" w14:textId="77777777" w:rsidTr="00A52421">
        <w:trPr>
          <w:trHeight w:val="567"/>
        </w:trPr>
        <w:tc>
          <w:tcPr>
            <w:tcW w:w="8075" w:type="dxa"/>
            <w:vAlign w:val="center"/>
          </w:tcPr>
          <w:p w14:paraId="7D0379CF" w14:textId="77777777" w:rsidR="00042405" w:rsidRPr="00D61005" w:rsidRDefault="00042405" w:rsidP="00042405">
            <w:pPr>
              <w:pStyle w:val="ListParagraph"/>
              <w:spacing w:after="160" w:line="259" w:lineRule="auto"/>
              <w:ind w:left="0" w:firstLine="0"/>
            </w:pPr>
            <m:oMathPara>
              <m:oMathParaPr>
                <m:jc m:val="left"/>
              </m:oMathParaPr>
              <m:oMath>
                <m:r>
                  <w:rPr>
                    <w:rFonts w:ascii="Cambria Math" w:hAnsi="Cambria Math"/>
                  </w:rPr>
                  <m:t xml:space="preserve">∴ </m:t>
                </m:r>
                <m:sSub>
                  <m:sSubPr>
                    <m:ctrlPr>
                      <w:rPr>
                        <w:rFonts w:ascii="Cambria Math" w:hAnsi="Cambria Math"/>
                        <w:color w:val="5B9BD5" w:themeColor="accent1"/>
                      </w:rPr>
                    </m:ctrlPr>
                  </m:sSubPr>
                  <m:e>
                    <m:r>
                      <m:rPr>
                        <m:sty m:val="p"/>
                      </m:rPr>
                      <w:rPr>
                        <w:rFonts w:ascii="Cambria Math" w:hAnsi="Cambria Math"/>
                        <w:color w:val="5B9BD5" w:themeColor="accent1"/>
                      </w:rPr>
                      <m:t>I</m:t>
                    </m:r>
                  </m:e>
                  <m:sub>
                    <m:r>
                      <m:rPr>
                        <m:sty m:val="p"/>
                      </m:rPr>
                      <w:rPr>
                        <w:rFonts w:ascii="Cambria Math" w:hAnsi="Cambria Math"/>
                        <w:color w:val="5B9BD5" w:themeColor="accent1"/>
                      </w:rPr>
                      <m:t>2</m:t>
                    </m:r>
                  </m:sub>
                </m:sSub>
                <m:r>
                  <w:rPr>
                    <w:rFonts w:ascii="Cambria Math" w:hAnsi="Cambria Math"/>
                    <w:color w:val="5B9BD5" w:themeColor="accent1"/>
                  </w:rPr>
                  <m:t xml:space="preserve">=1.11 × </m:t>
                </m:r>
                <m:sSup>
                  <m:sSupPr>
                    <m:ctrlPr>
                      <w:rPr>
                        <w:rFonts w:ascii="Cambria Math" w:hAnsi="Cambria Math"/>
                        <w:color w:val="5B9BD5" w:themeColor="accent1"/>
                      </w:rPr>
                    </m:ctrlPr>
                  </m:sSupPr>
                  <m:e>
                    <m:r>
                      <m:rPr>
                        <m:sty m:val="p"/>
                      </m:rPr>
                      <w:rPr>
                        <w:rFonts w:ascii="Cambria Math" w:hAnsi="Cambria Math"/>
                        <w:color w:val="5B9BD5" w:themeColor="accent1"/>
                      </w:rPr>
                      <m:t>10</m:t>
                    </m:r>
                  </m:e>
                  <m:sup>
                    <m:r>
                      <m:rPr>
                        <m:sty m:val="p"/>
                      </m:rPr>
                      <w:rPr>
                        <w:rFonts w:ascii="Cambria Math" w:hAnsi="Cambria Math"/>
                        <w:color w:val="5B9BD5" w:themeColor="accent1"/>
                      </w:rPr>
                      <m:t>-7</m:t>
                    </m:r>
                  </m:sup>
                </m:sSup>
                <m:r>
                  <w:rPr>
                    <w:rFonts w:ascii="Cambria Math" w:hAnsi="Cambria Math"/>
                    <w:color w:val="5B9BD5" w:themeColor="accent1"/>
                  </w:rPr>
                  <m:t xml:space="preserve"> </m:t>
                </m:r>
                <m:sSup>
                  <m:sSupPr>
                    <m:ctrlPr>
                      <w:rPr>
                        <w:rFonts w:ascii="Cambria Math" w:hAnsi="Cambria Math"/>
                        <w:color w:val="5B9BD5" w:themeColor="accent1"/>
                      </w:rPr>
                    </m:ctrlPr>
                  </m:sSupPr>
                  <m:e>
                    <m:r>
                      <m:rPr>
                        <m:sty m:val="p"/>
                      </m:rPr>
                      <w:rPr>
                        <w:rFonts w:ascii="Cambria Math" w:hAnsi="Cambria Math"/>
                        <w:color w:val="5B9BD5" w:themeColor="accent1"/>
                      </w:rPr>
                      <m:t>Wm</m:t>
                    </m:r>
                  </m:e>
                  <m:sup>
                    <m:r>
                      <m:rPr>
                        <m:sty m:val="p"/>
                      </m:rPr>
                      <w:rPr>
                        <w:rFonts w:ascii="Cambria Math" w:hAnsi="Cambria Math"/>
                        <w:color w:val="5B9BD5" w:themeColor="accent1"/>
                      </w:rPr>
                      <m:t>-2</m:t>
                    </m:r>
                  </m:sup>
                </m:sSup>
              </m:oMath>
            </m:oMathPara>
          </w:p>
        </w:tc>
        <w:tc>
          <w:tcPr>
            <w:tcW w:w="1553" w:type="dxa"/>
            <w:vAlign w:val="center"/>
          </w:tcPr>
          <w:p w14:paraId="683C5CE7" w14:textId="77777777" w:rsidR="00042405" w:rsidRPr="00042405" w:rsidRDefault="00042405" w:rsidP="00042405">
            <w:pPr>
              <w:pStyle w:val="ListParagraph"/>
              <w:spacing w:after="160" w:line="259" w:lineRule="auto"/>
              <w:ind w:left="0" w:firstLine="0"/>
              <w:jc w:val="center"/>
              <w:rPr>
                <w:color w:val="5B9BD5" w:themeColor="accent1"/>
              </w:rPr>
            </w:pPr>
            <w:r w:rsidRPr="00042405">
              <w:rPr>
                <w:color w:val="5B9BD5" w:themeColor="accent1"/>
              </w:rPr>
              <w:t>1 mark</w:t>
            </w:r>
          </w:p>
        </w:tc>
      </w:tr>
    </w:tbl>
    <w:p w14:paraId="1608911F" w14:textId="77777777" w:rsidR="00A52421" w:rsidRDefault="00A52421" w:rsidP="00042405">
      <w:pPr>
        <w:spacing w:after="160" w:line="259" w:lineRule="auto"/>
      </w:pPr>
    </w:p>
    <w:p w14:paraId="61B408BC" w14:textId="77777777" w:rsidR="00A52421" w:rsidRDefault="00A52421" w:rsidP="00A52421">
      <w:pPr>
        <w:pStyle w:val="ListParagraph"/>
        <w:numPr>
          <w:ilvl w:val="1"/>
          <w:numId w:val="6"/>
        </w:numPr>
        <w:spacing w:after="160" w:line="259" w:lineRule="auto"/>
        <w:ind w:left="709" w:hanging="709"/>
      </w:pPr>
      <w:r>
        <w:t xml:space="preserve">The figure you calculated in part a) would not be the value measured in reality. Comment on your calculated value for intensity at a distance of 4.50 m. How would it be different in reality? Explain. </w:t>
      </w:r>
    </w:p>
    <w:p w14:paraId="52BFF028" w14:textId="77777777" w:rsidR="00A52421" w:rsidRDefault="00A52421" w:rsidP="00A52421">
      <w:pPr>
        <w:pStyle w:val="ListParagraph"/>
        <w:spacing w:after="160" w:line="259" w:lineRule="auto"/>
        <w:ind w:left="709" w:firstLine="0"/>
        <w:jc w:val="right"/>
      </w:pPr>
      <w:r>
        <w:t>(2)</w:t>
      </w:r>
    </w:p>
    <w:tbl>
      <w:tblPr>
        <w:tblStyle w:val="TableGrid"/>
        <w:tblW w:w="0" w:type="auto"/>
        <w:tblLook w:val="04A0" w:firstRow="1" w:lastRow="0" w:firstColumn="1" w:lastColumn="0" w:noHBand="0" w:noVBand="1"/>
      </w:tblPr>
      <w:tblGrid>
        <w:gridCol w:w="7933"/>
        <w:gridCol w:w="1695"/>
      </w:tblGrid>
      <w:tr w:rsidR="00712495" w:rsidRPr="00712495" w14:paraId="29DDAFC3" w14:textId="77777777" w:rsidTr="00712495">
        <w:trPr>
          <w:trHeight w:val="567"/>
        </w:trPr>
        <w:tc>
          <w:tcPr>
            <w:tcW w:w="7933" w:type="dxa"/>
            <w:vAlign w:val="center"/>
          </w:tcPr>
          <w:p w14:paraId="286D22E6" w14:textId="77777777" w:rsidR="00712495" w:rsidRPr="00712495" w:rsidRDefault="00712495" w:rsidP="00712495">
            <w:pPr>
              <w:pStyle w:val="ListParagraph"/>
              <w:spacing w:after="160" w:line="259" w:lineRule="auto"/>
              <w:ind w:left="0" w:firstLine="0"/>
              <w:rPr>
                <w:color w:val="5B9BD5" w:themeColor="accent1"/>
              </w:rPr>
            </w:pPr>
            <w:r w:rsidRPr="00712495">
              <w:rPr>
                <w:color w:val="5B9BD5" w:themeColor="accent1"/>
              </w:rPr>
              <w:t>In reality, the calculated intensity would be lower.</w:t>
            </w:r>
          </w:p>
        </w:tc>
        <w:tc>
          <w:tcPr>
            <w:tcW w:w="1695" w:type="dxa"/>
            <w:vAlign w:val="center"/>
          </w:tcPr>
          <w:p w14:paraId="7DE08866" w14:textId="77777777" w:rsidR="00712495" w:rsidRPr="00712495" w:rsidRDefault="00712495" w:rsidP="00712495">
            <w:pPr>
              <w:pStyle w:val="ListParagraph"/>
              <w:spacing w:after="160" w:line="259" w:lineRule="auto"/>
              <w:ind w:left="0" w:firstLine="0"/>
              <w:jc w:val="center"/>
              <w:rPr>
                <w:color w:val="5B9BD5" w:themeColor="accent1"/>
              </w:rPr>
            </w:pPr>
            <w:r w:rsidRPr="00712495">
              <w:rPr>
                <w:color w:val="5B9BD5" w:themeColor="accent1"/>
              </w:rPr>
              <w:t>1 mark</w:t>
            </w:r>
          </w:p>
        </w:tc>
      </w:tr>
      <w:tr w:rsidR="00712495" w:rsidRPr="00712495" w14:paraId="37B367BA" w14:textId="77777777" w:rsidTr="00712495">
        <w:trPr>
          <w:trHeight w:val="567"/>
        </w:trPr>
        <w:tc>
          <w:tcPr>
            <w:tcW w:w="7933" w:type="dxa"/>
            <w:vAlign w:val="center"/>
          </w:tcPr>
          <w:p w14:paraId="38AC8550" w14:textId="77777777" w:rsidR="00712495" w:rsidRPr="00712495" w:rsidRDefault="00712495" w:rsidP="00712495">
            <w:pPr>
              <w:pStyle w:val="ListParagraph"/>
              <w:spacing w:after="160" w:line="259" w:lineRule="auto"/>
              <w:ind w:left="0" w:firstLine="0"/>
              <w:rPr>
                <w:color w:val="5B9BD5" w:themeColor="accent1"/>
              </w:rPr>
            </w:pPr>
            <w:r w:rsidRPr="00712495">
              <w:rPr>
                <w:color w:val="5B9BD5" w:themeColor="accent1"/>
              </w:rPr>
              <w:t xml:space="preserve">The medium of air is inelastic and some acoustic energy will be lost to it as the sound travels to 4.50 m. </w:t>
            </w:r>
          </w:p>
        </w:tc>
        <w:tc>
          <w:tcPr>
            <w:tcW w:w="1695" w:type="dxa"/>
            <w:vAlign w:val="center"/>
          </w:tcPr>
          <w:p w14:paraId="4D830DC0" w14:textId="77777777" w:rsidR="00712495" w:rsidRPr="00712495" w:rsidRDefault="00712495" w:rsidP="00712495">
            <w:pPr>
              <w:pStyle w:val="ListParagraph"/>
              <w:spacing w:after="160" w:line="259" w:lineRule="auto"/>
              <w:ind w:left="0" w:firstLine="0"/>
              <w:jc w:val="center"/>
              <w:rPr>
                <w:color w:val="5B9BD5" w:themeColor="accent1"/>
              </w:rPr>
            </w:pPr>
            <w:r w:rsidRPr="00712495">
              <w:rPr>
                <w:color w:val="5B9BD5" w:themeColor="accent1"/>
              </w:rPr>
              <w:t>1 mark</w:t>
            </w:r>
          </w:p>
        </w:tc>
      </w:tr>
    </w:tbl>
    <w:p w14:paraId="789F1066" w14:textId="77777777" w:rsidR="00712495" w:rsidRPr="00802339" w:rsidRDefault="00712495" w:rsidP="00712495">
      <w:pPr>
        <w:pStyle w:val="ListParagraph"/>
        <w:spacing w:after="160" w:line="259" w:lineRule="auto"/>
        <w:ind w:left="0" w:firstLine="0"/>
      </w:pPr>
    </w:p>
    <w:p w14:paraId="0945245A" w14:textId="77777777" w:rsidR="00B90274" w:rsidRPr="009F7CD6" w:rsidRDefault="00B90274" w:rsidP="00B90274">
      <w:pPr>
        <w:rPr>
          <w:rFonts w:cs="Arial"/>
        </w:rPr>
      </w:pPr>
    </w:p>
    <w:p w14:paraId="3C903795" w14:textId="77777777" w:rsidR="00B90274" w:rsidRPr="00BD0DBE" w:rsidRDefault="00B90274" w:rsidP="00B90274">
      <w:pPr>
        <w:pStyle w:val="ListParagraph"/>
      </w:pPr>
    </w:p>
    <w:p w14:paraId="03B13363" w14:textId="77777777" w:rsidR="00243CFD" w:rsidRDefault="00243CFD" w:rsidP="00243CFD">
      <w:pPr>
        <w:tabs>
          <w:tab w:val="left" w:pos="8647"/>
          <w:tab w:val="right" w:pos="9356"/>
        </w:tabs>
        <w:spacing w:after="120"/>
        <w:rPr>
          <w:b/>
          <w:bCs/>
        </w:rPr>
      </w:pPr>
    </w:p>
    <w:p w14:paraId="400D11CA" w14:textId="77777777" w:rsidR="00DD4A73" w:rsidRPr="00551418" w:rsidRDefault="00DD4A73" w:rsidP="00DD4A73">
      <w:pPr>
        <w:tabs>
          <w:tab w:val="left" w:pos="8647"/>
          <w:tab w:val="right" w:pos="9356"/>
        </w:tabs>
        <w:spacing w:after="120"/>
        <w:rPr>
          <w:b/>
          <w:bCs/>
        </w:rPr>
      </w:pPr>
    </w:p>
    <w:p w14:paraId="50704E65" w14:textId="77777777" w:rsidR="005E4BDD" w:rsidRDefault="005E4BDD">
      <w:pPr>
        <w:spacing w:after="160" w:line="259" w:lineRule="auto"/>
        <w:rPr>
          <w:rFonts w:cs="Arial"/>
          <w:b/>
          <w:bCs/>
          <w:szCs w:val="22"/>
        </w:rPr>
      </w:pPr>
      <w:r>
        <w:rPr>
          <w:rFonts w:cs="Arial"/>
          <w:b/>
          <w:bCs/>
          <w:szCs w:val="22"/>
        </w:rPr>
        <w:br w:type="page"/>
      </w:r>
    </w:p>
    <w:p w14:paraId="7F7C54A0" w14:textId="77777777" w:rsidR="003121FD" w:rsidRPr="00E64CDD" w:rsidRDefault="003121FD" w:rsidP="003121FD">
      <w:pPr>
        <w:tabs>
          <w:tab w:val="right" w:pos="9356"/>
        </w:tabs>
        <w:ind w:left="567" w:hanging="567"/>
        <w:rPr>
          <w:rFonts w:cs="Arial"/>
          <w:b/>
          <w:bCs/>
          <w:szCs w:val="22"/>
        </w:rPr>
      </w:pPr>
      <w:r w:rsidRPr="00E64CDD">
        <w:rPr>
          <w:rFonts w:cs="Arial"/>
          <w:b/>
          <w:bCs/>
          <w:szCs w:val="22"/>
        </w:rPr>
        <w:lastRenderedPageBreak/>
        <w:t>Section Two:  Problem-solving</w:t>
      </w:r>
      <w:r w:rsidRPr="00E64CDD">
        <w:rPr>
          <w:rFonts w:cs="Arial"/>
          <w:b/>
          <w:bCs/>
          <w:szCs w:val="22"/>
        </w:rPr>
        <w:tab/>
        <w:t>50% (90 Marks)</w:t>
      </w:r>
    </w:p>
    <w:p w14:paraId="5FC77975" w14:textId="77777777" w:rsidR="003121FD" w:rsidRPr="00E64CDD" w:rsidRDefault="003121FD" w:rsidP="003121FD">
      <w:pPr>
        <w:tabs>
          <w:tab w:val="right" w:pos="9356"/>
          <w:tab w:val="right" w:pos="9450"/>
        </w:tabs>
        <w:ind w:left="567" w:hanging="567"/>
        <w:rPr>
          <w:rFonts w:cs="Arial"/>
          <w:szCs w:val="22"/>
        </w:rPr>
      </w:pPr>
    </w:p>
    <w:p w14:paraId="028B56BF" w14:textId="77777777" w:rsidR="003121FD" w:rsidRDefault="003121FD" w:rsidP="003121FD">
      <w:pPr>
        <w:tabs>
          <w:tab w:val="right" w:pos="9356"/>
        </w:tabs>
        <w:ind w:left="567" w:hanging="567"/>
        <w:rPr>
          <w:rFonts w:cs="Arial"/>
          <w:szCs w:val="22"/>
        </w:rPr>
      </w:pPr>
      <w:r w:rsidRPr="00E64CDD">
        <w:rPr>
          <w:rFonts w:cs="Arial"/>
          <w:szCs w:val="22"/>
        </w:rPr>
        <w:t xml:space="preserve">This section has </w:t>
      </w:r>
      <w:r>
        <w:rPr>
          <w:rFonts w:cs="Arial"/>
          <w:b/>
          <w:szCs w:val="22"/>
        </w:rPr>
        <w:t>six (6</w:t>
      </w:r>
      <w:r w:rsidRPr="007F5945">
        <w:rPr>
          <w:rFonts w:cs="Arial"/>
          <w:b/>
          <w:szCs w:val="22"/>
        </w:rPr>
        <w:t>)</w:t>
      </w:r>
      <w:r w:rsidRPr="00E64CDD">
        <w:rPr>
          <w:rFonts w:cs="Arial"/>
          <w:szCs w:val="22"/>
        </w:rPr>
        <w:t xml:space="preserve"> questions.  You must answer </w:t>
      </w:r>
      <w:r w:rsidRPr="00E64CDD">
        <w:rPr>
          <w:rFonts w:cs="Arial"/>
          <w:b/>
          <w:szCs w:val="22"/>
        </w:rPr>
        <w:t>all</w:t>
      </w:r>
      <w:r w:rsidRPr="00E64CDD">
        <w:rPr>
          <w:rFonts w:cs="Arial"/>
          <w:szCs w:val="22"/>
        </w:rPr>
        <w:t xml:space="preserve"> questions. Write your answers in the </w:t>
      </w:r>
    </w:p>
    <w:p w14:paraId="368B9DAD" w14:textId="77777777" w:rsidR="003121FD" w:rsidRPr="00E64CDD" w:rsidRDefault="003121FD" w:rsidP="003121FD">
      <w:pPr>
        <w:tabs>
          <w:tab w:val="right" w:pos="9356"/>
        </w:tabs>
        <w:ind w:left="567" w:hanging="567"/>
        <w:rPr>
          <w:rFonts w:cs="Arial"/>
          <w:b/>
          <w:szCs w:val="22"/>
        </w:rPr>
      </w:pPr>
      <w:r w:rsidRPr="00E64CDD">
        <w:rPr>
          <w:rFonts w:cs="Arial"/>
          <w:szCs w:val="22"/>
        </w:rPr>
        <w:t>space provided. Suggested working time for this section is 90 minutes.</w:t>
      </w:r>
    </w:p>
    <w:p w14:paraId="252CC9D9" w14:textId="77777777" w:rsidR="003121FD" w:rsidRPr="00E64CDD" w:rsidRDefault="003121FD" w:rsidP="003121FD">
      <w:pPr>
        <w:pBdr>
          <w:bottom w:val="single" w:sz="4" w:space="1" w:color="auto"/>
        </w:pBdr>
        <w:tabs>
          <w:tab w:val="right" w:pos="9356"/>
        </w:tabs>
        <w:autoSpaceDE w:val="0"/>
        <w:autoSpaceDN w:val="0"/>
        <w:adjustRightInd w:val="0"/>
        <w:ind w:left="567" w:hanging="567"/>
        <w:rPr>
          <w:rFonts w:cs="Arial"/>
          <w:szCs w:val="22"/>
        </w:rPr>
      </w:pPr>
    </w:p>
    <w:p w14:paraId="424845B3" w14:textId="77777777" w:rsidR="003121FD" w:rsidRDefault="003121FD" w:rsidP="003121FD">
      <w:pPr>
        <w:tabs>
          <w:tab w:val="right" w:pos="9314"/>
          <w:tab w:val="right" w:pos="9356"/>
        </w:tabs>
        <w:ind w:left="567" w:hanging="567"/>
        <w:rPr>
          <w:rFonts w:cs="Arial"/>
          <w:b/>
          <w:bCs/>
          <w:szCs w:val="22"/>
        </w:rPr>
      </w:pPr>
    </w:p>
    <w:p w14:paraId="69A6C2E2" w14:textId="77777777" w:rsidR="001041C1" w:rsidRPr="00FB2CCE" w:rsidRDefault="001041C1" w:rsidP="001041C1">
      <w:pPr>
        <w:tabs>
          <w:tab w:val="left" w:pos="8505"/>
          <w:tab w:val="right" w:pos="9356"/>
        </w:tabs>
        <w:ind w:left="567" w:hanging="567"/>
        <w:rPr>
          <w:rFonts w:eastAsia="Times New Roman" w:cs="Arial"/>
          <w:b/>
          <w:szCs w:val="22"/>
          <w:lang w:val="en-GB" w:eastAsia="en-US"/>
        </w:rPr>
      </w:pPr>
      <w:r w:rsidRPr="00FB2CCE">
        <w:rPr>
          <w:rFonts w:cs="Arial"/>
          <w:b/>
          <w:bCs/>
          <w:szCs w:val="22"/>
        </w:rPr>
        <w:t xml:space="preserve">Question </w:t>
      </w:r>
      <w:r w:rsidR="007E3B8D">
        <w:rPr>
          <w:rFonts w:cs="Arial"/>
          <w:b/>
          <w:bCs/>
          <w:szCs w:val="22"/>
        </w:rPr>
        <w:t>11</w:t>
      </w:r>
      <w:r w:rsidRPr="00FB2CCE">
        <w:rPr>
          <w:rFonts w:cs="Arial"/>
          <w:b/>
          <w:bCs/>
          <w:szCs w:val="22"/>
        </w:rPr>
        <w:tab/>
      </w:r>
      <w:r>
        <w:rPr>
          <w:rFonts w:eastAsia="Times New Roman" w:cs="Arial"/>
          <w:b/>
          <w:szCs w:val="22"/>
          <w:lang w:val="en-GB" w:eastAsia="en-US"/>
        </w:rPr>
        <w:t>(16</w:t>
      </w:r>
      <w:r w:rsidRPr="00FB2CCE">
        <w:rPr>
          <w:rFonts w:eastAsia="Times New Roman" w:cs="Arial"/>
          <w:b/>
          <w:szCs w:val="22"/>
          <w:lang w:val="en-GB" w:eastAsia="en-US"/>
        </w:rPr>
        <w:t xml:space="preserve"> marks)</w:t>
      </w:r>
    </w:p>
    <w:p w14:paraId="3D8F56A8" w14:textId="77777777" w:rsidR="001041C1" w:rsidRDefault="001041C1" w:rsidP="001041C1">
      <w:pPr>
        <w:autoSpaceDE w:val="0"/>
        <w:autoSpaceDN w:val="0"/>
        <w:adjustRightInd w:val="0"/>
        <w:rPr>
          <w:rFonts w:cs="Arial"/>
        </w:rPr>
      </w:pPr>
    </w:p>
    <w:p w14:paraId="3EFC3CDA" w14:textId="77777777" w:rsidR="001041C1" w:rsidRDefault="001041C1" w:rsidP="001041C1">
      <w:pPr>
        <w:autoSpaceDE w:val="0"/>
        <w:autoSpaceDN w:val="0"/>
        <w:adjustRightInd w:val="0"/>
        <w:rPr>
          <w:rFonts w:cs="Arial"/>
        </w:rPr>
      </w:pPr>
      <w:r w:rsidRPr="00B50FEA">
        <w:rPr>
          <w:rFonts w:cs="Arial"/>
        </w:rPr>
        <w:t>The graph below shows the motion of a</w:t>
      </w:r>
      <w:r>
        <w:rPr>
          <w:rFonts w:cs="Arial"/>
        </w:rPr>
        <w:t>n ant</w:t>
      </w:r>
      <w:r w:rsidRPr="00B50FEA">
        <w:rPr>
          <w:rFonts w:cs="Arial"/>
        </w:rPr>
        <w:t xml:space="preserve"> </w:t>
      </w:r>
      <w:r>
        <w:rPr>
          <w:rFonts w:cs="Arial"/>
        </w:rPr>
        <w:t>during a 9</w:t>
      </w:r>
      <w:r w:rsidRPr="00B50FEA">
        <w:rPr>
          <w:rFonts w:cs="Arial"/>
        </w:rPr>
        <w:t xml:space="preserve"> second period. As can be seen, the </w:t>
      </w:r>
      <w:r>
        <w:rPr>
          <w:rFonts w:cs="Arial"/>
        </w:rPr>
        <w:t>ant’s</w:t>
      </w:r>
      <w:r w:rsidRPr="00B50FEA">
        <w:rPr>
          <w:rFonts w:cs="Arial"/>
        </w:rPr>
        <w:t xml:space="preserve"> velocity has been measured in centimetres per second </w:t>
      </w:r>
      <w:r>
        <w:rPr>
          <w:rFonts w:cs="Arial"/>
        </w:rPr>
        <w:t>(cm s</w:t>
      </w:r>
      <w:r w:rsidRPr="00B50FEA">
        <w:rPr>
          <w:rFonts w:cs="Arial"/>
          <w:vertAlign w:val="superscript"/>
        </w:rPr>
        <w:t>-1</w:t>
      </w:r>
      <w:r>
        <w:rPr>
          <w:rFonts w:cs="Arial"/>
        </w:rPr>
        <w:t xml:space="preserve">) </w:t>
      </w:r>
      <w:r w:rsidRPr="00B50FEA">
        <w:rPr>
          <w:rFonts w:cs="Arial"/>
        </w:rPr>
        <w:t xml:space="preserve">over this time. The </w:t>
      </w:r>
      <w:r>
        <w:rPr>
          <w:rFonts w:cs="Arial"/>
        </w:rPr>
        <w:t>ant</w:t>
      </w:r>
      <w:r w:rsidRPr="00B50FEA">
        <w:rPr>
          <w:rFonts w:cs="Arial"/>
        </w:rPr>
        <w:t xml:space="preserve"> is initially travelling in a</w:t>
      </w:r>
      <w:r>
        <w:rPr>
          <w:rFonts w:cs="Arial"/>
        </w:rPr>
        <w:t>n</w:t>
      </w:r>
      <w:r w:rsidRPr="00B50FEA">
        <w:rPr>
          <w:rFonts w:cs="Arial"/>
        </w:rPr>
        <w:t xml:space="preserve"> </w:t>
      </w:r>
      <w:r>
        <w:rPr>
          <w:rFonts w:cs="Arial"/>
        </w:rPr>
        <w:t>easterly</w:t>
      </w:r>
      <w:r w:rsidRPr="00B50FEA">
        <w:rPr>
          <w:rFonts w:cs="Arial"/>
        </w:rPr>
        <w:t xml:space="preserve"> direction. </w:t>
      </w:r>
    </w:p>
    <w:p w14:paraId="6DB75E85" w14:textId="77777777" w:rsidR="001041C1" w:rsidRDefault="001041C1" w:rsidP="001041C1">
      <w:pPr>
        <w:autoSpaceDE w:val="0"/>
        <w:autoSpaceDN w:val="0"/>
        <w:adjustRightInd w:val="0"/>
        <w:rPr>
          <w:rFonts w:cs="Arial"/>
        </w:rPr>
      </w:pPr>
      <w:r>
        <w:rPr>
          <w:rFonts w:cs="Arial"/>
          <w:noProof/>
        </w:rPr>
        <mc:AlternateContent>
          <mc:Choice Requires="wps">
            <w:drawing>
              <wp:anchor distT="0" distB="0" distL="114300" distR="114300" simplePos="0" relativeHeight="251726848" behindDoc="1" locked="0" layoutInCell="1" allowOverlap="1" wp14:anchorId="06B5DF81" wp14:editId="0A4BF9A9">
                <wp:simplePos x="0" y="0"/>
                <wp:positionH relativeFrom="column">
                  <wp:posOffset>387350</wp:posOffset>
                </wp:positionH>
                <wp:positionV relativeFrom="paragraph">
                  <wp:posOffset>117475</wp:posOffset>
                </wp:positionV>
                <wp:extent cx="914400" cy="292100"/>
                <wp:effectExtent l="0" t="0" r="1905" b="0"/>
                <wp:wrapNone/>
                <wp:docPr id="43" name="Text Box 43"/>
                <wp:cNvGraphicFramePr/>
                <a:graphic xmlns:a="http://schemas.openxmlformats.org/drawingml/2006/main">
                  <a:graphicData uri="http://schemas.microsoft.com/office/word/2010/wordprocessingShape">
                    <wps:wsp>
                      <wps:cNvSpPr txBox="1"/>
                      <wps:spPr>
                        <a:xfrm>
                          <a:off x="0" y="0"/>
                          <a:ext cx="914400" cy="292100"/>
                        </a:xfrm>
                        <a:prstGeom prst="rect">
                          <a:avLst/>
                        </a:prstGeom>
                        <a:solidFill>
                          <a:schemeClr val="lt1"/>
                        </a:solidFill>
                        <a:ln w="6350">
                          <a:noFill/>
                        </a:ln>
                      </wps:spPr>
                      <wps:txbx>
                        <w:txbxContent>
                          <w:p w14:paraId="3A29FD04" w14:textId="77777777" w:rsidR="00D95942" w:rsidRPr="00247628" w:rsidRDefault="00D95942" w:rsidP="001041C1">
                            <w:pPr>
                              <w:rPr>
                                <w:rFonts w:cs="Arial"/>
                              </w:rPr>
                            </w:pPr>
                            <w:r w:rsidRPr="00247628">
                              <w:rPr>
                                <w:rFonts w:cs="Arial"/>
                              </w:rPr>
                              <w:t>v (cm s</w:t>
                            </w:r>
                            <w:r w:rsidRPr="00247628">
                              <w:rPr>
                                <w:rFonts w:cs="Arial"/>
                                <w:vertAlign w:val="superscript"/>
                              </w:rPr>
                              <w:t>-1</w:t>
                            </w:r>
                            <w:r w:rsidRPr="00247628">
                              <w:rPr>
                                <w:rFonts w:cs="Arial"/>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B5DF81" id="Text Box 43" o:spid="_x0000_s1048" type="#_x0000_t202" style="position:absolute;margin-left:30.5pt;margin-top:9.25pt;width:1in;height:23pt;z-index:-2515896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" fillcolor="white [3201]" stroked="f" strokeweight=".5pt">
                <v:textbox>
                  <w:txbxContent>
                    <w:p w14:paraId="3A29FD04" w14:textId="77777777" w:rsidR="00D95942" w:rsidRPr="00247628" w:rsidRDefault="00D95942" w:rsidP="001041C1">
                      <w:pPr>
                        <w:rPr>
                          <w:rFonts w:cs="Arial"/>
                        </w:rPr>
                      </w:pPr>
                      <w:r w:rsidRPr="00247628">
                        <w:rPr>
                          <w:rFonts w:cs="Arial"/>
                        </w:rPr>
                        <w:t>v (cm s</w:t>
                      </w:r>
                      <w:r w:rsidRPr="00247628">
                        <w:rPr>
                          <w:rFonts w:cs="Arial"/>
                          <w:vertAlign w:val="superscript"/>
                        </w:rPr>
                        <w:t>-1</w:t>
                      </w:r>
                      <w:r w:rsidRPr="00247628">
                        <w:rPr>
                          <w:rFonts w:cs="Arial"/>
                        </w:rPr>
                        <w:t>)</w:t>
                      </w:r>
                    </w:p>
                  </w:txbxContent>
                </v:textbox>
              </v:shape>
            </w:pict>
          </mc:Fallback>
        </mc:AlternateContent>
      </w:r>
    </w:p>
    <w:p w14:paraId="77DC5865" w14:textId="77777777" w:rsidR="001041C1" w:rsidRDefault="001041C1" w:rsidP="001041C1">
      <w:pPr>
        <w:autoSpaceDE w:val="0"/>
        <w:autoSpaceDN w:val="0"/>
        <w:adjustRightInd w:val="0"/>
        <w:rPr>
          <w:rFonts w:cs="Arial"/>
        </w:rPr>
      </w:pPr>
    </w:p>
    <w:p w14:paraId="5B3801A4" w14:textId="77777777" w:rsidR="001041C1" w:rsidRDefault="001041C1" w:rsidP="001041C1">
      <w:pPr>
        <w:autoSpaceDE w:val="0"/>
        <w:autoSpaceDN w:val="0"/>
        <w:adjustRightInd w:val="0"/>
        <w:rPr>
          <w:rFonts w:cs="Arial"/>
        </w:rPr>
      </w:pPr>
      <w:r>
        <w:rPr>
          <w:rFonts w:cs="Arial"/>
          <w:noProof/>
        </w:rPr>
        <mc:AlternateContent>
          <mc:Choice Requires="wps">
            <w:drawing>
              <wp:anchor distT="0" distB="0" distL="114300" distR="114300" simplePos="0" relativeHeight="251734016" behindDoc="1" locked="0" layoutInCell="1" allowOverlap="1" wp14:anchorId="1FB578CD" wp14:editId="0FE810FD">
                <wp:simplePos x="0" y="0"/>
                <wp:positionH relativeFrom="column">
                  <wp:posOffset>258445</wp:posOffset>
                </wp:positionH>
                <wp:positionV relativeFrom="paragraph">
                  <wp:posOffset>100965</wp:posOffset>
                </wp:positionV>
                <wp:extent cx="914400" cy="292100"/>
                <wp:effectExtent l="0" t="0" r="1905" b="0"/>
                <wp:wrapNone/>
                <wp:docPr id="44" name="Text Box 44"/>
                <wp:cNvGraphicFramePr/>
                <a:graphic xmlns:a="http://schemas.openxmlformats.org/drawingml/2006/main">
                  <a:graphicData uri="http://schemas.microsoft.com/office/word/2010/wordprocessingShape">
                    <wps:wsp>
                      <wps:cNvSpPr txBox="1"/>
                      <wps:spPr>
                        <a:xfrm>
                          <a:off x="0" y="0"/>
                          <a:ext cx="914400" cy="292100"/>
                        </a:xfrm>
                        <a:prstGeom prst="rect">
                          <a:avLst/>
                        </a:prstGeom>
                        <a:solidFill>
                          <a:schemeClr val="lt1"/>
                        </a:solidFill>
                        <a:ln w="6350">
                          <a:noFill/>
                        </a:ln>
                      </wps:spPr>
                      <wps:txbx>
                        <w:txbxContent>
                          <w:p w14:paraId="5F1EE985" w14:textId="77777777" w:rsidR="00D95942" w:rsidRPr="00247628" w:rsidRDefault="00D95942" w:rsidP="001041C1">
                            <w:pPr>
                              <w:rPr>
                                <w:rFonts w:cs="Arial"/>
                              </w:rPr>
                            </w:pPr>
                            <w:r>
                              <w:rPr>
                                <w:rFonts w:cs="Arial"/>
                              </w:rPr>
                              <w:t>4.00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B578CD" id="Text Box 44" o:spid="_x0000_s1049" type="#_x0000_t202" style="position:absolute;margin-left:20.35pt;margin-top:7.95pt;width:1in;height:23pt;z-index:-2515824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" fillcolor="white [3201]" stroked="f" strokeweight=".5pt">
                <v:textbox>
                  <w:txbxContent>
                    <w:p w14:paraId="5F1EE985" w14:textId="77777777" w:rsidR="00D95942" w:rsidRPr="00247628" w:rsidRDefault="00D95942" w:rsidP="001041C1">
                      <w:pPr>
                        <w:rPr>
                          <w:rFonts w:cs="Arial"/>
                        </w:rPr>
                      </w:pPr>
                      <w:r>
                        <w:rPr>
                          <w:rFonts w:cs="Arial"/>
                        </w:rPr>
                        <w:t>4.00</w:t>
                      </w:r>
                    </w:p>
                  </w:txbxContent>
                </v:textbox>
              </v:shape>
            </w:pict>
          </mc:Fallback>
        </mc:AlternateContent>
      </w:r>
      <w:r>
        <w:rPr>
          <w:rFonts w:cs="Arial"/>
          <w:noProof/>
        </w:rPr>
        <mc:AlternateContent>
          <mc:Choice Requires="wps">
            <w:drawing>
              <wp:anchor distT="0" distB="0" distL="114300" distR="114300" simplePos="0" relativeHeight="251721728" behindDoc="0" locked="0" layoutInCell="1" allowOverlap="1" wp14:anchorId="54E07C72" wp14:editId="431306A4">
                <wp:simplePos x="0" y="0"/>
                <wp:positionH relativeFrom="column">
                  <wp:posOffset>4794250</wp:posOffset>
                </wp:positionH>
                <wp:positionV relativeFrom="paragraph">
                  <wp:posOffset>18415</wp:posOffset>
                </wp:positionV>
                <wp:extent cx="0" cy="2400300"/>
                <wp:effectExtent l="0" t="0" r="19050" b="19050"/>
                <wp:wrapNone/>
                <wp:docPr id="45" name="Straight Connector 45"/>
                <wp:cNvGraphicFramePr/>
                <a:graphic xmlns:a="http://schemas.openxmlformats.org/drawingml/2006/main">
                  <a:graphicData uri="http://schemas.microsoft.com/office/word/2010/wordprocessingShape">
                    <wps:wsp>
                      <wps:cNvCnPr/>
                      <wps:spPr>
                        <a:xfrm>
                          <a:off x="0" y="0"/>
                          <a:ext cx="0" cy="240030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B59350" id="Straight Connector 45"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377.5pt,1.45pt" to="377.5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" strokecolor="black [3213]" strokeweight=".25pt">
                <v:stroke joinstyle="miter"/>
              </v:line>
            </w:pict>
          </mc:Fallback>
        </mc:AlternateContent>
      </w:r>
      <w:r>
        <w:rPr>
          <w:rFonts w:cs="Arial"/>
          <w:noProof/>
        </w:rPr>
        <mc:AlternateContent>
          <mc:Choice Requires="wps">
            <w:drawing>
              <wp:anchor distT="0" distB="0" distL="114300" distR="114300" simplePos="0" relativeHeight="251720704" behindDoc="0" locked="0" layoutInCell="1" allowOverlap="1" wp14:anchorId="4BF2AAA1" wp14:editId="3788AF4A">
                <wp:simplePos x="0" y="0"/>
                <wp:positionH relativeFrom="column">
                  <wp:posOffset>4343400</wp:posOffset>
                </wp:positionH>
                <wp:positionV relativeFrom="paragraph">
                  <wp:posOffset>18415</wp:posOffset>
                </wp:positionV>
                <wp:extent cx="0" cy="2400300"/>
                <wp:effectExtent l="0" t="0" r="19050" b="19050"/>
                <wp:wrapNone/>
                <wp:docPr id="46" name="Straight Connector 46"/>
                <wp:cNvGraphicFramePr/>
                <a:graphic xmlns:a="http://schemas.openxmlformats.org/drawingml/2006/main">
                  <a:graphicData uri="http://schemas.microsoft.com/office/word/2010/wordprocessingShape">
                    <wps:wsp>
                      <wps:cNvCnPr/>
                      <wps:spPr>
                        <a:xfrm>
                          <a:off x="0" y="0"/>
                          <a:ext cx="0" cy="240030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3692C5" id="Straight Connector 46"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342pt,1.45pt" to="342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" strokecolor="black [3213]" strokeweight=".25pt">
                <v:stroke joinstyle="miter"/>
              </v:line>
            </w:pict>
          </mc:Fallback>
        </mc:AlternateContent>
      </w:r>
      <w:r>
        <w:rPr>
          <w:rFonts w:cs="Arial"/>
          <w:noProof/>
        </w:rPr>
        <mc:AlternateContent>
          <mc:Choice Requires="wps">
            <w:drawing>
              <wp:anchor distT="0" distB="0" distL="114300" distR="114300" simplePos="0" relativeHeight="251719680" behindDoc="0" locked="0" layoutInCell="1" allowOverlap="1" wp14:anchorId="11B98AB1" wp14:editId="160A75DB">
                <wp:simplePos x="0" y="0"/>
                <wp:positionH relativeFrom="column">
                  <wp:posOffset>3886200</wp:posOffset>
                </wp:positionH>
                <wp:positionV relativeFrom="paragraph">
                  <wp:posOffset>18415</wp:posOffset>
                </wp:positionV>
                <wp:extent cx="0" cy="2400300"/>
                <wp:effectExtent l="0" t="0" r="19050" b="19050"/>
                <wp:wrapNone/>
                <wp:docPr id="47" name="Straight Connector 47"/>
                <wp:cNvGraphicFramePr/>
                <a:graphic xmlns:a="http://schemas.openxmlformats.org/drawingml/2006/main">
                  <a:graphicData uri="http://schemas.microsoft.com/office/word/2010/wordprocessingShape">
                    <wps:wsp>
                      <wps:cNvCnPr/>
                      <wps:spPr>
                        <a:xfrm>
                          <a:off x="0" y="0"/>
                          <a:ext cx="0" cy="240030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704ADA" id="Straight Connector 47" o:spid="_x0000_s1026" style="position:absolute;z-index:251719680;visibility:visible;mso-wrap-style:square;mso-wrap-distance-left:9pt;mso-wrap-distance-top:0;mso-wrap-distance-right:9pt;mso-wrap-distance-bottom:0;mso-position-horizontal:absolute;mso-position-horizontal-relative:text;mso-position-vertical:absolute;mso-position-vertical-relative:text" from="306pt,1.45pt" to="306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" strokecolor="black [3213]" strokeweight=".25pt">
                <v:stroke joinstyle="miter"/>
              </v:line>
            </w:pict>
          </mc:Fallback>
        </mc:AlternateContent>
      </w:r>
      <w:r>
        <w:rPr>
          <w:rFonts w:cs="Arial"/>
          <w:noProof/>
        </w:rPr>
        <mc:AlternateContent>
          <mc:Choice Requires="wps">
            <w:drawing>
              <wp:anchor distT="0" distB="0" distL="114300" distR="114300" simplePos="0" relativeHeight="251718656" behindDoc="0" locked="0" layoutInCell="1" allowOverlap="1" wp14:anchorId="2A5805F6" wp14:editId="0DE97913">
                <wp:simplePos x="0" y="0"/>
                <wp:positionH relativeFrom="column">
                  <wp:posOffset>3429000</wp:posOffset>
                </wp:positionH>
                <wp:positionV relativeFrom="paragraph">
                  <wp:posOffset>18415</wp:posOffset>
                </wp:positionV>
                <wp:extent cx="0" cy="2400300"/>
                <wp:effectExtent l="0" t="0" r="19050" b="19050"/>
                <wp:wrapNone/>
                <wp:docPr id="48" name="Straight Connector 48"/>
                <wp:cNvGraphicFramePr/>
                <a:graphic xmlns:a="http://schemas.openxmlformats.org/drawingml/2006/main">
                  <a:graphicData uri="http://schemas.microsoft.com/office/word/2010/wordprocessingShape">
                    <wps:wsp>
                      <wps:cNvCnPr/>
                      <wps:spPr>
                        <a:xfrm>
                          <a:off x="0" y="0"/>
                          <a:ext cx="0" cy="240030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A532A0" id="Straight Connector 48"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270pt,1.45pt" to="270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" strokecolor="black [3213]" strokeweight=".25pt">
                <v:stroke joinstyle="miter"/>
              </v:line>
            </w:pict>
          </mc:Fallback>
        </mc:AlternateContent>
      </w:r>
      <w:r>
        <w:rPr>
          <w:rFonts w:cs="Arial"/>
          <w:noProof/>
        </w:rPr>
        <mc:AlternateContent>
          <mc:Choice Requires="wps">
            <w:drawing>
              <wp:anchor distT="0" distB="0" distL="114300" distR="114300" simplePos="0" relativeHeight="251717632" behindDoc="0" locked="0" layoutInCell="1" allowOverlap="1" wp14:anchorId="50D6850D" wp14:editId="50BB1193">
                <wp:simplePos x="0" y="0"/>
                <wp:positionH relativeFrom="column">
                  <wp:posOffset>2971800</wp:posOffset>
                </wp:positionH>
                <wp:positionV relativeFrom="paragraph">
                  <wp:posOffset>18415</wp:posOffset>
                </wp:positionV>
                <wp:extent cx="0" cy="2400300"/>
                <wp:effectExtent l="0" t="0" r="19050" b="19050"/>
                <wp:wrapNone/>
                <wp:docPr id="49" name="Straight Connector 49"/>
                <wp:cNvGraphicFramePr/>
                <a:graphic xmlns:a="http://schemas.openxmlformats.org/drawingml/2006/main">
                  <a:graphicData uri="http://schemas.microsoft.com/office/word/2010/wordprocessingShape">
                    <wps:wsp>
                      <wps:cNvCnPr/>
                      <wps:spPr>
                        <a:xfrm>
                          <a:off x="0" y="0"/>
                          <a:ext cx="0" cy="240030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91C90B" id="Straight Connector 49"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234pt,1.45pt" to="234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" strokecolor="black [3213]" strokeweight=".25pt">
                <v:stroke joinstyle="miter"/>
              </v:line>
            </w:pict>
          </mc:Fallback>
        </mc:AlternateContent>
      </w:r>
      <w:r>
        <w:rPr>
          <w:rFonts w:cs="Arial"/>
          <w:noProof/>
        </w:rPr>
        <mc:AlternateContent>
          <mc:Choice Requires="wps">
            <w:drawing>
              <wp:anchor distT="0" distB="0" distL="114300" distR="114300" simplePos="0" relativeHeight="251716608" behindDoc="0" locked="0" layoutInCell="1" allowOverlap="1" wp14:anchorId="339E03AD" wp14:editId="4FFFE46E">
                <wp:simplePos x="0" y="0"/>
                <wp:positionH relativeFrom="column">
                  <wp:posOffset>2514600</wp:posOffset>
                </wp:positionH>
                <wp:positionV relativeFrom="paragraph">
                  <wp:posOffset>18415</wp:posOffset>
                </wp:positionV>
                <wp:extent cx="0" cy="2400300"/>
                <wp:effectExtent l="0" t="0" r="19050" b="19050"/>
                <wp:wrapNone/>
                <wp:docPr id="50" name="Straight Connector 50"/>
                <wp:cNvGraphicFramePr/>
                <a:graphic xmlns:a="http://schemas.openxmlformats.org/drawingml/2006/main">
                  <a:graphicData uri="http://schemas.microsoft.com/office/word/2010/wordprocessingShape">
                    <wps:wsp>
                      <wps:cNvCnPr/>
                      <wps:spPr>
                        <a:xfrm>
                          <a:off x="0" y="0"/>
                          <a:ext cx="0" cy="240030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377859" id="Straight Connector 50"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198pt,1.45pt" to="198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" strokecolor="black [3213]" strokeweight=".25pt">
                <v:stroke joinstyle="miter"/>
              </v:line>
            </w:pict>
          </mc:Fallback>
        </mc:AlternateContent>
      </w:r>
      <w:r>
        <w:rPr>
          <w:rFonts w:cs="Arial"/>
          <w:noProof/>
        </w:rPr>
        <mc:AlternateContent>
          <mc:Choice Requires="wps">
            <w:drawing>
              <wp:anchor distT="0" distB="0" distL="114300" distR="114300" simplePos="0" relativeHeight="251715584" behindDoc="0" locked="0" layoutInCell="1" allowOverlap="1" wp14:anchorId="26EB2EF9" wp14:editId="2775C639">
                <wp:simplePos x="0" y="0"/>
                <wp:positionH relativeFrom="column">
                  <wp:posOffset>2057400</wp:posOffset>
                </wp:positionH>
                <wp:positionV relativeFrom="paragraph">
                  <wp:posOffset>18415</wp:posOffset>
                </wp:positionV>
                <wp:extent cx="0" cy="2400300"/>
                <wp:effectExtent l="0" t="0" r="19050" b="19050"/>
                <wp:wrapNone/>
                <wp:docPr id="51" name="Straight Connector 51"/>
                <wp:cNvGraphicFramePr/>
                <a:graphic xmlns:a="http://schemas.openxmlformats.org/drawingml/2006/main">
                  <a:graphicData uri="http://schemas.microsoft.com/office/word/2010/wordprocessingShape">
                    <wps:wsp>
                      <wps:cNvCnPr/>
                      <wps:spPr>
                        <a:xfrm>
                          <a:off x="0" y="0"/>
                          <a:ext cx="0" cy="240030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B73949" id="Straight Connector 51"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162pt,1.45pt" to="162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" strokecolor="black [3213]" strokeweight=".25pt">
                <v:stroke joinstyle="miter"/>
              </v:line>
            </w:pict>
          </mc:Fallback>
        </mc:AlternateContent>
      </w:r>
      <w:r>
        <w:rPr>
          <w:rFonts w:cs="Arial"/>
          <w:noProof/>
        </w:rPr>
        <mc:AlternateContent>
          <mc:Choice Requires="wps">
            <w:drawing>
              <wp:anchor distT="0" distB="0" distL="114300" distR="114300" simplePos="0" relativeHeight="251714560" behindDoc="0" locked="0" layoutInCell="1" allowOverlap="1" wp14:anchorId="6C424249" wp14:editId="44F5D298">
                <wp:simplePos x="0" y="0"/>
                <wp:positionH relativeFrom="column">
                  <wp:posOffset>1600200</wp:posOffset>
                </wp:positionH>
                <wp:positionV relativeFrom="paragraph">
                  <wp:posOffset>18415</wp:posOffset>
                </wp:positionV>
                <wp:extent cx="0" cy="2400300"/>
                <wp:effectExtent l="0" t="0" r="19050" b="19050"/>
                <wp:wrapNone/>
                <wp:docPr id="52" name="Straight Connector 52"/>
                <wp:cNvGraphicFramePr/>
                <a:graphic xmlns:a="http://schemas.openxmlformats.org/drawingml/2006/main">
                  <a:graphicData uri="http://schemas.microsoft.com/office/word/2010/wordprocessingShape">
                    <wps:wsp>
                      <wps:cNvCnPr/>
                      <wps:spPr>
                        <a:xfrm>
                          <a:off x="0" y="0"/>
                          <a:ext cx="0" cy="240030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C09D7D" id="Straight Connector 52"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126pt,1.45pt" to="126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" strokecolor="black [3213]" strokeweight=".25pt">
                <v:stroke joinstyle="miter"/>
              </v:line>
            </w:pict>
          </mc:Fallback>
        </mc:AlternateContent>
      </w:r>
      <w:r>
        <w:rPr>
          <w:rFonts w:cs="Arial"/>
          <w:noProof/>
        </w:rPr>
        <mc:AlternateContent>
          <mc:Choice Requires="wps">
            <w:drawing>
              <wp:anchor distT="0" distB="0" distL="114300" distR="114300" simplePos="0" relativeHeight="251713536" behindDoc="0" locked="0" layoutInCell="1" allowOverlap="1" wp14:anchorId="259CF699" wp14:editId="11AD1C35">
                <wp:simplePos x="0" y="0"/>
                <wp:positionH relativeFrom="column">
                  <wp:posOffset>1143000</wp:posOffset>
                </wp:positionH>
                <wp:positionV relativeFrom="paragraph">
                  <wp:posOffset>18415</wp:posOffset>
                </wp:positionV>
                <wp:extent cx="0" cy="2400300"/>
                <wp:effectExtent l="0" t="0" r="19050" b="19050"/>
                <wp:wrapNone/>
                <wp:docPr id="53" name="Straight Connector 53"/>
                <wp:cNvGraphicFramePr/>
                <a:graphic xmlns:a="http://schemas.openxmlformats.org/drawingml/2006/main">
                  <a:graphicData uri="http://schemas.microsoft.com/office/word/2010/wordprocessingShape">
                    <wps:wsp>
                      <wps:cNvCnPr/>
                      <wps:spPr>
                        <a:xfrm>
                          <a:off x="0" y="0"/>
                          <a:ext cx="0" cy="240030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62334D" id="Straight Connector 53"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90pt,1.45pt" to="90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" strokecolor="black [3213]" strokeweight=".25pt">
                <v:stroke joinstyle="miter"/>
              </v:line>
            </w:pict>
          </mc:Fallback>
        </mc:AlternateContent>
      </w:r>
      <w:r>
        <w:rPr>
          <w:rFonts w:cs="Arial"/>
          <w:noProof/>
        </w:rPr>
        <mc:AlternateContent>
          <mc:Choice Requires="wps">
            <w:drawing>
              <wp:anchor distT="0" distB="0" distL="114300" distR="114300" simplePos="0" relativeHeight="251703296" behindDoc="0" locked="0" layoutInCell="1" allowOverlap="1" wp14:anchorId="391FE1D0" wp14:editId="1726CA1F">
                <wp:simplePos x="0" y="0"/>
                <wp:positionH relativeFrom="column">
                  <wp:posOffset>685800</wp:posOffset>
                </wp:positionH>
                <wp:positionV relativeFrom="paragraph">
                  <wp:posOffset>18415</wp:posOffset>
                </wp:positionV>
                <wp:extent cx="0" cy="2400300"/>
                <wp:effectExtent l="76200" t="38100" r="57150" b="57150"/>
                <wp:wrapNone/>
                <wp:docPr id="54" name="Straight Arrow Connector 54"/>
                <wp:cNvGraphicFramePr/>
                <a:graphic xmlns:a="http://schemas.openxmlformats.org/drawingml/2006/main">
                  <a:graphicData uri="http://schemas.microsoft.com/office/word/2010/wordprocessingShape">
                    <wps:wsp>
                      <wps:cNvCnPr/>
                      <wps:spPr>
                        <a:xfrm>
                          <a:off x="0" y="0"/>
                          <a:ext cx="0" cy="2400300"/>
                        </a:xfrm>
                        <a:prstGeom prst="straightConnector1">
                          <a:avLst/>
                        </a:prstGeom>
                        <a:ln w="9525">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C34AA76" id="_x0000_t32" coordsize="21600,21600" o:spt="32" o:oned="t" path="m,l21600,21600e" filled="f">
                <v:path arrowok="t" fillok="f" o:connecttype="none"/>
                <o:lock v:ext="edit" shapetype="t"/>
              </v:shapetype>
              <v:shape id="Straight Arrow Connector 54" o:spid="_x0000_s1026" type="#_x0000_t32" style="position:absolute;margin-left:54pt;margin-top:1.45pt;width:0;height:189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" strokecolor="black [3213]">
                <v:stroke startarrow="block" endarrow="block" joinstyle="miter"/>
              </v:shape>
            </w:pict>
          </mc:Fallback>
        </mc:AlternateContent>
      </w:r>
    </w:p>
    <w:p w14:paraId="3FF183B6" w14:textId="77777777" w:rsidR="001041C1" w:rsidRPr="00B50FEA" w:rsidRDefault="001041C1" w:rsidP="001041C1">
      <w:pPr>
        <w:autoSpaceDE w:val="0"/>
        <w:autoSpaceDN w:val="0"/>
        <w:adjustRightInd w:val="0"/>
        <w:rPr>
          <w:rFonts w:cs="Arial"/>
        </w:rPr>
      </w:pPr>
      <w:r>
        <w:rPr>
          <w:rFonts w:cs="Arial"/>
          <w:noProof/>
        </w:rPr>
        <mc:AlternateContent>
          <mc:Choice Requires="wps">
            <w:drawing>
              <wp:anchor distT="0" distB="0" distL="114300" distR="114300" simplePos="0" relativeHeight="251724800" behindDoc="0" locked="0" layoutInCell="1" allowOverlap="1" wp14:anchorId="4624CDC5" wp14:editId="0CF6D57D">
                <wp:simplePos x="0" y="0"/>
                <wp:positionH relativeFrom="column">
                  <wp:posOffset>2514600</wp:posOffset>
                </wp:positionH>
                <wp:positionV relativeFrom="paragraph">
                  <wp:posOffset>86360</wp:posOffset>
                </wp:positionV>
                <wp:extent cx="1371600" cy="1828800"/>
                <wp:effectExtent l="0" t="0" r="19050" b="19050"/>
                <wp:wrapNone/>
                <wp:docPr id="55" name="Straight Connector 55"/>
                <wp:cNvGraphicFramePr/>
                <a:graphic xmlns:a="http://schemas.openxmlformats.org/drawingml/2006/main">
                  <a:graphicData uri="http://schemas.microsoft.com/office/word/2010/wordprocessingShape">
                    <wps:wsp>
                      <wps:cNvCnPr/>
                      <wps:spPr>
                        <a:xfrm>
                          <a:off x="0" y="0"/>
                          <a:ext cx="1371600" cy="18288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89D99D" id="Straight Connector 55"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198pt,6.8pt" to="306pt,1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" strokecolor="black [3213]" strokeweight="1pt">
                <v:stroke joinstyle="miter"/>
              </v:line>
            </w:pict>
          </mc:Fallback>
        </mc:AlternateContent>
      </w:r>
      <w:r>
        <w:rPr>
          <w:rFonts w:cs="Arial"/>
          <w:noProof/>
        </w:rPr>
        <mc:AlternateContent>
          <mc:Choice Requires="wps">
            <w:drawing>
              <wp:anchor distT="0" distB="0" distL="114300" distR="114300" simplePos="0" relativeHeight="251723776" behindDoc="0" locked="0" layoutInCell="1" allowOverlap="1" wp14:anchorId="7468C47E" wp14:editId="72471CCB">
                <wp:simplePos x="0" y="0"/>
                <wp:positionH relativeFrom="column">
                  <wp:posOffset>1600200</wp:posOffset>
                </wp:positionH>
                <wp:positionV relativeFrom="paragraph">
                  <wp:posOffset>86360</wp:posOffset>
                </wp:positionV>
                <wp:extent cx="914400" cy="0"/>
                <wp:effectExtent l="0" t="0" r="19050" b="19050"/>
                <wp:wrapNone/>
                <wp:docPr id="56" name="Straight Connector 56"/>
                <wp:cNvGraphicFramePr/>
                <a:graphic xmlns:a="http://schemas.openxmlformats.org/drawingml/2006/main">
                  <a:graphicData uri="http://schemas.microsoft.com/office/word/2010/wordprocessingShape">
                    <wps:wsp>
                      <wps:cNvCnPr/>
                      <wps:spPr>
                        <a:xfrm>
                          <a:off x="0" y="0"/>
                          <a:ext cx="9144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65BBBC" id="Straight Connector 56"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126pt,6.8pt" to="198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" strokecolor="black [3213]" strokeweight="1pt">
                <v:stroke joinstyle="miter"/>
              </v:line>
            </w:pict>
          </mc:Fallback>
        </mc:AlternateContent>
      </w:r>
      <w:r>
        <w:rPr>
          <w:rFonts w:cs="Arial"/>
          <w:noProof/>
        </w:rPr>
        <mc:AlternateContent>
          <mc:Choice Requires="wps">
            <w:drawing>
              <wp:anchor distT="0" distB="0" distL="114300" distR="114300" simplePos="0" relativeHeight="251722752" behindDoc="0" locked="0" layoutInCell="1" allowOverlap="1" wp14:anchorId="2D287DE0" wp14:editId="0571C409">
                <wp:simplePos x="0" y="0"/>
                <wp:positionH relativeFrom="column">
                  <wp:posOffset>685800</wp:posOffset>
                </wp:positionH>
                <wp:positionV relativeFrom="paragraph">
                  <wp:posOffset>86360</wp:posOffset>
                </wp:positionV>
                <wp:extent cx="914400" cy="914400"/>
                <wp:effectExtent l="0" t="0" r="19050" b="19050"/>
                <wp:wrapNone/>
                <wp:docPr id="57" name="Straight Connector 57"/>
                <wp:cNvGraphicFramePr/>
                <a:graphic xmlns:a="http://schemas.openxmlformats.org/drawingml/2006/main">
                  <a:graphicData uri="http://schemas.microsoft.com/office/word/2010/wordprocessingShape">
                    <wps:wsp>
                      <wps:cNvCnPr/>
                      <wps:spPr>
                        <a:xfrm flipV="1">
                          <a:off x="0" y="0"/>
                          <a:ext cx="914400" cy="9144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FE942E" id="Straight Connector 57" o:spid="_x0000_s1026" style="position:absolute;flip:y;z-index:251722752;visibility:visible;mso-wrap-style:square;mso-wrap-distance-left:9pt;mso-wrap-distance-top:0;mso-wrap-distance-right:9pt;mso-wrap-distance-bottom:0;mso-position-horizontal:absolute;mso-position-horizontal-relative:text;mso-position-vertical:absolute;mso-position-vertical-relative:text" from="54pt,6.8pt" to="126pt,7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" strokecolor="black [3213]" strokeweight="1pt">
                <v:stroke joinstyle="miter"/>
              </v:line>
            </w:pict>
          </mc:Fallback>
        </mc:AlternateContent>
      </w:r>
      <w:r>
        <w:rPr>
          <w:rFonts w:cs="Arial"/>
          <w:noProof/>
        </w:rPr>
        <mc:AlternateContent>
          <mc:Choice Requires="wps">
            <w:drawing>
              <wp:anchor distT="0" distB="0" distL="114300" distR="114300" simplePos="0" relativeHeight="251708416" behindDoc="0" locked="0" layoutInCell="1" allowOverlap="1" wp14:anchorId="787A2F95" wp14:editId="02806EAE">
                <wp:simplePos x="0" y="0"/>
                <wp:positionH relativeFrom="column">
                  <wp:posOffset>685800</wp:posOffset>
                </wp:positionH>
                <wp:positionV relativeFrom="paragraph">
                  <wp:posOffset>86360</wp:posOffset>
                </wp:positionV>
                <wp:extent cx="4114800" cy="0"/>
                <wp:effectExtent l="0" t="0" r="19050" b="19050"/>
                <wp:wrapNone/>
                <wp:docPr id="58" name="Straight Connector 58"/>
                <wp:cNvGraphicFramePr/>
                <a:graphic xmlns:a="http://schemas.openxmlformats.org/drawingml/2006/main">
                  <a:graphicData uri="http://schemas.microsoft.com/office/word/2010/wordprocessingShape">
                    <wps:wsp>
                      <wps:cNvCnPr/>
                      <wps:spPr>
                        <a:xfrm>
                          <a:off x="0" y="0"/>
                          <a:ext cx="4114800" cy="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FCCCDA" id="Straight Connector 58" o:spid="_x0000_s1026"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54pt,6.8pt" to="378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" strokecolor="black [3213]" strokeweight=".25pt">
                <v:stroke joinstyle="miter"/>
              </v:line>
            </w:pict>
          </mc:Fallback>
        </mc:AlternateContent>
      </w:r>
    </w:p>
    <w:p w14:paraId="2F56A247" w14:textId="77777777" w:rsidR="001041C1" w:rsidRDefault="001041C1" w:rsidP="001041C1">
      <w:pPr>
        <w:rPr>
          <w:rFonts w:cs="Arial"/>
        </w:rPr>
      </w:pPr>
      <w:r>
        <w:rPr>
          <w:rFonts w:cs="Arial"/>
          <w:noProof/>
        </w:rPr>
        <mc:AlternateContent>
          <mc:Choice Requires="wps">
            <w:drawing>
              <wp:anchor distT="0" distB="0" distL="114300" distR="114300" simplePos="0" relativeHeight="251731968" behindDoc="1" locked="0" layoutInCell="1" allowOverlap="1" wp14:anchorId="1A3D7876" wp14:editId="43430CA0">
                <wp:simplePos x="0" y="0"/>
                <wp:positionH relativeFrom="column">
                  <wp:posOffset>4138295</wp:posOffset>
                </wp:positionH>
                <wp:positionV relativeFrom="paragraph">
                  <wp:posOffset>840105</wp:posOffset>
                </wp:positionV>
                <wp:extent cx="914400" cy="292100"/>
                <wp:effectExtent l="0" t="0" r="1905" b="0"/>
                <wp:wrapNone/>
                <wp:docPr id="62" name="Text Box 62"/>
                <wp:cNvGraphicFramePr/>
                <a:graphic xmlns:a="http://schemas.openxmlformats.org/drawingml/2006/main">
                  <a:graphicData uri="http://schemas.microsoft.com/office/word/2010/wordprocessingShape">
                    <wps:wsp>
                      <wps:cNvSpPr txBox="1"/>
                      <wps:spPr>
                        <a:xfrm>
                          <a:off x="0" y="0"/>
                          <a:ext cx="914400" cy="292100"/>
                        </a:xfrm>
                        <a:prstGeom prst="rect">
                          <a:avLst/>
                        </a:prstGeom>
                        <a:solidFill>
                          <a:schemeClr val="lt1"/>
                        </a:solidFill>
                        <a:ln w="6350">
                          <a:noFill/>
                        </a:ln>
                      </wps:spPr>
                      <wps:txbx>
                        <w:txbxContent>
                          <w:p w14:paraId="3B76BE6C" w14:textId="77777777" w:rsidR="00D95942" w:rsidRPr="00247628" w:rsidRDefault="00D95942" w:rsidP="001041C1">
                            <w:pPr>
                              <w:rPr>
                                <w:rFonts w:cs="Arial"/>
                              </w:rPr>
                            </w:pPr>
                            <w:r w:rsidRPr="00247628">
                              <w:rPr>
                                <w:rFonts w:cs="Arial"/>
                              </w:rPr>
                              <w:t>8</w:t>
                            </w:r>
                            <w:r>
                              <w:rPr>
                                <w:rFonts w:cs="Arial"/>
                              </w:rPr>
                              <w:t>.00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D7876" id="Text Box 62" o:spid="_x0000_s1050" type="#_x0000_t202" style="position:absolute;margin-left:325.85pt;margin-top:66.15pt;width:1in;height:23pt;z-index:-251584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" fillcolor="white [3201]" stroked="f" strokeweight=".5pt">
                <v:textbox>
                  <w:txbxContent>
                    <w:p w14:paraId="3B76BE6C" w14:textId="77777777" w:rsidR="00D95942" w:rsidRPr="00247628" w:rsidRDefault="00D95942" w:rsidP="001041C1">
                      <w:pPr>
                        <w:rPr>
                          <w:rFonts w:cs="Arial"/>
                        </w:rPr>
                      </w:pPr>
                      <w:r w:rsidRPr="00247628">
                        <w:rPr>
                          <w:rFonts w:cs="Arial"/>
                        </w:rPr>
                        <w:t>8</w:t>
                      </w:r>
                      <w:r>
                        <w:rPr>
                          <w:rFonts w:cs="Arial"/>
                        </w:rPr>
                        <w:t>.00</w:t>
                      </w:r>
                    </w:p>
                  </w:txbxContent>
                </v:textbox>
              </v:shape>
            </w:pict>
          </mc:Fallback>
        </mc:AlternateContent>
      </w:r>
      <w:r>
        <w:rPr>
          <w:rFonts w:cs="Arial"/>
          <w:noProof/>
        </w:rPr>
        <mc:AlternateContent>
          <mc:Choice Requires="wps">
            <w:drawing>
              <wp:anchor distT="0" distB="0" distL="114300" distR="114300" simplePos="0" relativeHeight="251730944" behindDoc="1" locked="0" layoutInCell="1" allowOverlap="1" wp14:anchorId="7E483415" wp14:editId="3303014A">
                <wp:simplePos x="0" y="0"/>
                <wp:positionH relativeFrom="column">
                  <wp:posOffset>3236595</wp:posOffset>
                </wp:positionH>
                <wp:positionV relativeFrom="paragraph">
                  <wp:posOffset>840105</wp:posOffset>
                </wp:positionV>
                <wp:extent cx="914400" cy="292100"/>
                <wp:effectExtent l="0" t="0" r="1905" b="0"/>
                <wp:wrapNone/>
                <wp:docPr id="63" name="Text Box 63"/>
                <wp:cNvGraphicFramePr/>
                <a:graphic xmlns:a="http://schemas.openxmlformats.org/drawingml/2006/main">
                  <a:graphicData uri="http://schemas.microsoft.com/office/word/2010/wordprocessingShape">
                    <wps:wsp>
                      <wps:cNvSpPr txBox="1"/>
                      <wps:spPr>
                        <a:xfrm>
                          <a:off x="0" y="0"/>
                          <a:ext cx="914400" cy="292100"/>
                        </a:xfrm>
                        <a:prstGeom prst="rect">
                          <a:avLst/>
                        </a:prstGeom>
                        <a:solidFill>
                          <a:schemeClr val="lt1"/>
                        </a:solidFill>
                        <a:ln w="6350">
                          <a:noFill/>
                        </a:ln>
                      </wps:spPr>
                      <wps:txbx>
                        <w:txbxContent>
                          <w:p w14:paraId="56DBCB8A" w14:textId="77777777" w:rsidR="00D95942" w:rsidRPr="00247628" w:rsidRDefault="00D95942" w:rsidP="001041C1">
                            <w:pPr>
                              <w:rPr>
                                <w:rFonts w:cs="Arial"/>
                              </w:rPr>
                            </w:pPr>
                            <w:r w:rsidRPr="00247628">
                              <w:rPr>
                                <w:rFonts w:cs="Arial"/>
                              </w:rPr>
                              <w:t>6</w:t>
                            </w:r>
                            <w:r>
                              <w:rPr>
                                <w:rFonts w:cs="Arial"/>
                              </w:rPr>
                              <w:t>.00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83415" id="Text Box 63" o:spid="_x0000_s1051" type="#_x0000_t202" style="position:absolute;margin-left:254.85pt;margin-top:66.15pt;width:1in;height:23pt;z-index:-251585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" fillcolor="white [3201]" stroked="f" strokeweight=".5pt">
                <v:textbox>
                  <w:txbxContent>
                    <w:p w14:paraId="56DBCB8A" w14:textId="77777777" w:rsidR="00D95942" w:rsidRPr="00247628" w:rsidRDefault="00D95942" w:rsidP="001041C1">
                      <w:pPr>
                        <w:rPr>
                          <w:rFonts w:cs="Arial"/>
                        </w:rPr>
                      </w:pPr>
                      <w:r w:rsidRPr="00247628">
                        <w:rPr>
                          <w:rFonts w:cs="Arial"/>
                        </w:rPr>
                        <w:t>6</w:t>
                      </w:r>
                      <w:r>
                        <w:rPr>
                          <w:rFonts w:cs="Arial"/>
                        </w:rPr>
                        <w:t>.00</w:t>
                      </w:r>
                    </w:p>
                  </w:txbxContent>
                </v:textbox>
              </v:shape>
            </w:pict>
          </mc:Fallback>
        </mc:AlternateContent>
      </w:r>
      <w:r>
        <w:rPr>
          <w:rFonts w:cs="Arial"/>
          <w:noProof/>
        </w:rPr>
        <mc:AlternateContent>
          <mc:Choice Requires="wps">
            <w:drawing>
              <wp:anchor distT="0" distB="0" distL="114300" distR="114300" simplePos="0" relativeHeight="251729920" behindDoc="1" locked="0" layoutInCell="1" allowOverlap="1" wp14:anchorId="155550DF" wp14:editId="050C3E73">
                <wp:simplePos x="0" y="0"/>
                <wp:positionH relativeFrom="column">
                  <wp:posOffset>2322195</wp:posOffset>
                </wp:positionH>
                <wp:positionV relativeFrom="paragraph">
                  <wp:posOffset>840105</wp:posOffset>
                </wp:positionV>
                <wp:extent cx="914400" cy="292100"/>
                <wp:effectExtent l="0" t="0" r="1905" b="0"/>
                <wp:wrapNone/>
                <wp:docPr id="64" name="Text Box 64"/>
                <wp:cNvGraphicFramePr/>
                <a:graphic xmlns:a="http://schemas.openxmlformats.org/drawingml/2006/main">
                  <a:graphicData uri="http://schemas.microsoft.com/office/word/2010/wordprocessingShape">
                    <wps:wsp>
                      <wps:cNvSpPr txBox="1"/>
                      <wps:spPr>
                        <a:xfrm>
                          <a:off x="0" y="0"/>
                          <a:ext cx="914400" cy="292100"/>
                        </a:xfrm>
                        <a:prstGeom prst="rect">
                          <a:avLst/>
                        </a:prstGeom>
                        <a:solidFill>
                          <a:schemeClr val="lt1"/>
                        </a:solidFill>
                        <a:ln w="6350">
                          <a:noFill/>
                        </a:ln>
                      </wps:spPr>
                      <wps:txbx>
                        <w:txbxContent>
                          <w:p w14:paraId="4065AF17" w14:textId="77777777" w:rsidR="00D95942" w:rsidRPr="00247628" w:rsidRDefault="00D95942" w:rsidP="001041C1">
                            <w:pPr>
                              <w:rPr>
                                <w:rFonts w:cs="Arial"/>
                              </w:rPr>
                            </w:pPr>
                            <w:r w:rsidRPr="00247628">
                              <w:rPr>
                                <w:rFonts w:cs="Arial"/>
                              </w:rPr>
                              <w:t>4</w:t>
                            </w:r>
                            <w:r>
                              <w:rPr>
                                <w:rFonts w:cs="Arial"/>
                              </w:rPr>
                              <w:t>.00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550DF" id="Text Box 64" o:spid="_x0000_s1052" type="#_x0000_t202" style="position:absolute;margin-left:182.85pt;margin-top:66.15pt;width:1in;height:23pt;z-index:-251586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" fillcolor="white [3201]" stroked="f" strokeweight=".5pt">
                <v:textbox>
                  <w:txbxContent>
                    <w:p w14:paraId="4065AF17" w14:textId="77777777" w:rsidR="00D95942" w:rsidRPr="00247628" w:rsidRDefault="00D95942" w:rsidP="001041C1">
                      <w:pPr>
                        <w:rPr>
                          <w:rFonts w:cs="Arial"/>
                        </w:rPr>
                      </w:pPr>
                      <w:r w:rsidRPr="00247628">
                        <w:rPr>
                          <w:rFonts w:cs="Arial"/>
                        </w:rPr>
                        <w:t>4</w:t>
                      </w:r>
                      <w:r>
                        <w:rPr>
                          <w:rFonts w:cs="Arial"/>
                        </w:rPr>
                        <w:t>.00</w:t>
                      </w:r>
                    </w:p>
                  </w:txbxContent>
                </v:textbox>
              </v:shape>
            </w:pict>
          </mc:Fallback>
        </mc:AlternateContent>
      </w:r>
      <w:r>
        <w:rPr>
          <w:rFonts w:cs="Arial"/>
          <w:noProof/>
        </w:rPr>
        <mc:AlternateContent>
          <mc:Choice Requires="wps">
            <w:drawing>
              <wp:anchor distT="0" distB="0" distL="114300" distR="114300" simplePos="0" relativeHeight="251728896" behindDoc="1" locked="0" layoutInCell="1" allowOverlap="1" wp14:anchorId="41C48789" wp14:editId="2B9070BB">
                <wp:simplePos x="0" y="0"/>
                <wp:positionH relativeFrom="column">
                  <wp:posOffset>1401445</wp:posOffset>
                </wp:positionH>
                <wp:positionV relativeFrom="paragraph">
                  <wp:posOffset>833755</wp:posOffset>
                </wp:positionV>
                <wp:extent cx="914400" cy="292100"/>
                <wp:effectExtent l="0" t="0" r="1905" b="0"/>
                <wp:wrapNone/>
                <wp:docPr id="65" name="Text Box 65"/>
                <wp:cNvGraphicFramePr/>
                <a:graphic xmlns:a="http://schemas.openxmlformats.org/drawingml/2006/main">
                  <a:graphicData uri="http://schemas.microsoft.com/office/word/2010/wordprocessingShape">
                    <wps:wsp>
                      <wps:cNvSpPr txBox="1"/>
                      <wps:spPr>
                        <a:xfrm>
                          <a:off x="0" y="0"/>
                          <a:ext cx="914400" cy="292100"/>
                        </a:xfrm>
                        <a:prstGeom prst="rect">
                          <a:avLst/>
                        </a:prstGeom>
                        <a:solidFill>
                          <a:schemeClr val="lt1"/>
                        </a:solidFill>
                        <a:ln w="6350">
                          <a:noFill/>
                        </a:ln>
                      </wps:spPr>
                      <wps:txbx>
                        <w:txbxContent>
                          <w:p w14:paraId="1D8CEA9C" w14:textId="77777777" w:rsidR="00D95942" w:rsidRPr="00247628" w:rsidRDefault="00D95942" w:rsidP="001041C1">
                            <w:pPr>
                              <w:rPr>
                                <w:rFonts w:cs="Arial"/>
                              </w:rPr>
                            </w:pPr>
                            <w:r w:rsidRPr="00247628">
                              <w:rPr>
                                <w:rFonts w:cs="Arial"/>
                              </w:rPr>
                              <w:t>2</w:t>
                            </w:r>
                            <w:r>
                              <w:rPr>
                                <w:rFonts w:cs="Arial"/>
                              </w:rPr>
                              <w:t>.00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C48789" id="Text Box 65" o:spid="_x0000_s1053" type="#_x0000_t202" style="position:absolute;margin-left:110.35pt;margin-top:65.65pt;width:1in;height:23pt;z-index:-2515875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" fillcolor="white [3201]" stroked="f" strokeweight=".5pt">
                <v:textbox>
                  <w:txbxContent>
                    <w:p w14:paraId="1D8CEA9C" w14:textId="77777777" w:rsidR="00D95942" w:rsidRPr="00247628" w:rsidRDefault="00D95942" w:rsidP="001041C1">
                      <w:pPr>
                        <w:rPr>
                          <w:rFonts w:cs="Arial"/>
                        </w:rPr>
                      </w:pPr>
                      <w:r w:rsidRPr="00247628">
                        <w:rPr>
                          <w:rFonts w:cs="Arial"/>
                        </w:rPr>
                        <w:t>2</w:t>
                      </w:r>
                      <w:r>
                        <w:rPr>
                          <w:rFonts w:cs="Arial"/>
                        </w:rPr>
                        <w:t>.00</w:t>
                      </w:r>
                    </w:p>
                  </w:txbxContent>
                </v:textbox>
              </v:shape>
            </w:pict>
          </mc:Fallback>
        </mc:AlternateContent>
      </w:r>
      <w:r>
        <w:rPr>
          <w:rFonts w:cs="Arial"/>
          <w:noProof/>
        </w:rPr>
        <mc:AlternateContent>
          <mc:Choice Requires="wps">
            <w:drawing>
              <wp:anchor distT="0" distB="0" distL="114300" distR="114300" simplePos="0" relativeHeight="251727872" behindDoc="1" locked="0" layoutInCell="1" allowOverlap="1" wp14:anchorId="5F41873B" wp14:editId="6FEDBF58">
                <wp:simplePos x="0" y="0"/>
                <wp:positionH relativeFrom="column">
                  <wp:posOffset>4817745</wp:posOffset>
                </wp:positionH>
                <wp:positionV relativeFrom="paragraph">
                  <wp:posOffset>662305</wp:posOffset>
                </wp:positionV>
                <wp:extent cx="914400" cy="292100"/>
                <wp:effectExtent l="0" t="0" r="1905" b="0"/>
                <wp:wrapNone/>
                <wp:docPr id="66" name="Text Box 66"/>
                <wp:cNvGraphicFramePr/>
                <a:graphic xmlns:a="http://schemas.openxmlformats.org/drawingml/2006/main">
                  <a:graphicData uri="http://schemas.microsoft.com/office/word/2010/wordprocessingShape">
                    <wps:wsp>
                      <wps:cNvSpPr txBox="1"/>
                      <wps:spPr>
                        <a:xfrm>
                          <a:off x="0" y="0"/>
                          <a:ext cx="914400" cy="292100"/>
                        </a:xfrm>
                        <a:prstGeom prst="rect">
                          <a:avLst/>
                        </a:prstGeom>
                        <a:solidFill>
                          <a:schemeClr val="lt1"/>
                        </a:solidFill>
                        <a:ln w="6350">
                          <a:noFill/>
                        </a:ln>
                      </wps:spPr>
                      <wps:txbx>
                        <w:txbxContent>
                          <w:p w14:paraId="74CB2505" w14:textId="77777777" w:rsidR="00D95942" w:rsidRPr="00247628" w:rsidRDefault="00D95942" w:rsidP="001041C1">
                            <w:pPr>
                              <w:rPr>
                                <w:rFonts w:cs="Arial"/>
                              </w:rPr>
                            </w:pPr>
                            <w:r w:rsidRPr="00247628">
                              <w:rPr>
                                <w:rFonts w:cs="Arial"/>
                              </w:rPr>
                              <w:t>t (s)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41873B" id="Text Box 66" o:spid="_x0000_s1054" type="#_x0000_t202" style="position:absolute;margin-left:379.35pt;margin-top:52.15pt;width:1in;height:23pt;z-index:-2515886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" fillcolor="white [3201]" stroked="f" strokeweight=".5pt">
                <v:textbox>
                  <w:txbxContent>
                    <w:p w14:paraId="74CB2505" w14:textId="77777777" w:rsidR="00D95942" w:rsidRPr="00247628" w:rsidRDefault="00D95942" w:rsidP="001041C1">
                      <w:pPr>
                        <w:rPr>
                          <w:rFonts w:cs="Arial"/>
                        </w:rPr>
                      </w:pPr>
                      <w:r w:rsidRPr="00247628">
                        <w:rPr>
                          <w:rFonts w:cs="Arial"/>
                        </w:rPr>
                        <w:t>t (s)</w:t>
                      </w:r>
                    </w:p>
                  </w:txbxContent>
                </v:textbox>
              </v:shape>
            </w:pict>
          </mc:Fallback>
        </mc:AlternateContent>
      </w:r>
      <w:r>
        <w:rPr>
          <w:rFonts w:cs="Arial"/>
          <w:noProof/>
        </w:rPr>
        <mc:AlternateContent>
          <mc:Choice Requires="wps">
            <w:drawing>
              <wp:anchor distT="0" distB="0" distL="114300" distR="114300" simplePos="0" relativeHeight="251725824" behindDoc="0" locked="0" layoutInCell="1" allowOverlap="1" wp14:anchorId="0ED275CD" wp14:editId="3AFE036D">
                <wp:simplePos x="0" y="0"/>
                <wp:positionH relativeFrom="column">
                  <wp:posOffset>3886200</wp:posOffset>
                </wp:positionH>
                <wp:positionV relativeFrom="paragraph">
                  <wp:posOffset>1754505</wp:posOffset>
                </wp:positionV>
                <wp:extent cx="914400" cy="0"/>
                <wp:effectExtent l="0" t="0" r="19050" b="19050"/>
                <wp:wrapNone/>
                <wp:docPr id="67" name="Straight Connector 67"/>
                <wp:cNvGraphicFramePr/>
                <a:graphic xmlns:a="http://schemas.openxmlformats.org/drawingml/2006/main">
                  <a:graphicData uri="http://schemas.microsoft.com/office/word/2010/wordprocessingShape">
                    <wps:wsp>
                      <wps:cNvCnPr/>
                      <wps:spPr>
                        <a:xfrm>
                          <a:off x="0" y="0"/>
                          <a:ext cx="9144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20A95A" id="Straight Connector 67"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306pt,138.15pt" to="378pt,1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" strokecolor="black [3213]" strokeweight="1pt">
                <v:stroke joinstyle="miter"/>
              </v:line>
            </w:pict>
          </mc:Fallback>
        </mc:AlternateContent>
      </w:r>
      <w:r>
        <w:rPr>
          <w:rFonts w:cs="Arial"/>
          <w:noProof/>
        </w:rPr>
        <mc:AlternateContent>
          <mc:Choice Requires="wps">
            <w:drawing>
              <wp:anchor distT="0" distB="0" distL="114300" distR="114300" simplePos="0" relativeHeight="251709440" behindDoc="0" locked="0" layoutInCell="1" allowOverlap="1" wp14:anchorId="3DD65127" wp14:editId="61F415DD">
                <wp:simplePos x="0" y="0"/>
                <wp:positionH relativeFrom="column">
                  <wp:posOffset>685800</wp:posOffset>
                </wp:positionH>
                <wp:positionV relativeFrom="paragraph">
                  <wp:posOffset>1754505</wp:posOffset>
                </wp:positionV>
                <wp:extent cx="4114800" cy="0"/>
                <wp:effectExtent l="0" t="0" r="19050" b="19050"/>
                <wp:wrapNone/>
                <wp:docPr id="68" name="Straight Connector 68"/>
                <wp:cNvGraphicFramePr/>
                <a:graphic xmlns:a="http://schemas.openxmlformats.org/drawingml/2006/main">
                  <a:graphicData uri="http://schemas.microsoft.com/office/word/2010/wordprocessingShape">
                    <wps:wsp>
                      <wps:cNvCnPr/>
                      <wps:spPr>
                        <a:xfrm>
                          <a:off x="0" y="0"/>
                          <a:ext cx="4114800" cy="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5AC89E" id="Straight Connector 68"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54pt,138.15pt" to="378pt,1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" strokecolor="black [3213]" strokeweight=".25pt">
                <v:stroke joinstyle="miter"/>
              </v:line>
            </w:pict>
          </mc:Fallback>
        </mc:AlternateContent>
      </w:r>
      <w:r>
        <w:rPr>
          <w:rFonts w:cs="Arial"/>
          <w:noProof/>
        </w:rPr>
        <mc:AlternateContent>
          <mc:Choice Requires="wps">
            <w:drawing>
              <wp:anchor distT="0" distB="0" distL="114300" distR="114300" simplePos="0" relativeHeight="251710464" behindDoc="0" locked="0" layoutInCell="1" allowOverlap="1" wp14:anchorId="6BF7B12C" wp14:editId="1854E8C9">
                <wp:simplePos x="0" y="0"/>
                <wp:positionH relativeFrom="column">
                  <wp:posOffset>685800</wp:posOffset>
                </wp:positionH>
                <wp:positionV relativeFrom="paragraph">
                  <wp:posOffset>1525905</wp:posOffset>
                </wp:positionV>
                <wp:extent cx="4114800" cy="0"/>
                <wp:effectExtent l="0" t="0" r="19050" b="19050"/>
                <wp:wrapNone/>
                <wp:docPr id="69" name="Straight Connector 69"/>
                <wp:cNvGraphicFramePr/>
                <a:graphic xmlns:a="http://schemas.openxmlformats.org/drawingml/2006/main">
                  <a:graphicData uri="http://schemas.microsoft.com/office/word/2010/wordprocessingShape">
                    <wps:wsp>
                      <wps:cNvCnPr/>
                      <wps:spPr>
                        <a:xfrm>
                          <a:off x="0" y="0"/>
                          <a:ext cx="4114800" cy="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5418CF" id="Straight Connector 69"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54pt,120.15pt" to="378pt,1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" strokecolor="black [3213]" strokeweight=".25pt">
                <v:stroke joinstyle="miter"/>
              </v:line>
            </w:pict>
          </mc:Fallback>
        </mc:AlternateContent>
      </w:r>
      <w:r>
        <w:rPr>
          <w:rFonts w:cs="Arial"/>
          <w:noProof/>
        </w:rPr>
        <mc:AlternateContent>
          <mc:Choice Requires="wps">
            <w:drawing>
              <wp:anchor distT="0" distB="0" distL="114300" distR="114300" simplePos="0" relativeHeight="251711488" behindDoc="0" locked="0" layoutInCell="1" allowOverlap="1" wp14:anchorId="0C732DFB" wp14:editId="39B7AA2F">
                <wp:simplePos x="0" y="0"/>
                <wp:positionH relativeFrom="column">
                  <wp:posOffset>685800</wp:posOffset>
                </wp:positionH>
                <wp:positionV relativeFrom="paragraph">
                  <wp:posOffset>1297305</wp:posOffset>
                </wp:positionV>
                <wp:extent cx="4114800" cy="0"/>
                <wp:effectExtent l="0" t="0" r="19050" b="19050"/>
                <wp:wrapNone/>
                <wp:docPr id="70" name="Straight Connector 70"/>
                <wp:cNvGraphicFramePr/>
                <a:graphic xmlns:a="http://schemas.openxmlformats.org/drawingml/2006/main">
                  <a:graphicData uri="http://schemas.microsoft.com/office/word/2010/wordprocessingShape">
                    <wps:wsp>
                      <wps:cNvCnPr/>
                      <wps:spPr>
                        <a:xfrm>
                          <a:off x="0" y="0"/>
                          <a:ext cx="4114800" cy="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1DB501" id="Straight Connector 70"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54pt,102.15pt" to="378pt,10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" strokecolor="black [3213]" strokeweight=".25pt">
                <v:stroke joinstyle="miter"/>
              </v:line>
            </w:pict>
          </mc:Fallback>
        </mc:AlternateContent>
      </w:r>
      <w:r>
        <w:rPr>
          <w:rFonts w:cs="Arial"/>
          <w:noProof/>
        </w:rPr>
        <mc:AlternateContent>
          <mc:Choice Requires="wps">
            <w:drawing>
              <wp:anchor distT="0" distB="0" distL="114300" distR="114300" simplePos="0" relativeHeight="251712512" behindDoc="0" locked="0" layoutInCell="1" allowOverlap="1" wp14:anchorId="5608A929" wp14:editId="254E6CCD">
                <wp:simplePos x="0" y="0"/>
                <wp:positionH relativeFrom="column">
                  <wp:posOffset>685800</wp:posOffset>
                </wp:positionH>
                <wp:positionV relativeFrom="paragraph">
                  <wp:posOffset>1068705</wp:posOffset>
                </wp:positionV>
                <wp:extent cx="4114800" cy="0"/>
                <wp:effectExtent l="0" t="0" r="19050" b="19050"/>
                <wp:wrapNone/>
                <wp:docPr id="71" name="Straight Connector 71"/>
                <wp:cNvGraphicFramePr/>
                <a:graphic xmlns:a="http://schemas.openxmlformats.org/drawingml/2006/main">
                  <a:graphicData uri="http://schemas.microsoft.com/office/word/2010/wordprocessingShape">
                    <wps:wsp>
                      <wps:cNvCnPr/>
                      <wps:spPr>
                        <a:xfrm>
                          <a:off x="0" y="0"/>
                          <a:ext cx="4114800" cy="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4C6245" id="Straight Connector 71"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54pt,84.15pt" to="378pt,8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" strokecolor="black [3213]" strokeweight=".25pt">
                <v:stroke joinstyle="miter"/>
              </v:line>
            </w:pict>
          </mc:Fallback>
        </mc:AlternateContent>
      </w:r>
      <w:r>
        <w:rPr>
          <w:rFonts w:cs="Arial"/>
          <w:noProof/>
        </w:rPr>
        <mc:AlternateContent>
          <mc:Choice Requires="wps">
            <w:drawing>
              <wp:anchor distT="0" distB="0" distL="114300" distR="114300" simplePos="0" relativeHeight="251707392" behindDoc="0" locked="0" layoutInCell="1" allowOverlap="1" wp14:anchorId="4CB0C552" wp14:editId="348EB441">
                <wp:simplePos x="0" y="0"/>
                <wp:positionH relativeFrom="column">
                  <wp:posOffset>685800</wp:posOffset>
                </wp:positionH>
                <wp:positionV relativeFrom="paragraph">
                  <wp:posOffset>154305</wp:posOffset>
                </wp:positionV>
                <wp:extent cx="4114800" cy="0"/>
                <wp:effectExtent l="0" t="0" r="19050" b="19050"/>
                <wp:wrapNone/>
                <wp:docPr id="72" name="Straight Connector 72"/>
                <wp:cNvGraphicFramePr/>
                <a:graphic xmlns:a="http://schemas.openxmlformats.org/drawingml/2006/main">
                  <a:graphicData uri="http://schemas.microsoft.com/office/word/2010/wordprocessingShape">
                    <wps:wsp>
                      <wps:cNvCnPr/>
                      <wps:spPr>
                        <a:xfrm>
                          <a:off x="0" y="0"/>
                          <a:ext cx="4114800" cy="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87371A" id="Straight Connector 72"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54pt,12.15pt" to="378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" strokecolor="black [3213]" strokeweight=".25pt">
                <v:stroke joinstyle="miter"/>
              </v:line>
            </w:pict>
          </mc:Fallback>
        </mc:AlternateContent>
      </w:r>
      <w:r>
        <w:rPr>
          <w:rFonts w:cs="Arial"/>
          <w:noProof/>
        </w:rPr>
        <mc:AlternateContent>
          <mc:Choice Requires="wps">
            <w:drawing>
              <wp:anchor distT="0" distB="0" distL="114300" distR="114300" simplePos="0" relativeHeight="251706368" behindDoc="0" locked="0" layoutInCell="1" allowOverlap="1" wp14:anchorId="61A5F6CE" wp14:editId="36FA2AD5">
                <wp:simplePos x="0" y="0"/>
                <wp:positionH relativeFrom="column">
                  <wp:posOffset>685800</wp:posOffset>
                </wp:positionH>
                <wp:positionV relativeFrom="paragraph">
                  <wp:posOffset>382905</wp:posOffset>
                </wp:positionV>
                <wp:extent cx="4114800" cy="0"/>
                <wp:effectExtent l="0" t="0" r="19050" b="19050"/>
                <wp:wrapNone/>
                <wp:docPr id="73" name="Straight Connector 73"/>
                <wp:cNvGraphicFramePr/>
                <a:graphic xmlns:a="http://schemas.openxmlformats.org/drawingml/2006/main">
                  <a:graphicData uri="http://schemas.microsoft.com/office/word/2010/wordprocessingShape">
                    <wps:wsp>
                      <wps:cNvCnPr/>
                      <wps:spPr>
                        <a:xfrm>
                          <a:off x="0" y="0"/>
                          <a:ext cx="4114800" cy="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59E742" id="Straight Connector 73"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54pt,30.15pt" to="378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" strokecolor="black [3213]" strokeweight=".25pt">
                <v:stroke joinstyle="miter"/>
              </v:line>
            </w:pict>
          </mc:Fallback>
        </mc:AlternateContent>
      </w:r>
      <w:r>
        <w:rPr>
          <w:rFonts w:cs="Arial"/>
          <w:noProof/>
        </w:rPr>
        <mc:AlternateContent>
          <mc:Choice Requires="wps">
            <w:drawing>
              <wp:anchor distT="0" distB="0" distL="114300" distR="114300" simplePos="0" relativeHeight="251705344" behindDoc="0" locked="0" layoutInCell="1" allowOverlap="1" wp14:anchorId="3649F9BB" wp14:editId="4EFE584B">
                <wp:simplePos x="0" y="0"/>
                <wp:positionH relativeFrom="column">
                  <wp:posOffset>685800</wp:posOffset>
                </wp:positionH>
                <wp:positionV relativeFrom="paragraph">
                  <wp:posOffset>611505</wp:posOffset>
                </wp:positionV>
                <wp:extent cx="4114800" cy="0"/>
                <wp:effectExtent l="0" t="0" r="19050" b="19050"/>
                <wp:wrapNone/>
                <wp:docPr id="74" name="Straight Connector 74"/>
                <wp:cNvGraphicFramePr/>
                <a:graphic xmlns:a="http://schemas.openxmlformats.org/drawingml/2006/main">
                  <a:graphicData uri="http://schemas.microsoft.com/office/word/2010/wordprocessingShape">
                    <wps:wsp>
                      <wps:cNvCnPr/>
                      <wps:spPr>
                        <a:xfrm>
                          <a:off x="0" y="0"/>
                          <a:ext cx="4114800" cy="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0EA38C" id="Straight Connector 74"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54pt,48.15pt" to="378pt,4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" strokecolor="black [3213]" strokeweight=".25pt">
                <v:stroke joinstyle="miter"/>
              </v:line>
            </w:pict>
          </mc:Fallback>
        </mc:AlternateContent>
      </w:r>
      <w:r>
        <w:rPr>
          <w:rFonts w:cs="Arial"/>
          <w:noProof/>
        </w:rPr>
        <mc:AlternateContent>
          <mc:Choice Requires="wps">
            <w:drawing>
              <wp:anchor distT="0" distB="0" distL="114300" distR="114300" simplePos="0" relativeHeight="251704320" behindDoc="0" locked="0" layoutInCell="1" allowOverlap="1" wp14:anchorId="0E8E1B87" wp14:editId="7CC2BB31">
                <wp:simplePos x="0" y="0"/>
                <wp:positionH relativeFrom="column">
                  <wp:posOffset>685800</wp:posOffset>
                </wp:positionH>
                <wp:positionV relativeFrom="paragraph">
                  <wp:posOffset>840105</wp:posOffset>
                </wp:positionV>
                <wp:extent cx="4114800" cy="0"/>
                <wp:effectExtent l="0" t="76200" r="19050" b="95250"/>
                <wp:wrapNone/>
                <wp:docPr id="75" name="Straight Arrow Connector 75"/>
                <wp:cNvGraphicFramePr/>
                <a:graphic xmlns:a="http://schemas.openxmlformats.org/drawingml/2006/main">
                  <a:graphicData uri="http://schemas.microsoft.com/office/word/2010/wordprocessingShape">
                    <wps:wsp>
                      <wps:cNvCnPr/>
                      <wps:spPr>
                        <a:xfrm>
                          <a:off x="0" y="0"/>
                          <a:ext cx="4114800" cy="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AEC0A5" id="Straight Arrow Connector 75" o:spid="_x0000_s1026" type="#_x0000_t32" style="position:absolute;margin-left:54pt;margin-top:66.15pt;width:324pt;height:0;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" strokecolor="black [3213]">
                <v:stroke endarrow="block" joinstyle="miter"/>
              </v:shape>
            </w:pict>
          </mc:Fallback>
        </mc:AlternateContent>
      </w:r>
    </w:p>
    <w:p w14:paraId="305813F3" w14:textId="77777777" w:rsidR="001041C1" w:rsidRPr="00F12823" w:rsidRDefault="00147F75" w:rsidP="001041C1">
      <w:pPr>
        <w:rPr>
          <w:rFonts w:cs="Arial"/>
        </w:rPr>
      </w:pPr>
      <w:r>
        <w:rPr>
          <w:rFonts w:cs="Arial"/>
          <w:noProof/>
        </w:rPr>
        <mc:AlternateContent>
          <mc:Choice Requires="wps">
            <w:drawing>
              <wp:anchor distT="0" distB="0" distL="114300" distR="114300" simplePos="0" relativeHeight="251732992" behindDoc="1" locked="0" layoutInCell="1" allowOverlap="1" wp14:anchorId="55944CFF" wp14:editId="355AB8C4">
                <wp:simplePos x="0" y="0"/>
                <wp:positionH relativeFrom="column">
                  <wp:posOffset>258445</wp:posOffset>
                </wp:positionH>
                <wp:positionV relativeFrom="paragraph">
                  <wp:posOffset>114300</wp:posOffset>
                </wp:positionV>
                <wp:extent cx="914400" cy="292100"/>
                <wp:effectExtent l="0" t="0" r="1905" b="0"/>
                <wp:wrapNone/>
                <wp:docPr id="61" name="Text Box 61"/>
                <wp:cNvGraphicFramePr/>
                <a:graphic xmlns:a="http://schemas.openxmlformats.org/drawingml/2006/main">
                  <a:graphicData uri="http://schemas.microsoft.com/office/word/2010/wordprocessingShape">
                    <wps:wsp>
                      <wps:cNvSpPr txBox="1"/>
                      <wps:spPr>
                        <a:xfrm>
                          <a:off x="0" y="0"/>
                          <a:ext cx="914400" cy="292100"/>
                        </a:xfrm>
                        <a:prstGeom prst="rect">
                          <a:avLst/>
                        </a:prstGeom>
                        <a:solidFill>
                          <a:schemeClr val="lt1"/>
                        </a:solidFill>
                        <a:ln w="6350">
                          <a:noFill/>
                        </a:ln>
                      </wps:spPr>
                      <wps:txbx>
                        <w:txbxContent>
                          <w:p w14:paraId="3FEDF3EA" w14:textId="77777777" w:rsidR="00D95942" w:rsidRPr="00247628" w:rsidRDefault="00D95942" w:rsidP="001041C1">
                            <w:pPr>
                              <w:rPr>
                                <w:rFonts w:cs="Arial"/>
                              </w:rPr>
                            </w:pPr>
                            <w:r w:rsidRPr="00247628">
                              <w:rPr>
                                <w:rFonts w:cs="Arial"/>
                              </w:rPr>
                              <w:t>2</w:t>
                            </w:r>
                            <w:r>
                              <w:rPr>
                                <w:rFonts w:cs="Arial"/>
                              </w:rPr>
                              <w:t>.00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944CFF" id="Text Box 61" o:spid="_x0000_s1055" type="#_x0000_t202" style="position:absolute;margin-left:20.35pt;margin-top:9pt;width:1in;height:23pt;z-index:-2515834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" fillcolor="white [3201]" stroked="f" strokeweight=".5pt">
                <v:textbox>
                  <w:txbxContent>
                    <w:p w14:paraId="3FEDF3EA" w14:textId="77777777" w:rsidR="00D95942" w:rsidRPr="00247628" w:rsidRDefault="00D95942" w:rsidP="001041C1">
                      <w:pPr>
                        <w:rPr>
                          <w:rFonts w:cs="Arial"/>
                        </w:rPr>
                      </w:pPr>
                      <w:r w:rsidRPr="00247628">
                        <w:rPr>
                          <w:rFonts w:cs="Arial"/>
                        </w:rPr>
                        <w:t>2</w:t>
                      </w:r>
                      <w:r>
                        <w:rPr>
                          <w:rFonts w:cs="Arial"/>
                        </w:rPr>
                        <w:t>.00</w:t>
                      </w:r>
                    </w:p>
                  </w:txbxContent>
                </v:textbox>
              </v:shape>
            </w:pict>
          </mc:Fallback>
        </mc:AlternateContent>
      </w:r>
    </w:p>
    <w:p w14:paraId="26B33BE4" w14:textId="77777777" w:rsidR="001041C1" w:rsidRPr="00F12823" w:rsidRDefault="001041C1" w:rsidP="001041C1">
      <w:pPr>
        <w:rPr>
          <w:rFonts w:cs="Arial"/>
        </w:rPr>
      </w:pPr>
    </w:p>
    <w:p w14:paraId="450D522D" w14:textId="77777777" w:rsidR="001041C1" w:rsidRPr="00F12823" w:rsidRDefault="001041C1" w:rsidP="001041C1">
      <w:pPr>
        <w:rPr>
          <w:rFonts w:cs="Arial"/>
        </w:rPr>
      </w:pPr>
    </w:p>
    <w:p w14:paraId="2B16529A" w14:textId="77777777" w:rsidR="001041C1" w:rsidRPr="00F12823" w:rsidRDefault="001041C1" w:rsidP="001041C1">
      <w:pPr>
        <w:rPr>
          <w:rFonts w:cs="Arial"/>
        </w:rPr>
      </w:pPr>
    </w:p>
    <w:p w14:paraId="126BB803" w14:textId="77777777" w:rsidR="001041C1" w:rsidRPr="00F12823" w:rsidRDefault="001041C1" w:rsidP="001041C1">
      <w:pPr>
        <w:rPr>
          <w:rFonts w:cs="Arial"/>
        </w:rPr>
      </w:pPr>
    </w:p>
    <w:p w14:paraId="497F0B4E" w14:textId="77777777" w:rsidR="001041C1" w:rsidRDefault="001041C1" w:rsidP="001041C1">
      <w:pPr>
        <w:rPr>
          <w:rFonts w:cs="Arial"/>
        </w:rPr>
      </w:pPr>
    </w:p>
    <w:p w14:paraId="29E17C5D" w14:textId="77777777" w:rsidR="001041C1" w:rsidRDefault="00147F75" w:rsidP="001041C1">
      <w:pPr>
        <w:rPr>
          <w:rFonts w:cs="Arial"/>
        </w:rPr>
      </w:pPr>
      <w:r>
        <w:rPr>
          <w:rFonts w:cs="Arial"/>
          <w:noProof/>
        </w:rPr>
        <mc:AlternateContent>
          <mc:Choice Requires="wps">
            <w:drawing>
              <wp:anchor distT="0" distB="0" distL="114300" distR="114300" simplePos="0" relativeHeight="251735040" behindDoc="1" locked="0" layoutInCell="1" allowOverlap="1" wp14:anchorId="746F00C8" wp14:editId="617DE0BB">
                <wp:simplePos x="0" y="0"/>
                <wp:positionH relativeFrom="column">
                  <wp:posOffset>210185</wp:posOffset>
                </wp:positionH>
                <wp:positionV relativeFrom="paragraph">
                  <wp:posOffset>58420</wp:posOffset>
                </wp:positionV>
                <wp:extent cx="914400" cy="292100"/>
                <wp:effectExtent l="0" t="0" r="1905" b="0"/>
                <wp:wrapNone/>
                <wp:docPr id="60" name="Text Box 60"/>
                <wp:cNvGraphicFramePr/>
                <a:graphic xmlns:a="http://schemas.openxmlformats.org/drawingml/2006/main">
                  <a:graphicData uri="http://schemas.microsoft.com/office/word/2010/wordprocessingShape">
                    <wps:wsp>
                      <wps:cNvSpPr txBox="1"/>
                      <wps:spPr>
                        <a:xfrm>
                          <a:off x="0" y="0"/>
                          <a:ext cx="914400" cy="292100"/>
                        </a:xfrm>
                        <a:prstGeom prst="rect">
                          <a:avLst/>
                        </a:prstGeom>
                        <a:solidFill>
                          <a:schemeClr val="lt1"/>
                        </a:solidFill>
                        <a:ln w="6350">
                          <a:noFill/>
                        </a:ln>
                      </wps:spPr>
                      <wps:txbx>
                        <w:txbxContent>
                          <w:p w14:paraId="52DD7ECE" w14:textId="77777777" w:rsidR="00D95942" w:rsidRPr="00247628" w:rsidRDefault="00D95942" w:rsidP="001041C1">
                            <w:pPr>
                              <w:rPr>
                                <w:rFonts w:cs="Arial"/>
                              </w:rPr>
                            </w:pPr>
                            <w:r>
                              <w:rPr>
                                <w:rFonts w:cs="Arial"/>
                              </w:rPr>
                              <w:t>-</w:t>
                            </w:r>
                            <w:r w:rsidRPr="00247628">
                              <w:rPr>
                                <w:rFonts w:cs="Arial"/>
                              </w:rPr>
                              <w:t>2</w:t>
                            </w:r>
                            <w:r>
                              <w:rPr>
                                <w:rFonts w:cs="Arial"/>
                              </w:rPr>
                              <w:t>.00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F00C8" id="Text Box 60" o:spid="_x0000_s1056" type="#_x0000_t202" style="position:absolute;margin-left:16.55pt;margin-top:4.6pt;width:1in;height:23pt;z-index:-251581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" fillcolor="white [3201]" stroked="f" strokeweight=".5pt">
                <v:textbox>
                  <w:txbxContent>
                    <w:p w14:paraId="52DD7ECE" w14:textId="77777777" w:rsidR="00D95942" w:rsidRPr="00247628" w:rsidRDefault="00D95942" w:rsidP="001041C1">
                      <w:pPr>
                        <w:rPr>
                          <w:rFonts w:cs="Arial"/>
                        </w:rPr>
                      </w:pPr>
                      <w:r>
                        <w:rPr>
                          <w:rFonts w:cs="Arial"/>
                        </w:rPr>
                        <w:t>-</w:t>
                      </w:r>
                      <w:r w:rsidRPr="00247628">
                        <w:rPr>
                          <w:rFonts w:cs="Arial"/>
                        </w:rPr>
                        <w:t>2</w:t>
                      </w:r>
                      <w:r>
                        <w:rPr>
                          <w:rFonts w:cs="Arial"/>
                        </w:rPr>
                        <w:t>.00</w:t>
                      </w:r>
                    </w:p>
                  </w:txbxContent>
                </v:textbox>
              </v:shape>
            </w:pict>
          </mc:Fallback>
        </mc:AlternateContent>
      </w:r>
    </w:p>
    <w:p w14:paraId="16568B57" w14:textId="77777777" w:rsidR="001041C1" w:rsidRDefault="001041C1" w:rsidP="001041C1">
      <w:pPr>
        <w:pStyle w:val="ListParagraph"/>
        <w:spacing w:after="200" w:line="276" w:lineRule="auto"/>
        <w:ind w:firstLine="0"/>
        <w:contextualSpacing/>
      </w:pPr>
    </w:p>
    <w:p w14:paraId="112C4EAB" w14:textId="77777777" w:rsidR="001041C1" w:rsidRDefault="00147F75" w:rsidP="001041C1">
      <w:pPr>
        <w:pStyle w:val="ListParagraph"/>
        <w:spacing w:after="200" w:line="276" w:lineRule="auto"/>
        <w:ind w:firstLine="0"/>
        <w:contextualSpacing/>
      </w:pPr>
      <w:r>
        <w:rPr>
          <w:noProof/>
        </w:rPr>
        <mc:AlternateContent>
          <mc:Choice Requires="wps">
            <w:drawing>
              <wp:anchor distT="0" distB="0" distL="114300" distR="114300" simplePos="0" relativeHeight="251736064" behindDoc="1" locked="0" layoutInCell="1" allowOverlap="1" wp14:anchorId="1945982D" wp14:editId="1DEBA6E7">
                <wp:simplePos x="0" y="0"/>
                <wp:positionH relativeFrom="column">
                  <wp:posOffset>215900</wp:posOffset>
                </wp:positionH>
                <wp:positionV relativeFrom="paragraph">
                  <wp:posOffset>151765</wp:posOffset>
                </wp:positionV>
                <wp:extent cx="914400" cy="292100"/>
                <wp:effectExtent l="0" t="0" r="1905" b="0"/>
                <wp:wrapNone/>
                <wp:docPr id="59" name="Text Box 59"/>
                <wp:cNvGraphicFramePr/>
                <a:graphic xmlns:a="http://schemas.openxmlformats.org/drawingml/2006/main">
                  <a:graphicData uri="http://schemas.microsoft.com/office/word/2010/wordprocessingShape">
                    <wps:wsp>
                      <wps:cNvSpPr txBox="1"/>
                      <wps:spPr>
                        <a:xfrm>
                          <a:off x="0" y="0"/>
                          <a:ext cx="914400" cy="292100"/>
                        </a:xfrm>
                        <a:prstGeom prst="rect">
                          <a:avLst/>
                        </a:prstGeom>
                        <a:solidFill>
                          <a:schemeClr val="lt1"/>
                        </a:solidFill>
                        <a:ln w="6350">
                          <a:noFill/>
                        </a:ln>
                      </wps:spPr>
                      <wps:txbx>
                        <w:txbxContent>
                          <w:p w14:paraId="6E37825E" w14:textId="77777777" w:rsidR="00D95942" w:rsidRPr="00247628" w:rsidRDefault="00D95942" w:rsidP="001041C1">
                            <w:pPr>
                              <w:rPr>
                                <w:rFonts w:cs="Arial"/>
                              </w:rPr>
                            </w:pPr>
                            <w:r>
                              <w:rPr>
                                <w:rFonts w:cs="Arial"/>
                              </w:rPr>
                              <w:t>-4.00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5982D" id="Text Box 59" o:spid="_x0000_s1057" type="#_x0000_t202" style="position:absolute;left:0;text-align:left;margin-left:17pt;margin-top:11.95pt;width:1in;height:23pt;z-index:-251580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" fillcolor="white [3201]" stroked="f" strokeweight=".5pt">
                <v:textbox>
                  <w:txbxContent>
                    <w:p w14:paraId="6E37825E" w14:textId="77777777" w:rsidR="00D95942" w:rsidRPr="00247628" w:rsidRDefault="00D95942" w:rsidP="001041C1">
                      <w:pPr>
                        <w:rPr>
                          <w:rFonts w:cs="Arial"/>
                        </w:rPr>
                      </w:pPr>
                      <w:r>
                        <w:rPr>
                          <w:rFonts w:cs="Arial"/>
                        </w:rPr>
                        <w:t>-4.00</w:t>
                      </w:r>
                    </w:p>
                  </w:txbxContent>
                </v:textbox>
              </v:shape>
            </w:pict>
          </mc:Fallback>
        </mc:AlternateContent>
      </w:r>
    </w:p>
    <w:p w14:paraId="62915239" w14:textId="77777777" w:rsidR="001041C1" w:rsidRDefault="001041C1" w:rsidP="001041C1">
      <w:pPr>
        <w:pStyle w:val="ListParagraph"/>
        <w:spacing w:after="200" w:line="276" w:lineRule="auto"/>
        <w:ind w:firstLine="0"/>
        <w:contextualSpacing/>
      </w:pPr>
    </w:p>
    <w:p w14:paraId="7C0C3B21" w14:textId="77777777" w:rsidR="001041C1" w:rsidRDefault="001041C1" w:rsidP="001041C1">
      <w:pPr>
        <w:pStyle w:val="ListParagraph"/>
        <w:spacing w:after="200" w:line="276" w:lineRule="auto"/>
        <w:ind w:firstLine="0"/>
        <w:contextualSpacing/>
      </w:pPr>
    </w:p>
    <w:p w14:paraId="7C456CCD" w14:textId="77777777" w:rsidR="001041C1" w:rsidRDefault="001041C1" w:rsidP="001041C1">
      <w:pPr>
        <w:pStyle w:val="ListParagraph"/>
        <w:spacing w:after="200" w:line="276" w:lineRule="auto"/>
        <w:ind w:firstLine="0"/>
        <w:contextualSpacing/>
      </w:pPr>
    </w:p>
    <w:p w14:paraId="0E6BF295" w14:textId="77777777" w:rsidR="001041C1" w:rsidRDefault="001041C1" w:rsidP="001041C1">
      <w:pPr>
        <w:pStyle w:val="ListParagraph"/>
        <w:spacing w:after="200" w:line="276" w:lineRule="auto"/>
        <w:ind w:firstLine="0"/>
        <w:contextualSpacing/>
      </w:pPr>
    </w:p>
    <w:p w14:paraId="5E45E637" w14:textId="77777777" w:rsidR="001041C1" w:rsidRPr="00115E20" w:rsidRDefault="001041C1" w:rsidP="00745C98">
      <w:pPr>
        <w:pStyle w:val="ListParagraph"/>
        <w:numPr>
          <w:ilvl w:val="0"/>
          <w:numId w:val="13"/>
        </w:numPr>
        <w:spacing w:after="200" w:line="276" w:lineRule="auto"/>
        <w:ind w:hanging="720"/>
        <w:contextualSpacing/>
      </w:pPr>
      <w:r w:rsidRPr="00115E20">
        <w:t>State the time period during which the ant is moving in a westerly direction.</w:t>
      </w:r>
    </w:p>
    <w:p w14:paraId="3A9DACA3" w14:textId="77777777" w:rsidR="001041C1" w:rsidRDefault="001041C1" w:rsidP="001041C1">
      <w:pPr>
        <w:pStyle w:val="ListParagraph"/>
        <w:jc w:val="right"/>
      </w:pPr>
      <w:r>
        <w:t>(2)</w:t>
      </w:r>
    </w:p>
    <w:p w14:paraId="4DF4CF31" w14:textId="77777777" w:rsidR="001041C1" w:rsidRDefault="001041C1" w:rsidP="001041C1">
      <w:pPr>
        <w:pStyle w:val="ListParagraph"/>
        <w:jc w:val="right"/>
      </w:pPr>
    </w:p>
    <w:tbl>
      <w:tblPr>
        <w:tblStyle w:val="TableGrid"/>
        <w:tblW w:w="8879" w:type="dxa"/>
        <w:tblInd w:w="137" w:type="dxa"/>
        <w:tblLook w:val="04A0" w:firstRow="1" w:lastRow="0" w:firstColumn="1" w:lastColumn="0" w:noHBand="0" w:noVBand="1"/>
      </w:tblPr>
      <w:tblGrid>
        <w:gridCol w:w="7229"/>
        <w:gridCol w:w="1650"/>
      </w:tblGrid>
      <w:tr w:rsidR="001041C1" w:rsidRPr="007E3B8D" w14:paraId="172CBBB9" w14:textId="77777777" w:rsidTr="001041C1">
        <w:trPr>
          <w:trHeight w:val="567"/>
        </w:trPr>
        <w:tc>
          <w:tcPr>
            <w:tcW w:w="7229" w:type="dxa"/>
            <w:vAlign w:val="center"/>
          </w:tcPr>
          <w:p w14:paraId="43BD6CCF" w14:textId="77777777" w:rsidR="001041C1" w:rsidRPr="007E3B8D" w:rsidRDefault="001041C1" w:rsidP="001041C1">
            <w:pPr>
              <w:pStyle w:val="ListParagraph"/>
              <w:ind w:left="743"/>
              <w:rPr>
                <w:color w:val="5B9BD5" w:themeColor="accent1"/>
                <w:sz w:val="22"/>
              </w:rPr>
            </w:pPr>
            <w:r w:rsidRPr="007E3B8D">
              <w:rPr>
                <w:color w:val="5B9BD5" w:themeColor="accent1"/>
                <w:sz w:val="22"/>
              </w:rPr>
              <w:t>From t = 5.50 s</w:t>
            </w:r>
          </w:p>
        </w:tc>
        <w:tc>
          <w:tcPr>
            <w:tcW w:w="1650" w:type="dxa"/>
            <w:vAlign w:val="center"/>
          </w:tcPr>
          <w:p w14:paraId="55040B27" w14:textId="77777777" w:rsidR="001041C1" w:rsidRPr="007E3B8D" w:rsidRDefault="001041C1" w:rsidP="001041C1">
            <w:pPr>
              <w:pStyle w:val="ListParagraph"/>
              <w:ind w:left="600"/>
              <w:jc w:val="center"/>
              <w:rPr>
                <w:color w:val="5B9BD5" w:themeColor="accent1"/>
                <w:sz w:val="22"/>
              </w:rPr>
            </w:pPr>
            <w:r w:rsidRPr="007E3B8D">
              <w:rPr>
                <w:color w:val="5B9BD5" w:themeColor="accent1"/>
                <w:sz w:val="22"/>
              </w:rPr>
              <w:t>1 mark</w:t>
            </w:r>
          </w:p>
        </w:tc>
      </w:tr>
      <w:tr w:rsidR="001041C1" w:rsidRPr="007E3B8D" w14:paraId="089D0DA3" w14:textId="77777777" w:rsidTr="001041C1">
        <w:trPr>
          <w:trHeight w:val="567"/>
        </w:trPr>
        <w:tc>
          <w:tcPr>
            <w:tcW w:w="7229" w:type="dxa"/>
            <w:vAlign w:val="center"/>
          </w:tcPr>
          <w:p w14:paraId="2A2A78E8" w14:textId="77777777" w:rsidR="001041C1" w:rsidRPr="007E3B8D" w:rsidRDefault="001041C1" w:rsidP="001041C1">
            <w:pPr>
              <w:pStyle w:val="ListParagraph"/>
              <w:ind w:left="743"/>
              <w:rPr>
                <w:color w:val="5B9BD5" w:themeColor="accent1"/>
                <w:sz w:val="22"/>
              </w:rPr>
            </w:pPr>
            <w:r w:rsidRPr="007E3B8D">
              <w:rPr>
                <w:color w:val="5B9BD5" w:themeColor="accent1"/>
                <w:sz w:val="22"/>
              </w:rPr>
              <w:t>Until t = 9.00 s.</w:t>
            </w:r>
          </w:p>
        </w:tc>
        <w:tc>
          <w:tcPr>
            <w:tcW w:w="1650" w:type="dxa"/>
            <w:vAlign w:val="center"/>
          </w:tcPr>
          <w:p w14:paraId="3A6D27CF" w14:textId="77777777" w:rsidR="001041C1" w:rsidRPr="007E3B8D" w:rsidRDefault="001041C1" w:rsidP="001041C1">
            <w:pPr>
              <w:pStyle w:val="ListParagraph"/>
              <w:ind w:left="600"/>
              <w:jc w:val="center"/>
              <w:rPr>
                <w:color w:val="5B9BD5" w:themeColor="accent1"/>
                <w:sz w:val="22"/>
              </w:rPr>
            </w:pPr>
            <w:r w:rsidRPr="007E3B8D">
              <w:rPr>
                <w:color w:val="5B9BD5" w:themeColor="accent1"/>
                <w:sz w:val="22"/>
              </w:rPr>
              <w:t>1 mark</w:t>
            </w:r>
          </w:p>
        </w:tc>
      </w:tr>
    </w:tbl>
    <w:p w14:paraId="0C20ED1A" w14:textId="77777777" w:rsidR="001041C1" w:rsidRPr="001803F5" w:rsidRDefault="001041C1" w:rsidP="001041C1">
      <w:pPr>
        <w:rPr>
          <w:rFonts w:cs="Arial"/>
        </w:rPr>
      </w:pPr>
    </w:p>
    <w:p w14:paraId="6634AB7A" w14:textId="77777777" w:rsidR="001041C1" w:rsidRDefault="001041C1" w:rsidP="00745C98">
      <w:pPr>
        <w:pStyle w:val="ListParagraph"/>
        <w:numPr>
          <w:ilvl w:val="0"/>
          <w:numId w:val="13"/>
        </w:numPr>
        <w:spacing w:after="200" w:line="276" w:lineRule="auto"/>
        <w:ind w:hanging="720"/>
        <w:contextualSpacing/>
      </w:pPr>
      <w:r>
        <w:t>State the times when the ant is stationary.</w:t>
      </w:r>
    </w:p>
    <w:p w14:paraId="0DA34788" w14:textId="77777777" w:rsidR="001041C1" w:rsidRDefault="001041C1" w:rsidP="001041C1">
      <w:pPr>
        <w:pStyle w:val="ListParagraph"/>
        <w:jc w:val="right"/>
      </w:pPr>
      <w:r>
        <w:t>(2)</w:t>
      </w:r>
    </w:p>
    <w:p w14:paraId="4BFBE893" w14:textId="77777777" w:rsidR="001041C1" w:rsidRDefault="001041C1" w:rsidP="001041C1">
      <w:pPr>
        <w:pStyle w:val="ListParagraph"/>
        <w:jc w:val="right"/>
      </w:pPr>
    </w:p>
    <w:tbl>
      <w:tblPr>
        <w:tblStyle w:val="TableGrid"/>
        <w:tblW w:w="8879" w:type="dxa"/>
        <w:tblInd w:w="137" w:type="dxa"/>
        <w:tblLook w:val="04A0" w:firstRow="1" w:lastRow="0" w:firstColumn="1" w:lastColumn="0" w:noHBand="0" w:noVBand="1"/>
      </w:tblPr>
      <w:tblGrid>
        <w:gridCol w:w="7229"/>
        <w:gridCol w:w="1650"/>
      </w:tblGrid>
      <w:tr w:rsidR="001041C1" w:rsidRPr="008E5677" w14:paraId="36DB8289" w14:textId="77777777" w:rsidTr="001041C1">
        <w:trPr>
          <w:trHeight w:val="567"/>
        </w:trPr>
        <w:tc>
          <w:tcPr>
            <w:tcW w:w="7229" w:type="dxa"/>
            <w:vAlign w:val="center"/>
          </w:tcPr>
          <w:p w14:paraId="1A1623C6" w14:textId="77777777" w:rsidR="001041C1" w:rsidRPr="007E3B8D" w:rsidRDefault="001041C1" w:rsidP="001041C1">
            <w:pPr>
              <w:pStyle w:val="ListParagraph"/>
              <w:ind w:left="743"/>
              <w:rPr>
                <w:color w:val="5B9BD5" w:themeColor="accent1"/>
                <w:sz w:val="22"/>
              </w:rPr>
            </w:pPr>
            <w:r w:rsidRPr="007E3B8D">
              <w:rPr>
                <w:color w:val="5B9BD5" w:themeColor="accent1"/>
                <w:sz w:val="22"/>
              </w:rPr>
              <w:t>t = 0 s</w:t>
            </w:r>
          </w:p>
        </w:tc>
        <w:tc>
          <w:tcPr>
            <w:tcW w:w="1650" w:type="dxa"/>
            <w:vAlign w:val="center"/>
          </w:tcPr>
          <w:p w14:paraId="5E672AA2" w14:textId="77777777" w:rsidR="001041C1" w:rsidRPr="008E5677" w:rsidRDefault="001041C1" w:rsidP="008E5677">
            <w:pPr>
              <w:pStyle w:val="ListParagraph"/>
              <w:ind w:left="600"/>
              <w:jc w:val="center"/>
              <w:rPr>
                <w:color w:val="5B9BD5" w:themeColor="accent1"/>
              </w:rPr>
            </w:pPr>
            <w:r w:rsidRPr="008E5677">
              <w:rPr>
                <w:color w:val="5B9BD5" w:themeColor="accent1"/>
              </w:rPr>
              <w:t>1 mark</w:t>
            </w:r>
          </w:p>
        </w:tc>
      </w:tr>
      <w:tr w:rsidR="008E5677" w:rsidRPr="008E5677" w14:paraId="6B24973B" w14:textId="77777777" w:rsidTr="001041C1">
        <w:trPr>
          <w:trHeight w:val="567"/>
        </w:trPr>
        <w:tc>
          <w:tcPr>
            <w:tcW w:w="7229" w:type="dxa"/>
            <w:vAlign w:val="center"/>
          </w:tcPr>
          <w:p w14:paraId="1E2B9B03" w14:textId="77777777" w:rsidR="001041C1" w:rsidRPr="007E3B8D" w:rsidRDefault="001041C1" w:rsidP="001041C1">
            <w:pPr>
              <w:pStyle w:val="ListParagraph"/>
              <w:ind w:left="743"/>
              <w:rPr>
                <w:color w:val="5B9BD5" w:themeColor="accent1"/>
                <w:sz w:val="22"/>
              </w:rPr>
            </w:pPr>
            <w:r w:rsidRPr="007E3B8D">
              <w:rPr>
                <w:color w:val="5B9BD5" w:themeColor="accent1"/>
                <w:sz w:val="22"/>
              </w:rPr>
              <w:t>t = 5.50 s.</w:t>
            </w:r>
          </w:p>
        </w:tc>
        <w:tc>
          <w:tcPr>
            <w:tcW w:w="1650" w:type="dxa"/>
            <w:vAlign w:val="center"/>
          </w:tcPr>
          <w:p w14:paraId="09E68262" w14:textId="77777777" w:rsidR="001041C1" w:rsidRPr="008E5677" w:rsidRDefault="001041C1" w:rsidP="008E5677">
            <w:pPr>
              <w:pStyle w:val="ListParagraph"/>
              <w:ind w:left="600"/>
              <w:jc w:val="center"/>
              <w:rPr>
                <w:color w:val="5B9BD5" w:themeColor="accent1"/>
              </w:rPr>
            </w:pPr>
            <w:r w:rsidRPr="008E5677">
              <w:rPr>
                <w:color w:val="5B9BD5" w:themeColor="accent1"/>
              </w:rPr>
              <w:t>1 mark</w:t>
            </w:r>
          </w:p>
        </w:tc>
      </w:tr>
    </w:tbl>
    <w:p w14:paraId="75CAA406" w14:textId="77777777" w:rsidR="001041C1" w:rsidRPr="001803F5" w:rsidRDefault="001041C1" w:rsidP="001041C1">
      <w:pPr>
        <w:rPr>
          <w:rFonts w:cs="Arial"/>
        </w:rPr>
      </w:pPr>
    </w:p>
    <w:p w14:paraId="7A03621A" w14:textId="77777777" w:rsidR="001041C1" w:rsidRDefault="001041C1" w:rsidP="00745C98">
      <w:pPr>
        <w:pStyle w:val="ListParagraph"/>
        <w:numPr>
          <w:ilvl w:val="0"/>
          <w:numId w:val="13"/>
        </w:numPr>
        <w:spacing w:after="200" w:line="276" w:lineRule="auto"/>
        <w:ind w:hanging="720"/>
        <w:contextualSpacing/>
      </w:pPr>
      <w:r>
        <w:t>State the time periods when the ant’s acceleration is equal to zero.</w:t>
      </w:r>
    </w:p>
    <w:p w14:paraId="6ED77D3F" w14:textId="77777777" w:rsidR="001041C1" w:rsidRDefault="001041C1" w:rsidP="001041C1">
      <w:pPr>
        <w:pStyle w:val="ListParagraph"/>
        <w:jc w:val="right"/>
      </w:pPr>
      <w:r>
        <w:t>(2)</w:t>
      </w:r>
    </w:p>
    <w:p w14:paraId="5BECD930" w14:textId="77777777" w:rsidR="001041C1" w:rsidRDefault="001041C1" w:rsidP="001041C1">
      <w:pPr>
        <w:pStyle w:val="ListParagraph"/>
        <w:jc w:val="right"/>
      </w:pPr>
    </w:p>
    <w:tbl>
      <w:tblPr>
        <w:tblStyle w:val="TableGrid"/>
        <w:tblW w:w="8879" w:type="dxa"/>
        <w:tblInd w:w="137" w:type="dxa"/>
        <w:tblLook w:val="04A0" w:firstRow="1" w:lastRow="0" w:firstColumn="1" w:lastColumn="0" w:noHBand="0" w:noVBand="1"/>
      </w:tblPr>
      <w:tblGrid>
        <w:gridCol w:w="7229"/>
        <w:gridCol w:w="1650"/>
      </w:tblGrid>
      <w:tr w:rsidR="001041C1" w:rsidRPr="007E3B8D" w14:paraId="47D71D82" w14:textId="77777777" w:rsidTr="001041C1">
        <w:trPr>
          <w:trHeight w:val="567"/>
        </w:trPr>
        <w:tc>
          <w:tcPr>
            <w:tcW w:w="7229" w:type="dxa"/>
            <w:vAlign w:val="center"/>
          </w:tcPr>
          <w:p w14:paraId="2854F7A8" w14:textId="77777777" w:rsidR="001041C1" w:rsidRPr="007E3B8D" w:rsidRDefault="001041C1" w:rsidP="008E5677">
            <w:pPr>
              <w:pStyle w:val="ListParagraph"/>
              <w:ind w:left="743"/>
              <w:rPr>
                <w:color w:val="5B9BD5" w:themeColor="accent1"/>
                <w:sz w:val="22"/>
              </w:rPr>
            </w:pPr>
            <w:r w:rsidRPr="007E3B8D">
              <w:rPr>
                <w:color w:val="5B9BD5" w:themeColor="accent1"/>
                <w:sz w:val="22"/>
              </w:rPr>
              <w:t>Between t = 2.00 s and t = 4.00 s</w:t>
            </w:r>
          </w:p>
        </w:tc>
        <w:tc>
          <w:tcPr>
            <w:tcW w:w="1650" w:type="dxa"/>
            <w:vAlign w:val="center"/>
          </w:tcPr>
          <w:p w14:paraId="5EADAD1D" w14:textId="77777777" w:rsidR="001041C1" w:rsidRPr="007E3B8D" w:rsidRDefault="001041C1" w:rsidP="008E5677">
            <w:pPr>
              <w:pStyle w:val="ListParagraph"/>
              <w:ind w:left="600"/>
              <w:jc w:val="center"/>
              <w:rPr>
                <w:color w:val="5B9BD5" w:themeColor="accent1"/>
                <w:sz w:val="22"/>
              </w:rPr>
            </w:pPr>
            <w:r w:rsidRPr="007E3B8D">
              <w:rPr>
                <w:color w:val="5B9BD5" w:themeColor="accent1"/>
                <w:sz w:val="22"/>
              </w:rPr>
              <w:t>1 mark</w:t>
            </w:r>
          </w:p>
        </w:tc>
      </w:tr>
      <w:tr w:rsidR="008E5677" w:rsidRPr="007E3B8D" w14:paraId="3C87458C" w14:textId="77777777" w:rsidTr="001041C1">
        <w:trPr>
          <w:trHeight w:val="567"/>
        </w:trPr>
        <w:tc>
          <w:tcPr>
            <w:tcW w:w="7229" w:type="dxa"/>
            <w:vAlign w:val="center"/>
          </w:tcPr>
          <w:p w14:paraId="2293D441" w14:textId="77777777" w:rsidR="001041C1" w:rsidRPr="007E3B8D" w:rsidRDefault="001041C1" w:rsidP="008E5677">
            <w:pPr>
              <w:pStyle w:val="ListParagraph"/>
              <w:ind w:left="743"/>
              <w:rPr>
                <w:color w:val="5B9BD5" w:themeColor="accent1"/>
                <w:sz w:val="22"/>
              </w:rPr>
            </w:pPr>
            <w:r w:rsidRPr="007E3B8D">
              <w:rPr>
                <w:color w:val="5B9BD5" w:themeColor="accent1"/>
                <w:sz w:val="22"/>
              </w:rPr>
              <w:t>Between t = 7.00 s and t = 9.00 s</w:t>
            </w:r>
          </w:p>
        </w:tc>
        <w:tc>
          <w:tcPr>
            <w:tcW w:w="1650" w:type="dxa"/>
            <w:vAlign w:val="center"/>
          </w:tcPr>
          <w:p w14:paraId="1C4274CB" w14:textId="77777777" w:rsidR="001041C1" w:rsidRPr="007E3B8D" w:rsidRDefault="001041C1" w:rsidP="008E5677">
            <w:pPr>
              <w:pStyle w:val="ListParagraph"/>
              <w:ind w:left="600"/>
              <w:jc w:val="center"/>
              <w:rPr>
                <w:color w:val="5B9BD5" w:themeColor="accent1"/>
                <w:sz w:val="22"/>
              </w:rPr>
            </w:pPr>
            <w:r w:rsidRPr="007E3B8D">
              <w:rPr>
                <w:color w:val="5B9BD5" w:themeColor="accent1"/>
                <w:sz w:val="22"/>
              </w:rPr>
              <w:t>1 mark</w:t>
            </w:r>
          </w:p>
        </w:tc>
      </w:tr>
    </w:tbl>
    <w:p w14:paraId="2C83CF5F" w14:textId="77777777" w:rsidR="001041C1" w:rsidRPr="001803F5" w:rsidRDefault="001041C1" w:rsidP="001041C1">
      <w:pPr>
        <w:rPr>
          <w:rFonts w:cs="Arial"/>
        </w:rPr>
      </w:pPr>
    </w:p>
    <w:p w14:paraId="57B73C3D" w14:textId="77777777" w:rsidR="001041C1" w:rsidRDefault="001041C1" w:rsidP="008E5677"/>
    <w:p w14:paraId="2B8ECA00" w14:textId="77777777" w:rsidR="001041C1" w:rsidRDefault="001041C1" w:rsidP="00745C98">
      <w:pPr>
        <w:pStyle w:val="ListParagraph"/>
        <w:numPr>
          <w:ilvl w:val="0"/>
          <w:numId w:val="13"/>
        </w:numPr>
        <w:spacing w:after="200" w:line="276" w:lineRule="auto"/>
        <w:ind w:hanging="720"/>
        <w:contextualSpacing/>
      </w:pPr>
      <w:r>
        <w:lastRenderedPageBreak/>
        <w:t>Calculate the ant’s acceleration (in m</w:t>
      </w:r>
      <w:r w:rsidR="00AD5178">
        <w:t xml:space="preserve"> </w:t>
      </w:r>
      <w:r>
        <w:t>s</w:t>
      </w:r>
      <w:r w:rsidRPr="007B1903">
        <w:rPr>
          <w:vertAlign w:val="superscript"/>
        </w:rPr>
        <w:noBreakHyphen/>
        <w:t>2</w:t>
      </w:r>
      <w:r>
        <w:t>) at:</w:t>
      </w:r>
    </w:p>
    <w:p w14:paraId="1FE833AD" w14:textId="77777777" w:rsidR="001041C1" w:rsidRDefault="001041C1" w:rsidP="001041C1">
      <w:pPr>
        <w:pStyle w:val="ListParagraph"/>
      </w:pPr>
    </w:p>
    <w:p w14:paraId="2A1326E0" w14:textId="77777777" w:rsidR="001041C1" w:rsidRDefault="001041C1" w:rsidP="00745C98">
      <w:pPr>
        <w:pStyle w:val="ListParagraph"/>
        <w:numPr>
          <w:ilvl w:val="0"/>
          <w:numId w:val="11"/>
        </w:numPr>
        <w:spacing w:after="200" w:line="276" w:lineRule="auto"/>
        <w:contextualSpacing/>
      </w:pPr>
      <w:r>
        <w:t>t = 1.00 s</w:t>
      </w:r>
    </w:p>
    <w:p w14:paraId="3BC72D9A" w14:textId="77777777" w:rsidR="001041C1" w:rsidRDefault="001041C1" w:rsidP="001041C1">
      <w:pPr>
        <w:pStyle w:val="ListParagraph"/>
        <w:ind w:left="1440"/>
        <w:jc w:val="right"/>
      </w:pPr>
      <w:r>
        <w:t>(2)</w:t>
      </w:r>
    </w:p>
    <w:tbl>
      <w:tblPr>
        <w:tblStyle w:val="TableGrid"/>
        <w:tblW w:w="8879" w:type="dxa"/>
        <w:tblInd w:w="137" w:type="dxa"/>
        <w:tblLook w:val="04A0" w:firstRow="1" w:lastRow="0" w:firstColumn="1" w:lastColumn="0" w:noHBand="0" w:noVBand="1"/>
      </w:tblPr>
      <w:tblGrid>
        <w:gridCol w:w="7229"/>
        <w:gridCol w:w="1650"/>
      </w:tblGrid>
      <w:tr w:rsidR="001041C1" w:rsidRPr="007E3B8D" w14:paraId="10DAEAD1" w14:textId="77777777" w:rsidTr="001041C1">
        <w:trPr>
          <w:trHeight w:val="567"/>
        </w:trPr>
        <w:tc>
          <w:tcPr>
            <w:tcW w:w="7229" w:type="dxa"/>
            <w:vAlign w:val="center"/>
          </w:tcPr>
          <w:p w14:paraId="632D38B2" w14:textId="77777777" w:rsidR="001041C1" w:rsidRPr="007E3B8D" w:rsidRDefault="001041C1" w:rsidP="008E5677">
            <w:pPr>
              <w:rPr>
                <w:color w:val="5B9BD5" w:themeColor="accent1"/>
                <w:sz w:val="22"/>
                <w:szCs w:val="22"/>
              </w:rPr>
            </w:pPr>
            <m:oMathPara>
              <m:oMathParaPr>
                <m:jc m:val="left"/>
              </m:oMathParaPr>
              <m:oMath>
                <m:r>
                  <m:rPr>
                    <m:sty m:val="p"/>
                  </m:rPr>
                  <w:rPr>
                    <w:rFonts w:ascii="Cambria Math" w:hAnsi="Cambria Math"/>
                    <w:color w:val="5B9BD5" w:themeColor="accent1"/>
                    <w:sz w:val="22"/>
                    <w:szCs w:val="22"/>
                  </w:rPr>
                  <m:t xml:space="preserve">a= </m:t>
                </m:r>
                <m:f>
                  <m:fPr>
                    <m:ctrlPr>
                      <w:rPr>
                        <w:rFonts w:ascii="Cambria Math" w:hAnsi="Cambria Math"/>
                        <w:color w:val="5B9BD5" w:themeColor="accent1"/>
                        <w:sz w:val="22"/>
                        <w:szCs w:val="22"/>
                      </w:rPr>
                    </m:ctrlPr>
                  </m:fPr>
                  <m:num>
                    <m:d>
                      <m:dPr>
                        <m:ctrlPr>
                          <w:rPr>
                            <w:rFonts w:ascii="Cambria Math" w:hAnsi="Cambria Math"/>
                            <w:color w:val="5B9BD5" w:themeColor="accent1"/>
                            <w:sz w:val="22"/>
                            <w:szCs w:val="22"/>
                          </w:rPr>
                        </m:ctrlPr>
                      </m:dPr>
                      <m:e>
                        <m:r>
                          <m:rPr>
                            <m:sty m:val="p"/>
                          </m:rPr>
                          <w:rPr>
                            <w:rFonts w:ascii="Cambria Math" w:hAnsi="Cambria Math"/>
                            <w:color w:val="5B9BD5" w:themeColor="accent1"/>
                            <w:sz w:val="22"/>
                            <w:szCs w:val="22"/>
                          </w:rPr>
                          <m:t>0.04-0</m:t>
                        </m:r>
                      </m:e>
                    </m:d>
                  </m:num>
                  <m:den>
                    <m:r>
                      <m:rPr>
                        <m:sty m:val="p"/>
                      </m:rPr>
                      <w:rPr>
                        <w:rFonts w:ascii="Cambria Math" w:hAnsi="Cambria Math"/>
                        <w:color w:val="5B9BD5" w:themeColor="accent1"/>
                        <w:sz w:val="22"/>
                        <w:szCs w:val="22"/>
                      </w:rPr>
                      <m:t>2</m:t>
                    </m:r>
                  </m:den>
                </m:f>
              </m:oMath>
            </m:oMathPara>
          </w:p>
        </w:tc>
        <w:tc>
          <w:tcPr>
            <w:tcW w:w="1650" w:type="dxa"/>
            <w:vAlign w:val="center"/>
          </w:tcPr>
          <w:p w14:paraId="13326F0C" w14:textId="77777777" w:rsidR="001041C1" w:rsidRPr="007E3B8D" w:rsidRDefault="001041C1" w:rsidP="008E5677">
            <w:pPr>
              <w:pStyle w:val="ListParagraph"/>
              <w:ind w:left="600"/>
              <w:jc w:val="center"/>
              <w:rPr>
                <w:color w:val="5B9BD5" w:themeColor="accent1"/>
                <w:sz w:val="22"/>
              </w:rPr>
            </w:pPr>
            <w:r w:rsidRPr="007E3B8D">
              <w:rPr>
                <w:color w:val="5B9BD5" w:themeColor="accent1"/>
                <w:sz w:val="22"/>
              </w:rPr>
              <w:t>1 mark</w:t>
            </w:r>
          </w:p>
        </w:tc>
      </w:tr>
      <w:tr w:rsidR="008E5677" w:rsidRPr="007E3B8D" w14:paraId="0CF0CAAB" w14:textId="77777777" w:rsidTr="001041C1">
        <w:trPr>
          <w:trHeight w:val="567"/>
        </w:trPr>
        <w:tc>
          <w:tcPr>
            <w:tcW w:w="7229" w:type="dxa"/>
            <w:vAlign w:val="center"/>
          </w:tcPr>
          <w:p w14:paraId="396F0408" w14:textId="77777777" w:rsidR="001041C1" w:rsidRPr="007E3B8D" w:rsidRDefault="001041C1" w:rsidP="008E5677">
            <w:pPr>
              <w:pStyle w:val="ListParagraph"/>
              <w:ind w:left="743"/>
              <w:rPr>
                <w:color w:val="5B9BD5" w:themeColor="accent1"/>
                <w:sz w:val="22"/>
              </w:rPr>
            </w:pPr>
            <w:r w:rsidRPr="007E3B8D">
              <w:rPr>
                <w:color w:val="5B9BD5" w:themeColor="accent1"/>
                <w:sz w:val="22"/>
              </w:rPr>
              <w:t>= 0.0200 m</w:t>
            </w:r>
            <w:r w:rsidR="00AD5178">
              <w:rPr>
                <w:color w:val="5B9BD5" w:themeColor="accent1"/>
                <w:sz w:val="22"/>
              </w:rPr>
              <w:t xml:space="preserve"> </w:t>
            </w:r>
            <w:r w:rsidRPr="007E3B8D">
              <w:rPr>
                <w:color w:val="5B9BD5" w:themeColor="accent1"/>
                <w:sz w:val="22"/>
              </w:rPr>
              <w:t>s</w:t>
            </w:r>
            <w:r w:rsidRPr="007E3B8D">
              <w:rPr>
                <w:color w:val="5B9BD5" w:themeColor="accent1"/>
                <w:sz w:val="22"/>
                <w:vertAlign w:val="superscript"/>
              </w:rPr>
              <w:t>-2</w:t>
            </w:r>
          </w:p>
        </w:tc>
        <w:tc>
          <w:tcPr>
            <w:tcW w:w="1650" w:type="dxa"/>
            <w:vAlign w:val="center"/>
          </w:tcPr>
          <w:p w14:paraId="72FA71E8" w14:textId="77777777" w:rsidR="001041C1" w:rsidRPr="007E3B8D" w:rsidRDefault="001041C1" w:rsidP="008E5677">
            <w:pPr>
              <w:pStyle w:val="ListParagraph"/>
              <w:ind w:left="600"/>
              <w:jc w:val="center"/>
              <w:rPr>
                <w:color w:val="5B9BD5" w:themeColor="accent1"/>
                <w:sz w:val="22"/>
              </w:rPr>
            </w:pPr>
            <w:r w:rsidRPr="007E3B8D">
              <w:rPr>
                <w:color w:val="5B9BD5" w:themeColor="accent1"/>
                <w:sz w:val="22"/>
              </w:rPr>
              <w:t>1 mark</w:t>
            </w:r>
          </w:p>
        </w:tc>
      </w:tr>
    </w:tbl>
    <w:p w14:paraId="0C9BBF7E" w14:textId="77777777" w:rsidR="001041C1" w:rsidRPr="00933C66" w:rsidRDefault="001041C1" w:rsidP="001041C1">
      <w:pPr>
        <w:rPr>
          <w:rFonts w:cs="Arial"/>
        </w:rPr>
      </w:pPr>
    </w:p>
    <w:p w14:paraId="4E0DEF2F" w14:textId="77777777" w:rsidR="001041C1" w:rsidRDefault="001041C1" w:rsidP="00745C98">
      <w:pPr>
        <w:pStyle w:val="ListParagraph"/>
        <w:numPr>
          <w:ilvl w:val="0"/>
          <w:numId w:val="11"/>
        </w:numPr>
        <w:spacing w:after="200" w:line="276" w:lineRule="auto"/>
        <w:contextualSpacing/>
      </w:pPr>
      <w:r>
        <w:t>t = 5.50 s</w:t>
      </w:r>
    </w:p>
    <w:p w14:paraId="079DB093" w14:textId="77777777" w:rsidR="001041C1" w:rsidRDefault="001041C1" w:rsidP="001041C1">
      <w:pPr>
        <w:pStyle w:val="ListParagraph"/>
        <w:ind w:left="1440"/>
        <w:jc w:val="right"/>
      </w:pPr>
      <w:r>
        <w:t>(2)</w:t>
      </w:r>
    </w:p>
    <w:p w14:paraId="478BAA5A" w14:textId="77777777" w:rsidR="001041C1" w:rsidRDefault="001041C1" w:rsidP="001041C1">
      <w:pPr>
        <w:pStyle w:val="ListParagraph"/>
        <w:ind w:left="1440"/>
        <w:jc w:val="right"/>
      </w:pPr>
    </w:p>
    <w:tbl>
      <w:tblPr>
        <w:tblStyle w:val="TableGrid"/>
        <w:tblW w:w="8879" w:type="dxa"/>
        <w:tblInd w:w="137" w:type="dxa"/>
        <w:tblLook w:val="04A0" w:firstRow="1" w:lastRow="0" w:firstColumn="1" w:lastColumn="0" w:noHBand="0" w:noVBand="1"/>
      </w:tblPr>
      <w:tblGrid>
        <w:gridCol w:w="7229"/>
        <w:gridCol w:w="1650"/>
      </w:tblGrid>
      <w:tr w:rsidR="001041C1" w:rsidRPr="007E3B8D" w14:paraId="00B19571" w14:textId="77777777" w:rsidTr="001041C1">
        <w:trPr>
          <w:trHeight w:val="567"/>
        </w:trPr>
        <w:tc>
          <w:tcPr>
            <w:tcW w:w="7229" w:type="dxa"/>
            <w:vAlign w:val="center"/>
          </w:tcPr>
          <w:p w14:paraId="54132C51" w14:textId="77777777" w:rsidR="001041C1" w:rsidRPr="007E3B8D" w:rsidRDefault="001041C1" w:rsidP="008E5677">
            <w:pPr>
              <w:rPr>
                <w:color w:val="5B9BD5" w:themeColor="accent1"/>
                <w:sz w:val="22"/>
                <w:szCs w:val="22"/>
              </w:rPr>
            </w:pPr>
            <m:oMathPara>
              <m:oMathParaPr>
                <m:jc m:val="left"/>
              </m:oMathParaPr>
              <m:oMath>
                <m:r>
                  <m:rPr>
                    <m:sty m:val="p"/>
                  </m:rPr>
                  <w:rPr>
                    <w:rFonts w:ascii="Cambria Math" w:hAnsi="Cambria Math"/>
                    <w:color w:val="5B9BD5" w:themeColor="accent1"/>
                    <w:sz w:val="22"/>
                    <w:szCs w:val="22"/>
                  </w:rPr>
                  <m:t xml:space="preserve">a= </m:t>
                </m:r>
                <m:f>
                  <m:fPr>
                    <m:ctrlPr>
                      <w:rPr>
                        <w:rFonts w:ascii="Cambria Math" w:hAnsi="Cambria Math"/>
                        <w:color w:val="5B9BD5" w:themeColor="accent1"/>
                        <w:sz w:val="22"/>
                        <w:szCs w:val="22"/>
                      </w:rPr>
                    </m:ctrlPr>
                  </m:fPr>
                  <m:num>
                    <m:d>
                      <m:dPr>
                        <m:ctrlPr>
                          <w:rPr>
                            <w:rFonts w:ascii="Cambria Math" w:hAnsi="Cambria Math"/>
                            <w:color w:val="5B9BD5" w:themeColor="accent1"/>
                            <w:sz w:val="22"/>
                            <w:szCs w:val="22"/>
                          </w:rPr>
                        </m:ctrlPr>
                      </m:dPr>
                      <m:e>
                        <m:r>
                          <m:rPr>
                            <m:sty m:val="p"/>
                          </m:rPr>
                          <w:rPr>
                            <w:rFonts w:ascii="Cambria Math" w:hAnsi="Cambria Math"/>
                            <w:color w:val="5B9BD5" w:themeColor="accent1"/>
                            <w:sz w:val="22"/>
                            <w:szCs w:val="22"/>
                          </w:rPr>
                          <m:t>-0.04-0.04</m:t>
                        </m:r>
                      </m:e>
                    </m:d>
                  </m:num>
                  <m:den>
                    <m:r>
                      <m:rPr>
                        <m:sty m:val="p"/>
                      </m:rPr>
                      <w:rPr>
                        <w:rFonts w:ascii="Cambria Math" w:hAnsi="Cambria Math"/>
                        <w:color w:val="5B9BD5" w:themeColor="accent1"/>
                        <w:sz w:val="22"/>
                        <w:szCs w:val="22"/>
                      </w:rPr>
                      <m:t>5</m:t>
                    </m:r>
                  </m:den>
                </m:f>
              </m:oMath>
            </m:oMathPara>
          </w:p>
        </w:tc>
        <w:tc>
          <w:tcPr>
            <w:tcW w:w="1650" w:type="dxa"/>
            <w:vAlign w:val="center"/>
          </w:tcPr>
          <w:p w14:paraId="5FDB7202" w14:textId="77777777" w:rsidR="001041C1" w:rsidRPr="007E3B8D" w:rsidRDefault="001041C1" w:rsidP="001041C1">
            <w:pPr>
              <w:pStyle w:val="ListParagraph"/>
              <w:ind w:left="0"/>
              <w:jc w:val="center"/>
              <w:rPr>
                <w:color w:val="5B9BD5" w:themeColor="accent1"/>
                <w:sz w:val="22"/>
              </w:rPr>
            </w:pPr>
            <w:r w:rsidRPr="007E3B8D">
              <w:rPr>
                <w:color w:val="5B9BD5" w:themeColor="accent1"/>
                <w:sz w:val="22"/>
              </w:rPr>
              <w:t>1 mark</w:t>
            </w:r>
          </w:p>
        </w:tc>
      </w:tr>
      <w:tr w:rsidR="001041C1" w:rsidRPr="007E3B8D" w14:paraId="5C79BF13" w14:textId="77777777" w:rsidTr="001041C1">
        <w:trPr>
          <w:trHeight w:val="567"/>
        </w:trPr>
        <w:tc>
          <w:tcPr>
            <w:tcW w:w="7229" w:type="dxa"/>
            <w:vAlign w:val="center"/>
          </w:tcPr>
          <w:p w14:paraId="37BEB3F1" w14:textId="77777777" w:rsidR="001041C1" w:rsidRPr="007E3B8D" w:rsidRDefault="001041C1" w:rsidP="008E5677">
            <w:pPr>
              <w:pStyle w:val="ListParagraph"/>
              <w:ind w:left="743"/>
              <w:rPr>
                <w:color w:val="5B9BD5" w:themeColor="accent1"/>
                <w:sz w:val="22"/>
              </w:rPr>
            </w:pPr>
            <w:r w:rsidRPr="007E3B8D">
              <w:rPr>
                <w:color w:val="5B9BD5" w:themeColor="accent1"/>
                <w:sz w:val="22"/>
              </w:rPr>
              <w:t>= -0.0160 m</w:t>
            </w:r>
            <w:r w:rsidR="00AD5178">
              <w:rPr>
                <w:color w:val="5B9BD5" w:themeColor="accent1"/>
                <w:sz w:val="22"/>
              </w:rPr>
              <w:t xml:space="preserve"> </w:t>
            </w:r>
            <w:r w:rsidRPr="007E3B8D">
              <w:rPr>
                <w:color w:val="5B9BD5" w:themeColor="accent1"/>
                <w:sz w:val="22"/>
              </w:rPr>
              <w:t>s</w:t>
            </w:r>
            <w:r w:rsidRPr="007E3B8D">
              <w:rPr>
                <w:color w:val="5B9BD5" w:themeColor="accent1"/>
                <w:sz w:val="22"/>
                <w:vertAlign w:val="superscript"/>
              </w:rPr>
              <w:t>-2</w:t>
            </w:r>
          </w:p>
        </w:tc>
        <w:tc>
          <w:tcPr>
            <w:tcW w:w="1650" w:type="dxa"/>
            <w:vAlign w:val="center"/>
          </w:tcPr>
          <w:p w14:paraId="2A09FE9E" w14:textId="77777777" w:rsidR="001041C1" w:rsidRPr="007E3B8D" w:rsidRDefault="001041C1" w:rsidP="001041C1">
            <w:pPr>
              <w:pStyle w:val="ListParagraph"/>
              <w:ind w:left="0"/>
              <w:jc w:val="center"/>
              <w:rPr>
                <w:color w:val="5B9BD5" w:themeColor="accent1"/>
                <w:sz w:val="22"/>
              </w:rPr>
            </w:pPr>
            <w:r w:rsidRPr="007E3B8D">
              <w:rPr>
                <w:color w:val="5B9BD5" w:themeColor="accent1"/>
                <w:sz w:val="22"/>
              </w:rPr>
              <w:t>1 mark</w:t>
            </w:r>
          </w:p>
        </w:tc>
      </w:tr>
    </w:tbl>
    <w:p w14:paraId="45A42746" w14:textId="77777777" w:rsidR="001041C1" w:rsidRPr="00933C66" w:rsidRDefault="001041C1" w:rsidP="001041C1">
      <w:pPr>
        <w:rPr>
          <w:rFonts w:cs="Arial"/>
        </w:rPr>
      </w:pPr>
    </w:p>
    <w:p w14:paraId="45838D6F" w14:textId="77777777" w:rsidR="001041C1" w:rsidRDefault="001041C1" w:rsidP="00745C98">
      <w:pPr>
        <w:pStyle w:val="ListParagraph"/>
        <w:numPr>
          <w:ilvl w:val="0"/>
          <w:numId w:val="13"/>
        </w:numPr>
        <w:spacing w:after="200" w:line="276" w:lineRule="auto"/>
        <w:ind w:hanging="720"/>
        <w:contextualSpacing/>
      </w:pPr>
      <w:r>
        <w:t>Calculate the ant’s change in displacement (magnitude and direction, in cm) between:</w:t>
      </w:r>
    </w:p>
    <w:p w14:paraId="62D5AF78" w14:textId="77777777" w:rsidR="001041C1" w:rsidRDefault="001041C1" w:rsidP="001041C1">
      <w:pPr>
        <w:pStyle w:val="ListParagraph"/>
      </w:pPr>
    </w:p>
    <w:p w14:paraId="3AB967C2" w14:textId="77777777" w:rsidR="001041C1" w:rsidRDefault="001041C1" w:rsidP="00745C98">
      <w:pPr>
        <w:pStyle w:val="ListParagraph"/>
        <w:numPr>
          <w:ilvl w:val="0"/>
          <w:numId w:val="12"/>
        </w:numPr>
        <w:spacing w:after="200" w:line="276" w:lineRule="auto"/>
        <w:contextualSpacing/>
      </w:pPr>
      <w:r>
        <w:t>t = 0 s – 5.50 s.</w:t>
      </w:r>
    </w:p>
    <w:p w14:paraId="75CE5D28" w14:textId="77777777" w:rsidR="001041C1" w:rsidRDefault="001041C1" w:rsidP="001041C1">
      <w:pPr>
        <w:pStyle w:val="ListParagraph"/>
        <w:ind w:left="1440"/>
        <w:jc w:val="right"/>
      </w:pPr>
      <w:r>
        <w:t>(3)</w:t>
      </w:r>
    </w:p>
    <w:p w14:paraId="08D8C604" w14:textId="77777777" w:rsidR="001041C1" w:rsidRDefault="001041C1" w:rsidP="001041C1">
      <w:pPr>
        <w:pStyle w:val="ListParagraph"/>
        <w:ind w:left="1440"/>
        <w:jc w:val="right"/>
      </w:pPr>
    </w:p>
    <w:tbl>
      <w:tblPr>
        <w:tblStyle w:val="TableGrid"/>
        <w:tblW w:w="0" w:type="auto"/>
        <w:tblLook w:val="04A0" w:firstRow="1" w:lastRow="0" w:firstColumn="1" w:lastColumn="0" w:noHBand="0" w:noVBand="1"/>
      </w:tblPr>
      <w:tblGrid>
        <w:gridCol w:w="7366"/>
        <w:gridCol w:w="1650"/>
      </w:tblGrid>
      <w:tr w:rsidR="001041C1" w:rsidRPr="007E3B8D" w14:paraId="1745A2AB" w14:textId="77777777" w:rsidTr="001041C1">
        <w:trPr>
          <w:trHeight w:val="567"/>
        </w:trPr>
        <w:tc>
          <w:tcPr>
            <w:tcW w:w="7366" w:type="dxa"/>
            <w:vAlign w:val="center"/>
          </w:tcPr>
          <w:p w14:paraId="7F312BF1" w14:textId="77777777" w:rsidR="001041C1" w:rsidRPr="007E3B8D" w:rsidRDefault="001041C1" w:rsidP="001041C1">
            <w:pPr>
              <w:rPr>
                <w:rFonts w:cs="Arial"/>
                <w:color w:val="5B9BD5" w:themeColor="accent1"/>
                <w:sz w:val="22"/>
                <w:szCs w:val="22"/>
              </w:rPr>
            </w:pPr>
            <m:oMathPara>
              <m:oMathParaPr>
                <m:jc m:val="left"/>
              </m:oMathParaPr>
              <m:oMath>
                <m:r>
                  <m:rPr>
                    <m:sty m:val="p"/>
                  </m:rPr>
                  <w:rPr>
                    <w:rFonts w:ascii="Cambria Math" w:hAnsi="Cambria Math" w:cs="Arial"/>
                    <w:color w:val="5B9BD5" w:themeColor="accent1"/>
                    <w:sz w:val="22"/>
                    <w:szCs w:val="22"/>
                  </w:rPr>
                  <m:t>∆s=</m:t>
                </m:r>
                <m:d>
                  <m:dPr>
                    <m:ctrlPr>
                      <w:rPr>
                        <w:rFonts w:ascii="Cambria Math" w:hAnsi="Cambria Math" w:cs="Arial"/>
                        <w:color w:val="5B9BD5" w:themeColor="accent1"/>
                        <w:sz w:val="22"/>
                        <w:szCs w:val="22"/>
                      </w:rPr>
                    </m:ctrlPr>
                  </m:dPr>
                  <m:e>
                    <m:r>
                      <m:rPr>
                        <m:sty m:val="p"/>
                      </m:rPr>
                      <w:rPr>
                        <w:rFonts w:ascii="Cambria Math" w:hAnsi="Cambria Math" w:cs="Arial"/>
                        <w:color w:val="5B9BD5" w:themeColor="accent1"/>
                        <w:sz w:val="22"/>
                        <w:szCs w:val="22"/>
                      </w:rPr>
                      <m:t xml:space="preserve">0.5 ×2 ×4 </m:t>
                    </m:r>
                  </m:e>
                </m:d>
                <m:r>
                  <m:rPr>
                    <m:sty m:val="p"/>
                  </m:rPr>
                  <w:rPr>
                    <w:rFonts w:ascii="Cambria Math" w:hAnsi="Cambria Math" w:cs="Arial"/>
                    <w:color w:val="5B9BD5" w:themeColor="accent1"/>
                    <w:sz w:val="22"/>
                    <w:szCs w:val="22"/>
                  </w:rPr>
                  <m:t xml:space="preserve">+ </m:t>
                </m:r>
                <m:d>
                  <m:dPr>
                    <m:ctrlPr>
                      <w:rPr>
                        <w:rFonts w:ascii="Cambria Math" w:hAnsi="Cambria Math" w:cs="Arial"/>
                        <w:color w:val="5B9BD5" w:themeColor="accent1"/>
                        <w:sz w:val="22"/>
                        <w:szCs w:val="22"/>
                      </w:rPr>
                    </m:ctrlPr>
                  </m:dPr>
                  <m:e>
                    <m:r>
                      <m:rPr>
                        <m:sty m:val="p"/>
                      </m:rPr>
                      <w:rPr>
                        <w:rFonts w:ascii="Cambria Math" w:hAnsi="Cambria Math" w:cs="Arial"/>
                        <w:color w:val="5B9BD5" w:themeColor="accent1"/>
                        <w:sz w:val="22"/>
                        <w:szCs w:val="22"/>
                      </w:rPr>
                      <m:t>2 ×4</m:t>
                    </m:r>
                  </m:e>
                </m:d>
                <m:r>
                  <m:rPr>
                    <m:sty m:val="p"/>
                  </m:rPr>
                  <w:rPr>
                    <w:rFonts w:ascii="Cambria Math" w:hAnsi="Cambria Math" w:cs="Arial"/>
                    <w:color w:val="5B9BD5" w:themeColor="accent1"/>
                    <w:sz w:val="22"/>
                    <w:szCs w:val="22"/>
                  </w:rPr>
                  <m:t xml:space="preserve">+ </m:t>
                </m:r>
                <m:d>
                  <m:dPr>
                    <m:ctrlPr>
                      <w:rPr>
                        <w:rFonts w:ascii="Cambria Math" w:hAnsi="Cambria Math" w:cs="Arial"/>
                        <w:color w:val="5B9BD5" w:themeColor="accent1"/>
                        <w:sz w:val="22"/>
                        <w:szCs w:val="22"/>
                      </w:rPr>
                    </m:ctrlPr>
                  </m:dPr>
                  <m:e>
                    <m:r>
                      <m:rPr>
                        <m:sty m:val="p"/>
                      </m:rPr>
                      <w:rPr>
                        <w:rFonts w:ascii="Cambria Math" w:hAnsi="Cambria Math" w:cs="Arial"/>
                        <w:color w:val="5B9BD5" w:themeColor="accent1"/>
                        <w:sz w:val="22"/>
                        <w:szCs w:val="22"/>
                      </w:rPr>
                      <m:t>0.5 ×1.5 ×4</m:t>
                    </m:r>
                  </m:e>
                </m:d>
              </m:oMath>
            </m:oMathPara>
          </w:p>
        </w:tc>
        <w:tc>
          <w:tcPr>
            <w:tcW w:w="1650" w:type="dxa"/>
            <w:vAlign w:val="center"/>
          </w:tcPr>
          <w:p w14:paraId="4552DF19" w14:textId="77777777" w:rsidR="001041C1" w:rsidRPr="007E3B8D" w:rsidRDefault="001041C1" w:rsidP="001041C1">
            <w:pPr>
              <w:jc w:val="center"/>
              <w:rPr>
                <w:rFonts w:cs="Arial"/>
                <w:color w:val="5B9BD5" w:themeColor="accent1"/>
                <w:sz w:val="22"/>
                <w:szCs w:val="22"/>
              </w:rPr>
            </w:pPr>
            <w:r w:rsidRPr="007E3B8D">
              <w:rPr>
                <w:rFonts w:cs="Arial"/>
                <w:color w:val="5B9BD5" w:themeColor="accent1"/>
                <w:sz w:val="22"/>
                <w:szCs w:val="22"/>
              </w:rPr>
              <w:t>1 mark</w:t>
            </w:r>
          </w:p>
        </w:tc>
      </w:tr>
      <w:tr w:rsidR="001041C1" w:rsidRPr="007E3B8D" w14:paraId="68B1D975" w14:textId="77777777" w:rsidTr="001041C1">
        <w:trPr>
          <w:trHeight w:val="567"/>
        </w:trPr>
        <w:tc>
          <w:tcPr>
            <w:tcW w:w="7366" w:type="dxa"/>
            <w:vAlign w:val="center"/>
          </w:tcPr>
          <w:p w14:paraId="657E32C4" w14:textId="77777777" w:rsidR="001041C1" w:rsidRPr="007E3B8D" w:rsidRDefault="001041C1" w:rsidP="001041C1">
            <w:pPr>
              <w:rPr>
                <w:rFonts w:cs="Arial"/>
                <w:color w:val="5B9BD5" w:themeColor="accent1"/>
                <w:sz w:val="22"/>
                <w:szCs w:val="22"/>
              </w:rPr>
            </w:pPr>
            <m:oMathPara>
              <m:oMathParaPr>
                <m:jc m:val="left"/>
              </m:oMathParaPr>
              <m:oMath>
                <m:r>
                  <m:rPr>
                    <m:sty m:val="p"/>
                  </m:rPr>
                  <w:rPr>
                    <w:rFonts w:ascii="Cambria Math" w:hAnsi="Cambria Math" w:cs="Arial"/>
                    <w:color w:val="5B9BD5" w:themeColor="accent1"/>
                    <w:sz w:val="22"/>
                    <w:szCs w:val="22"/>
                  </w:rPr>
                  <m:t>∴∆s=15.0 m</m:t>
                </m:r>
              </m:oMath>
            </m:oMathPara>
          </w:p>
        </w:tc>
        <w:tc>
          <w:tcPr>
            <w:tcW w:w="1650" w:type="dxa"/>
            <w:vAlign w:val="center"/>
          </w:tcPr>
          <w:p w14:paraId="356E6F55" w14:textId="77777777" w:rsidR="001041C1" w:rsidRPr="007E3B8D" w:rsidRDefault="001041C1" w:rsidP="001041C1">
            <w:pPr>
              <w:jc w:val="center"/>
              <w:rPr>
                <w:rFonts w:cs="Arial"/>
                <w:color w:val="5B9BD5" w:themeColor="accent1"/>
                <w:sz w:val="22"/>
                <w:szCs w:val="22"/>
              </w:rPr>
            </w:pPr>
            <w:r w:rsidRPr="007E3B8D">
              <w:rPr>
                <w:rFonts w:cs="Arial"/>
                <w:color w:val="5B9BD5" w:themeColor="accent1"/>
                <w:sz w:val="22"/>
                <w:szCs w:val="22"/>
              </w:rPr>
              <w:t>1 mark</w:t>
            </w:r>
          </w:p>
        </w:tc>
      </w:tr>
      <w:tr w:rsidR="001041C1" w:rsidRPr="007E3B8D" w14:paraId="57369031" w14:textId="77777777" w:rsidTr="001041C1">
        <w:trPr>
          <w:trHeight w:val="567"/>
        </w:trPr>
        <w:tc>
          <w:tcPr>
            <w:tcW w:w="7366" w:type="dxa"/>
            <w:vAlign w:val="center"/>
          </w:tcPr>
          <w:p w14:paraId="09F04595" w14:textId="77777777" w:rsidR="001041C1" w:rsidRPr="007E3B8D" w:rsidRDefault="001041C1" w:rsidP="001041C1">
            <w:pPr>
              <w:rPr>
                <w:rFonts w:cs="Arial"/>
                <w:color w:val="5B9BD5" w:themeColor="accent1"/>
                <w:sz w:val="22"/>
                <w:szCs w:val="22"/>
              </w:rPr>
            </w:pPr>
            <w:r w:rsidRPr="007E3B8D">
              <w:rPr>
                <w:rFonts w:cs="Arial"/>
                <w:color w:val="5B9BD5" w:themeColor="accent1"/>
                <w:sz w:val="22"/>
                <w:szCs w:val="22"/>
              </w:rPr>
              <w:t>East</w:t>
            </w:r>
          </w:p>
        </w:tc>
        <w:tc>
          <w:tcPr>
            <w:tcW w:w="1650" w:type="dxa"/>
            <w:vAlign w:val="center"/>
          </w:tcPr>
          <w:p w14:paraId="61AA2411" w14:textId="77777777" w:rsidR="001041C1" w:rsidRPr="007E3B8D" w:rsidRDefault="001041C1" w:rsidP="001041C1">
            <w:pPr>
              <w:jc w:val="center"/>
              <w:rPr>
                <w:rFonts w:cs="Arial"/>
                <w:color w:val="5B9BD5" w:themeColor="accent1"/>
                <w:sz w:val="22"/>
                <w:szCs w:val="22"/>
              </w:rPr>
            </w:pPr>
            <w:r w:rsidRPr="007E3B8D">
              <w:rPr>
                <w:rFonts w:cs="Arial"/>
                <w:color w:val="5B9BD5" w:themeColor="accent1"/>
                <w:sz w:val="22"/>
                <w:szCs w:val="22"/>
              </w:rPr>
              <w:t>1 mark</w:t>
            </w:r>
          </w:p>
        </w:tc>
      </w:tr>
    </w:tbl>
    <w:p w14:paraId="634696D8" w14:textId="77777777" w:rsidR="001041C1" w:rsidRPr="007A5132" w:rsidRDefault="001041C1" w:rsidP="001041C1">
      <w:pPr>
        <w:rPr>
          <w:rFonts w:cs="Arial"/>
        </w:rPr>
      </w:pPr>
    </w:p>
    <w:p w14:paraId="2615BDA7" w14:textId="77777777" w:rsidR="001041C1" w:rsidRDefault="001041C1" w:rsidP="00745C98">
      <w:pPr>
        <w:pStyle w:val="ListParagraph"/>
        <w:numPr>
          <w:ilvl w:val="0"/>
          <w:numId w:val="12"/>
        </w:numPr>
        <w:spacing w:after="200" w:line="276" w:lineRule="auto"/>
        <w:contextualSpacing/>
      </w:pPr>
      <w:r>
        <w:t xml:space="preserve">t = 0 s – 9.00s. </w:t>
      </w:r>
    </w:p>
    <w:p w14:paraId="2B1979B3" w14:textId="77777777" w:rsidR="001041C1" w:rsidRDefault="001041C1" w:rsidP="001041C1">
      <w:pPr>
        <w:pStyle w:val="ListParagraph"/>
        <w:ind w:left="1440"/>
        <w:jc w:val="right"/>
      </w:pPr>
      <w:r>
        <w:t>(3)</w:t>
      </w:r>
    </w:p>
    <w:p w14:paraId="0B5E8D31" w14:textId="77777777" w:rsidR="001041C1" w:rsidRDefault="001041C1" w:rsidP="001041C1">
      <w:pPr>
        <w:pStyle w:val="ListParagraph"/>
        <w:ind w:left="1440"/>
        <w:jc w:val="right"/>
      </w:pPr>
    </w:p>
    <w:tbl>
      <w:tblPr>
        <w:tblStyle w:val="TableGrid"/>
        <w:tblW w:w="0" w:type="auto"/>
        <w:tblLook w:val="04A0" w:firstRow="1" w:lastRow="0" w:firstColumn="1" w:lastColumn="0" w:noHBand="0" w:noVBand="1"/>
      </w:tblPr>
      <w:tblGrid>
        <w:gridCol w:w="7366"/>
        <w:gridCol w:w="1650"/>
      </w:tblGrid>
      <w:tr w:rsidR="001041C1" w:rsidRPr="007E3B8D" w14:paraId="0B80BADD" w14:textId="77777777" w:rsidTr="001041C1">
        <w:trPr>
          <w:trHeight w:val="567"/>
        </w:trPr>
        <w:tc>
          <w:tcPr>
            <w:tcW w:w="7366" w:type="dxa"/>
            <w:vAlign w:val="center"/>
          </w:tcPr>
          <w:p w14:paraId="455B3704" w14:textId="77777777" w:rsidR="001041C1" w:rsidRPr="007E3B8D" w:rsidRDefault="001041C1" w:rsidP="001041C1">
            <w:pPr>
              <w:rPr>
                <w:rFonts w:cs="Arial"/>
                <w:color w:val="5B9BD5" w:themeColor="accent1"/>
                <w:sz w:val="22"/>
                <w:szCs w:val="22"/>
              </w:rPr>
            </w:pPr>
            <m:oMathPara>
              <m:oMathParaPr>
                <m:jc m:val="left"/>
              </m:oMathParaPr>
              <m:oMath>
                <m:r>
                  <m:rPr>
                    <m:sty m:val="p"/>
                  </m:rPr>
                  <w:rPr>
                    <w:rFonts w:ascii="Cambria Math" w:hAnsi="Cambria Math" w:cs="Arial"/>
                    <w:color w:val="5B9BD5" w:themeColor="accent1"/>
                    <w:sz w:val="22"/>
                    <w:szCs w:val="22"/>
                  </w:rPr>
                  <m:t>∆s=15.0+</m:t>
                </m:r>
                <m:d>
                  <m:dPr>
                    <m:ctrlPr>
                      <w:rPr>
                        <w:rFonts w:ascii="Cambria Math" w:hAnsi="Cambria Math" w:cs="Arial"/>
                        <w:color w:val="5B9BD5" w:themeColor="accent1"/>
                        <w:sz w:val="22"/>
                        <w:szCs w:val="22"/>
                      </w:rPr>
                    </m:ctrlPr>
                  </m:dPr>
                  <m:e>
                    <m:r>
                      <m:rPr>
                        <m:sty m:val="p"/>
                      </m:rPr>
                      <w:rPr>
                        <w:rFonts w:ascii="Cambria Math" w:hAnsi="Cambria Math" w:cs="Arial"/>
                        <w:color w:val="5B9BD5" w:themeColor="accent1"/>
                        <w:sz w:val="22"/>
                        <w:szCs w:val="22"/>
                      </w:rPr>
                      <m:t>-0.5 ×1.5 ×4</m:t>
                    </m:r>
                  </m:e>
                </m:d>
                <m:r>
                  <w:rPr>
                    <w:rFonts w:ascii="Cambria Math" w:hAnsi="Cambria Math" w:cs="Arial"/>
                    <w:color w:val="5B9BD5" w:themeColor="accent1"/>
                    <w:sz w:val="22"/>
                    <w:szCs w:val="22"/>
                  </w:rPr>
                  <m:t xml:space="preserve">+ </m:t>
                </m:r>
                <m:d>
                  <m:dPr>
                    <m:ctrlPr>
                      <w:rPr>
                        <w:rFonts w:ascii="Cambria Math" w:hAnsi="Cambria Math" w:cs="Arial"/>
                        <w:i/>
                        <w:color w:val="5B9BD5" w:themeColor="accent1"/>
                        <w:sz w:val="22"/>
                        <w:szCs w:val="22"/>
                      </w:rPr>
                    </m:ctrlPr>
                  </m:dPr>
                  <m:e>
                    <m:r>
                      <w:rPr>
                        <w:rFonts w:ascii="Cambria Math" w:hAnsi="Cambria Math" w:cs="Arial"/>
                        <w:color w:val="5B9BD5" w:themeColor="accent1"/>
                        <w:sz w:val="22"/>
                        <w:szCs w:val="22"/>
                      </w:rPr>
                      <m:t>-4 ×2</m:t>
                    </m:r>
                  </m:e>
                </m:d>
              </m:oMath>
            </m:oMathPara>
          </w:p>
        </w:tc>
        <w:tc>
          <w:tcPr>
            <w:tcW w:w="1650" w:type="dxa"/>
            <w:vAlign w:val="center"/>
          </w:tcPr>
          <w:p w14:paraId="512820D7" w14:textId="77777777" w:rsidR="001041C1" w:rsidRPr="007E3B8D" w:rsidRDefault="001041C1" w:rsidP="001041C1">
            <w:pPr>
              <w:jc w:val="center"/>
              <w:rPr>
                <w:rFonts w:cs="Arial"/>
                <w:color w:val="5B9BD5" w:themeColor="accent1"/>
                <w:sz w:val="22"/>
                <w:szCs w:val="22"/>
              </w:rPr>
            </w:pPr>
            <w:r w:rsidRPr="007E3B8D">
              <w:rPr>
                <w:rFonts w:cs="Arial"/>
                <w:color w:val="5B9BD5" w:themeColor="accent1"/>
                <w:sz w:val="22"/>
                <w:szCs w:val="22"/>
              </w:rPr>
              <w:t>1 mark</w:t>
            </w:r>
          </w:p>
        </w:tc>
      </w:tr>
      <w:tr w:rsidR="001041C1" w:rsidRPr="007E3B8D" w14:paraId="25A50D75" w14:textId="77777777" w:rsidTr="001041C1">
        <w:trPr>
          <w:trHeight w:val="567"/>
        </w:trPr>
        <w:tc>
          <w:tcPr>
            <w:tcW w:w="7366" w:type="dxa"/>
            <w:vAlign w:val="center"/>
          </w:tcPr>
          <w:p w14:paraId="648D7332" w14:textId="77777777" w:rsidR="001041C1" w:rsidRPr="007E3B8D" w:rsidRDefault="001041C1" w:rsidP="001041C1">
            <w:pPr>
              <w:rPr>
                <w:rFonts w:cs="Arial"/>
                <w:color w:val="5B9BD5" w:themeColor="accent1"/>
                <w:sz w:val="22"/>
                <w:szCs w:val="22"/>
              </w:rPr>
            </w:pPr>
            <m:oMathPara>
              <m:oMathParaPr>
                <m:jc m:val="left"/>
              </m:oMathParaPr>
              <m:oMath>
                <m:r>
                  <m:rPr>
                    <m:sty m:val="p"/>
                  </m:rPr>
                  <w:rPr>
                    <w:rFonts w:ascii="Cambria Math" w:hAnsi="Cambria Math" w:cs="Arial"/>
                    <w:color w:val="5B9BD5" w:themeColor="accent1"/>
                    <w:sz w:val="22"/>
                    <w:szCs w:val="22"/>
                  </w:rPr>
                  <m:t>∴∆s=4.00 m</m:t>
                </m:r>
              </m:oMath>
            </m:oMathPara>
          </w:p>
        </w:tc>
        <w:tc>
          <w:tcPr>
            <w:tcW w:w="1650" w:type="dxa"/>
            <w:vAlign w:val="center"/>
          </w:tcPr>
          <w:p w14:paraId="218926DF" w14:textId="77777777" w:rsidR="001041C1" w:rsidRPr="007E3B8D" w:rsidRDefault="001041C1" w:rsidP="001041C1">
            <w:pPr>
              <w:jc w:val="center"/>
              <w:rPr>
                <w:rFonts w:cs="Arial"/>
                <w:color w:val="5B9BD5" w:themeColor="accent1"/>
                <w:sz w:val="22"/>
                <w:szCs w:val="22"/>
              </w:rPr>
            </w:pPr>
            <w:r w:rsidRPr="007E3B8D">
              <w:rPr>
                <w:rFonts w:cs="Arial"/>
                <w:color w:val="5B9BD5" w:themeColor="accent1"/>
                <w:sz w:val="22"/>
                <w:szCs w:val="22"/>
              </w:rPr>
              <w:t>1 mark</w:t>
            </w:r>
          </w:p>
        </w:tc>
      </w:tr>
      <w:tr w:rsidR="001041C1" w:rsidRPr="007E3B8D" w14:paraId="5D585B42" w14:textId="77777777" w:rsidTr="001041C1">
        <w:trPr>
          <w:trHeight w:val="567"/>
        </w:trPr>
        <w:tc>
          <w:tcPr>
            <w:tcW w:w="7366" w:type="dxa"/>
            <w:vAlign w:val="center"/>
          </w:tcPr>
          <w:p w14:paraId="4802102E" w14:textId="77777777" w:rsidR="001041C1" w:rsidRPr="007E3B8D" w:rsidRDefault="001041C1" w:rsidP="001041C1">
            <w:pPr>
              <w:rPr>
                <w:rFonts w:cs="Arial"/>
                <w:color w:val="5B9BD5" w:themeColor="accent1"/>
                <w:sz w:val="22"/>
                <w:szCs w:val="22"/>
              </w:rPr>
            </w:pPr>
            <w:r w:rsidRPr="007E3B8D">
              <w:rPr>
                <w:rFonts w:cs="Arial"/>
                <w:color w:val="5B9BD5" w:themeColor="accent1"/>
                <w:sz w:val="22"/>
                <w:szCs w:val="22"/>
              </w:rPr>
              <w:t>East</w:t>
            </w:r>
          </w:p>
        </w:tc>
        <w:tc>
          <w:tcPr>
            <w:tcW w:w="1650" w:type="dxa"/>
            <w:vAlign w:val="center"/>
          </w:tcPr>
          <w:p w14:paraId="123383EA" w14:textId="77777777" w:rsidR="001041C1" w:rsidRPr="007E3B8D" w:rsidRDefault="001041C1" w:rsidP="001041C1">
            <w:pPr>
              <w:jc w:val="center"/>
              <w:rPr>
                <w:rFonts w:cs="Arial"/>
                <w:color w:val="5B9BD5" w:themeColor="accent1"/>
                <w:sz w:val="22"/>
                <w:szCs w:val="22"/>
              </w:rPr>
            </w:pPr>
            <w:r w:rsidRPr="007E3B8D">
              <w:rPr>
                <w:rFonts w:cs="Arial"/>
                <w:color w:val="5B9BD5" w:themeColor="accent1"/>
                <w:sz w:val="22"/>
                <w:szCs w:val="22"/>
              </w:rPr>
              <w:t>1 mark</w:t>
            </w:r>
          </w:p>
        </w:tc>
      </w:tr>
    </w:tbl>
    <w:p w14:paraId="21B1D61C" w14:textId="77777777" w:rsidR="001041C1" w:rsidRPr="00F12823" w:rsidRDefault="001041C1" w:rsidP="001041C1">
      <w:pPr>
        <w:pStyle w:val="ListParagraph"/>
        <w:ind w:left="1440"/>
      </w:pPr>
    </w:p>
    <w:p w14:paraId="3E6FAF90" w14:textId="77777777" w:rsidR="001041C1" w:rsidRPr="00115E20" w:rsidRDefault="001041C1" w:rsidP="001041C1">
      <w:pPr>
        <w:rPr>
          <w:rFonts w:cs="Arial"/>
        </w:rPr>
      </w:pPr>
    </w:p>
    <w:p w14:paraId="5DAEF46A" w14:textId="77777777" w:rsidR="00B65BFD" w:rsidRDefault="00B65BFD">
      <w:pPr>
        <w:spacing w:after="160" w:line="259" w:lineRule="auto"/>
        <w:rPr>
          <w:color w:val="252525"/>
          <w:szCs w:val="21"/>
          <w:shd w:val="clear" w:color="auto" w:fill="FFFFFF"/>
        </w:rPr>
      </w:pPr>
      <w:r>
        <w:rPr>
          <w:color w:val="252525"/>
          <w:szCs w:val="21"/>
          <w:shd w:val="clear" w:color="auto" w:fill="FFFFFF"/>
        </w:rPr>
        <w:br w:type="page"/>
      </w:r>
    </w:p>
    <w:p w14:paraId="1BE35CD4" w14:textId="77777777" w:rsidR="00B65BFD" w:rsidRDefault="00B65BFD" w:rsidP="00B65BFD">
      <w:pPr>
        <w:tabs>
          <w:tab w:val="left" w:pos="8505"/>
          <w:tab w:val="right" w:pos="9356"/>
        </w:tabs>
        <w:ind w:left="567" w:hanging="567"/>
        <w:rPr>
          <w:rFonts w:eastAsia="Times New Roman" w:cs="Arial"/>
          <w:b/>
          <w:szCs w:val="22"/>
          <w:lang w:val="en-GB" w:eastAsia="en-US"/>
        </w:rPr>
      </w:pPr>
      <w:r w:rsidRPr="00FB2CCE">
        <w:rPr>
          <w:rFonts w:cs="Arial"/>
          <w:b/>
          <w:bCs/>
          <w:szCs w:val="22"/>
        </w:rPr>
        <w:lastRenderedPageBreak/>
        <w:t xml:space="preserve">Question </w:t>
      </w:r>
      <w:r w:rsidR="007E3B8D">
        <w:rPr>
          <w:rFonts w:cs="Arial"/>
          <w:b/>
          <w:bCs/>
          <w:szCs w:val="22"/>
        </w:rPr>
        <w:t>12</w:t>
      </w:r>
      <w:r w:rsidRPr="00FB2CCE">
        <w:rPr>
          <w:rFonts w:cs="Arial"/>
          <w:b/>
          <w:bCs/>
          <w:szCs w:val="22"/>
        </w:rPr>
        <w:tab/>
      </w:r>
      <w:r>
        <w:rPr>
          <w:rFonts w:eastAsia="Times New Roman" w:cs="Arial"/>
          <w:b/>
          <w:szCs w:val="22"/>
          <w:lang w:val="en-GB" w:eastAsia="en-US"/>
        </w:rPr>
        <w:t>(15</w:t>
      </w:r>
      <w:r w:rsidRPr="00FB2CCE">
        <w:rPr>
          <w:rFonts w:eastAsia="Times New Roman" w:cs="Arial"/>
          <w:b/>
          <w:szCs w:val="22"/>
          <w:lang w:val="en-GB" w:eastAsia="en-US"/>
        </w:rPr>
        <w:t xml:space="preserve"> marks)</w:t>
      </w:r>
    </w:p>
    <w:p w14:paraId="7C6CEE14" w14:textId="77777777" w:rsidR="00B65BFD" w:rsidRDefault="00B65BFD" w:rsidP="00B65BFD">
      <w:pPr>
        <w:tabs>
          <w:tab w:val="left" w:pos="8505"/>
          <w:tab w:val="right" w:pos="9356"/>
        </w:tabs>
        <w:ind w:left="567" w:hanging="567"/>
        <w:rPr>
          <w:rFonts w:eastAsia="Times New Roman" w:cs="Arial"/>
          <w:b/>
          <w:szCs w:val="22"/>
          <w:lang w:val="en-GB" w:eastAsia="en-US"/>
        </w:rPr>
      </w:pPr>
    </w:p>
    <w:p w14:paraId="79F676E3" w14:textId="77777777" w:rsidR="00B65BFD" w:rsidRDefault="00B65BFD" w:rsidP="00B65BFD">
      <w:pPr>
        <w:rPr>
          <w:rFonts w:cs="Arial"/>
        </w:rPr>
      </w:pPr>
      <w:r>
        <w:rPr>
          <w:rFonts w:cs="Arial"/>
        </w:rPr>
        <w:t>Uranium-238</w:t>
      </w:r>
      <w:r w:rsidRPr="00AA1445">
        <w:rPr>
          <w:rFonts w:cs="Arial"/>
        </w:rPr>
        <w:t xml:space="preserve"> (</w:t>
      </w:r>
      <w:r>
        <w:rPr>
          <w:rFonts w:cs="Arial"/>
        </w:rPr>
        <w:t>U-238</w:t>
      </w:r>
      <w:r w:rsidRPr="00AA1445">
        <w:rPr>
          <w:rFonts w:cs="Arial"/>
        </w:rPr>
        <w:t xml:space="preserve">) is a radioisotope </w:t>
      </w:r>
      <w:r>
        <w:rPr>
          <w:rFonts w:cs="Arial"/>
        </w:rPr>
        <w:t>and an α-emitter</w:t>
      </w:r>
      <w:r w:rsidRPr="00AA1445">
        <w:rPr>
          <w:rFonts w:cs="Arial"/>
        </w:rPr>
        <w:t xml:space="preserve">. </w:t>
      </w:r>
      <w:r>
        <w:rPr>
          <w:rFonts w:cs="Arial"/>
        </w:rPr>
        <w:t>The data below will be of use to you in this question. You will also need to refer to the Periodic Table in the Formulae and Constants Sheet.</w:t>
      </w:r>
    </w:p>
    <w:p w14:paraId="7F3BEBF4" w14:textId="77777777" w:rsidR="00782137" w:rsidRDefault="00782137" w:rsidP="00B65BFD">
      <w:pPr>
        <w:rPr>
          <w:rFonts w:cs="Arial"/>
        </w:rPr>
      </w:pPr>
    </w:p>
    <w:p w14:paraId="38D7FBD5" w14:textId="77777777" w:rsidR="00782137" w:rsidRDefault="00782137" w:rsidP="00782137">
      <w:pPr>
        <w:jc w:val="center"/>
        <w:rPr>
          <w:rFonts w:cs="Arial"/>
        </w:rPr>
      </w:pPr>
      <w:r>
        <w:rPr>
          <w:rFonts w:cs="Arial"/>
        </w:rPr>
        <w:t xml:space="preserve">[Note – when performing calculations in this question, do NOT round to three </w:t>
      </w:r>
      <w:r w:rsidR="00D52B77">
        <w:rPr>
          <w:rFonts w:cs="Arial"/>
        </w:rPr>
        <w:t xml:space="preserve">(3) </w:t>
      </w:r>
      <w:r>
        <w:rPr>
          <w:rFonts w:cs="Arial"/>
        </w:rPr>
        <w:t>significant figures]</w:t>
      </w:r>
    </w:p>
    <w:p w14:paraId="50E4EE86" w14:textId="77777777" w:rsidR="00B65BFD" w:rsidRDefault="00B65BFD" w:rsidP="00B65BFD">
      <w:pPr>
        <w:rPr>
          <w:rFonts w:cs="Arial"/>
        </w:rPr>
      </w:pPr>
    </w:p>
    <w:tbl>
      <w:tblPr>
        <w:tblStyle w:val="TableGrid"/>
        <w:tblW w:w="0" w:type="auto"/>
        <w:jc w:val="center"/>
        <w:tblLook w:val="04A0" w:firstRow="1" w:lastRow="0" w:firstColumn="1" w:lastColumn="0" w:noHBand="0" w:noVBand="1"/>
      </w:tblPr>
      <w:tblGrid>
        <w:gridCol w:w="4508"/>
        <w:gridCol w:w="4508"/>
      </w:tblGrid>
      <w:tr w:rsidR="00B65BFD" w:rsidRPr="00AA1445" w14:paraId="38F1F15C" w14:textId="77777777" w:rsidTr="007A4B64">
        <w:trPr>
          <w:trHeight w:val="567"/>
          <w:jc w:val="center"/>
        </w:trPr>
        <w:tc>
          <w:tcPr>
            <w:tcW w:w="4508" w:type="dxa"/>
            <w:vAlign w:val="center"/>
          </w:tcPr>
          <w:p w14:paraId="799F63D7" w14:textId="77777777" w:rsidR="00B65BFD" w:rsidRPr="00AA1445" w:rsidRDefault="00B65BFD" w:rsidP="007A4B64">
            <w:pPr>
              <w:jc w:val="center"/>
              <w:rPr>
                <w:rFonts w:cs="Arial"/>
                <w:b/>
              </w:rPr>
            </w:pPr>
            <w:r w:rsidRPr="00AA1445">
              <w:rPr>
                <w:rFonts w:cs="Arial"/>
                <w:b/>
              </w:rPr>
              <w:t>Particle</w:t>
            </w:r>
          </w:p>
        </w:tc>
        <w:tc>
          <w:tcPr>
            <w:tcW w:w="4508" w:type="dxa"/>
            <w:vAlign w:val="center"/>
          </w:tcPr>
          <w:p w14:paraId="72C63526" w14:textId="77777777" w:rsidR="00B65BFD" w:rsidRPr="00AA1445" w:rsidRDefault="00B65BFD" w:rsidP="007A4B64">
            <w:pPr>
              <w:jc w:val="center"/>
              <w:rPr>
                <w:rFonts w:cs="Arial"/>
                <w:b/>
              </w:rPr>
            </w:pPr>
            <w:r w:rsidRPr="00AA1445">
              <w:rPr>
                <w:rFonts w:cs="Arial"/>
                <w:b/>
              </w:rPr>
              <w:t>Atomic Mass (u)</w:t>
            </w:r>
          </w:p>
        </w:tc>
      </w:tr>
      <w:tr w:rsidR="00B65BFD" w:rsidRPr="00AA1445" w14:paraId="011E1013" w14:textId="77777777" w:rsidTr="007A4B64">
        <w:trPr>
          <w:trHeight w:val="567"/>
          <w:jc w:val="center"/>
        </w:trPr>
        <w:tc>
          <w:tcPr>
            <w:tcW w:w="4508" w:type="dxa"/>
            <w:vAlign w:val="center"/>
          </w:tcPr>
          <w:p w14:paraId="34C52852" w14:textId="77777777" w:rsidR="00B65BFD" w:rsidRPr="00AA1445" w:rsidRDefault="00B65BFD" w:rsidP="007A4B64">
            <w:pPr>
              <w:jc w:val="center"/>
              <w:rPr>
                <w:rFonts w:cs="Arial"/>
                <w:b/>
              </w:rPr>
            </w:pPr>
            <w:r w:rsidRPr="00AA1445">
              <w:rPr>
                <w:rFonts w:cs="Arial"/>
                <w:b/>
              </w:rPr>
              <w:t>U-238</w:t>
            </w:r>
          </w:p>
        </w:tc>
        <w:tc>
          <w:tcPr>
            <w:tcW w:w="4508" w:type="dxa"/>
            <w:vAlign w:val="center"/>
          </w:tcPr>
          <w:p w14:paraId="0AA899B9" w14:textId="77777777" w:rsidR="00B65BFD" w:rsidRPr="00AA1445" w:rsidRDefault="00B65BFD" w:rsidP="007A4B64">
            <w:pPr>
              <w:jc w:val="center"/>
              <w:rPr>
                <w:rFonts w:cs="Arial"/>
                <w:b/>
              </w:rPr>
            </w:pPr>
            <w:r w:rsidRPr="00AA1445">
              <w:rPr>
                <w:rFonts w:cs="Arial"/>
                <w:b/>
              </w:rPr>
              <w:t>238.05079</w:t>
            </w:r>
          </w:p>
        </w:tc>
      </w:tr>
      <w:tr w:rsidR="00B65BFD" w:rsidRPr="00AA1445" w14:paraId="5D8D2E90" w14:textId="77777777" w:rsidTr="007A4B64">
        <w:trPr>
          <w:trHeight w:val="567"/>
          <w:jc w:val="center"/>
        </w:trPr>
        <w:tc>
          <w:tcPr>
            <w:tcW w:w="4508" w:type="dxa"/>
            <w:vAlign w:val="center"/>
          </w:tcPr>
          <w:p w14:paraId="795B4F6A" w14:textId="77777777" w:rsidR="00B65BFD" w:rsidRPr="00AA1445" w:rsidRDefault="00B65BFD" w:rsidP="007A4B64">
            <w:pPr>
              <w:jc w:val="center"/>
              <w:rPr>
                <w:rFonts w:cs="Arial"/>
                <w:b/>
              </w:rPr>
            </w:pPr>
            <w:r w:rsidRPr="00AA1445">
              <w:rPr>
                <w:rFonts w:cs="Arial"/>
                <w:b/>
              </w:rPr>
              <w:t>Th-234</w:t>
            </w:r>
          </w:p>
        </w:tc>
        <w:tc>
          <w:tcPr>
            <w:tcW w:w="4508" w:type="dxa"/>
            <w:vAlign w:val="center"/>
          </w:tcPr>
          <w:p w14:paraId="3F027D49" w14:textId="77777777" w:rsidR="00B65BFD" w:rsidRPr="00AA1445" w:rsidRDefault="00B65BFD" w:rsidP="007A4B64">
            <w:pPr>
              <w:jc w:val="center"/>
              <w:rPr>
                <w:rFonts w:cs="Arial"/>
                <w:b/>
              </w:rPr>
            </w:pPr>
            <w:r w:rsidRPr="00AA1445">
              <w:rPr>
                <w:rFonts w:cs="Arial"/>
                <w:b/>
              </w:rPr>
              <w:t>234.04360</w:t>
            </w:r>
          </w:p>
        </w:tc>
      </w:tr>
      <w:tr w:rsidR="00B65BFD" w:rsidRPr="00AA1445" w14:paraId="4BCF0F6B" w14:textId="77777777" w:rsidTr="007A4B64">
        <w:trPr>
          <w:trHeight w:val="567"/>
          <w:jc w:val="center"/>
        </w:trPr>
        <w:tc>
          <w:tcPr>
            <w:tcW w:w="4508" w:type="dxa"/>
            <w:vAlign w:val="center"/>
          </w:tcPr>
          <w:p w14:paraId="0C402A60" w14:textId="77777777" w:rsidR="00B65BFD" w:rsidRPr="00AA1445" w:rsidRDefault="00B65BFD" w:rsidP="007A4B64">
            <w:pPr>
              <w:jc w:val="center"/>
              <w:rPr>
                <w:rFonts w:cs="Arial"/>
                <w:b/>
              </w:rPr>
            </w:pPr>
            <w:r w:rsidRPr="00AA1445">
              <w:rPr>
                <w:rFonts w:cs="Arial"/>
                <w:b/>
              </w:rPr>
              <w:t>He-4</w:t>
            </w:r>
          </w:p>
        </w:tc>
        <w:tc>
          <w:tcPr>
            <w:tcW w:w="4508" w:type="dxa"/>
            <w:vAlign w:val="center"/>
          </w:tcPr>
          <w:p w14:paraId="14A6531C" w14:textId="77777777" w:rsidR="00B65BFD" w:rsidRPr="00AA1445" w:rsidRDefault="00B65BFD" w:rsidP="007A4B64">
            <w:pPr>
              <w:jc w:val="center"/>
              <w:rPr>
                <w:rFonts w:cs="Arial"/>
                <w:b/>
              </w:rPr>
            </w:pPr>
            <w:r w:rsidRPr="00AA1445">
              <w:rPr>
                <w:rFonts w:cs="Arial"/>
                <w:b/>
              </w:rPr>
              <w:t>4.00260</w:t>
            </w:r>
          </w:p>
        </w:tc>
      </w:tr>
      <w:tr w:rsidR="00B65BFD" w:rsidRPr="00AA1445" w14:paraId="41F3C258" w14:textId="77777777" w:rsidTr="007A4B64">
        <w:trPr>
          <w:trHeight w:val="567"/>
          <w:jc w:val="center"/>
        </w:trPr>
        <w:tc>
          <w:tcPr>
            <w:tcW w:w="4508" w:type="dxa"/>
            <w:vAlign w:val="center"/>
          </w:tcPr>
          <w:p w14:paraId="618F6931" w14:textId="77777777" w:rsidR="00B65BFD" w:rsidRPr="00AA1445" w:rsidRDefault="00B65BFD" w:rsidP="007A4B64">
            <w:pPr>
              <w:jc w:val="center"/>
              <w:rPr>
                <w:rFonts w:cs="Arial"/>
                <w:b/>
              </w:rPr>
            </w:pPr>
            <w:r w:rsidRPr="00AA1445">
              <w:rPr>
                <w:rFonts w:cs="Arial"/>
                <w:b/>
              </w:rPr>
              <w:t>Proton</w:t>
            </w:r>
          </w:p>
        </w:tc>
        <w:tc>
          <w:tcPr>
            <w:tcW w:w="4508" w:type="dxa"/>
            <w:vAlign w:val="center"/>
          </w:tcPr>
          <w:p w14:paraId="55C3572A" w14:textId="77777777" w:rsidR="00B65BFD" w:rsidRPr="00AA1445" w:rsidRDefault="00B65BFD" w:rsidP="007A4B64">
            <w:pPr>
              <w:jc w:val="center"/>
              <w:rPr>
                <w:rFonts w:cs="Arial"/>
                <w:b/>
              </w:rPr>
            </w:pPr>
            <w:r w:rsidRPr="00AA1445">
              <w:rPr>
                <w:rFonts w:cs="Arial"/>
                <w:b/>
              </w:rPr>
              <w:t>1.00727</w:t>
            </w:r>
          </w:p>
        </w:tc>
      </w:tr>
      <w:tr w:rsidR="00B65BFD" w:rsidRPr="00AA1445" w14:paraId="718FEA2B" w14:textId="77777777" w:rsidTr="007A4B64">
        <w:trPr>
          <w:trHeight w:val="567"/>
          <w:jc w:val="center"/>
        </w:trPr>
        <w:tc>
          <w:tcPr>
            <w:tcW w:w="4508" w:type="dxa"/>
            <w:vAlign w:val="center"/>
          </w:tcPr>
          <w:p w14:paraId="3F738CE0" w14:textId="77777777" w:rsidR="00B65BFD" w:rsidRPr="00AA1445" w:rsidRDefault="00B65BFD" w:rsidP="007A4B64">
            <w:pPr>
              <w:jc w:val="center"/>
              <w:rPr>
                <w:rFonts w:cs="Arial"/>
                <w:b/>
              </w:rPr>
            </w:pPr>
            <w:r w:rsidRPr="00AA1445">
              <w:rPr>
                <w:rFonts w:cs="Arial"/>
                <w:b/>
              </w:rPr>
              <w:t>Neutron</w:t>
            </w:r>
          </w:p>
        </w:tc>
        <w:tc>
          <w:tcPr>
            <w:tcW w:w="4508" w:type="dxa"/>
            <w:vAlign w:val="center"/>
          </w:tcPr>
          <w:p w14:paraId="4EF03E39" w14:textId="77777777" w:rsidR="00B65BFD" w:rsidRPr="00AA1445" w:rsidRDefault="00B65BFD" w:rsidP="007A4B64">
            <w:pPr>
              <w:jc w:val="center"/>
              <w:rPr>
                <w:rFonts w:cs="Arial"/>
                <w:b/>
              </w:rPr>
            </w:pPr>
            <w:r w:rsidRPr="00AA1445">
              <w:rPr>
                <w:rFonts w:cs="Arial"/>
                <w:b/>
              </w:rPr>
              <w:t>1.00867</w:t>
            </w:r>
          </w:p>
        </w:tc>
      </w:tr>
    </w:tbl>
    <w:p w14:paraId="39176F2E" w14:textId="77777777" w:rsidR="00B65BFD" w:rsidRPr="00AA1445" w:rsidRDefault="00B65BFD" w:rsidP="00B65BFD">
      <w:pPr>
        <w:rPr>
          <w:rFonts w:cs="Arial"/>
        </w:rPr>
      </w:pPr>
    </w:p>
    <w:p w14:paraId="5310FF6B" w14:textId="77777777" w:rsidR="00B65BFD" w:rsidRPr="00AA7117" w:rsidRDefault="00B65BFD" w:rsidP="00745C98">
      <w:pPr>
        <w:pStyle w:val="ListParagraph"/>
        <w:numPr>
          <w:ilvl w:val="0"/>
          <w:numId w:val="14"/>
        </w:numPr>
        <w:spacing w:after="200" w:line="276" w:lineRule="auto"/>
        <w:ind w:hanging="720"/>
        <w:contextualSpacing/>
      </w:pPr>
      <w:r w:rsidRPr="00AA7117">
        <w:t xml:space="preserve">Use the above data to perform a calculation showing that the </w:t>
      </w:r>
      <w:r w:rsidRPr="00AA7117">
        <w:rPr>
          <w:b/>
        </w:rPr>
        <w:t>mass defect</w:t>
      </w:r>
      <w:r w:rsidRPr="00AA7117">
        <w:t xml:space="preserve"> for a U-238 nucleus is </w:t>
      </w:r>
      <w:r w:rsidRPr="00AA7117">
        <w:rPr>
          <w:b/>
        </w:rPr>
        <w:t>about 1.90 u</w:t>
      </w:r>
      <w:r w:rsidRPr="00AA7117">
        <w:t xml:space="preserve">. </w:t>
      </w:r>
    </w:p>
    <w:p w14:paraId="4E237F31" w14:textId="77777777" w:rsidR="00B65BFD" w:rsidRPr="00AA1445" w:rsidRDefault="00AD5178" w:rsidP="00B65BFD">
      <w:pPr>
        <w:pStyle w:val="ListParagraph"/>
        <w:jc w:val="right"/>
      </w:pPr>
      <w:r>
        <w:t>(3</w:t>
      </w:r>
      <w:r w:rsidR="00B65BFD">
        <w:t>)</w:t>
      </w:r>
    </w:p>
    <w:p w14:paraId="42D3540A" w14:textId="77777777" w:rsidR="00B65BFD" w:rsidRDefault="00B65BFD" w:rsidP="00B65BFD">
      <w:pPr>
        <w:pStyle w:val="ListParagraph"/>
        <w:jc w:val="right"/>
      </w:pPr>
    </w:p>
    <w:tbl>
      <w:tblPr>
        <w:tblStyle w:val="TableGrid"/>
        <w:tblW w:w="0" w:type="auto"/>
        <w:tblLook w:val="04A0" w:firstRow="1" w:lastRow="0" w:firstColumn="1" w:lastColumn="0" w:noHBand="0" w:noVBand="1"/>
      </w:tblPr>
      <w:tblGrid>
        <w:gridCol w:w="7225"/>
        <w:gridCol w:w="1791"/>
      </w:tblGrid>
      <w:tr w:rsidR="00B65BFD" w:rsidRPr="007E3B8D" w14:paraId="1737812F" w14:textId="77777777" w:rsidTr="007A4B64">
        <w:trPr>
          <w:trHeight w:val="567"/>
        </w:trPr>
        <w:tc>
          <w:tcPr>
            <w:tcW w:w="7225" w:type="dxa"/>
            <w:vAlign w:val="center"/>
          </w:tcPr>
          <w:p w14:paraId="404BEA49" w14:textId="77777777" w:rsidR="00B65BFD" w:rsidRPr="007E3B8D" w:rsidRDefault="00B65BFD" w:rsidP="007A4B64">
            <w:pPr>
              <w:rPr>
                <w:rFonts w:cs="Arial"/>
                <w:color w:val="5B9BD5" w:themeColor="accent1"/>
                <w:sz w:val="22"/>
                <w:szCs w:val="22"/>
              </w:rPr>
            </w:pPr>
            <m:oMathPara>
              <m:oMathParaPr>
                <m:jc m:val="left"/>
              </m:oMathParaPr>
              <m:oMath>
                <m:r>
                  <m:rPr>
                    <m:sty m:val="p"/>
                  </m:rPr>
                  <w:rPr>
                    <w:rFonts w:ascii="Cambria Math" w:hAnsi="Cambria Math" w:cs="Arial"/>
                    <w:color w:val="5B9BD5" w:themeColor="accent1"/>
                    <w:sz w:val="22"/>
                    <w:szCs w:val="22"/>
                  </w:rPr>
                  <m:t>Expected Mass=</m:t>
                </m:r>
                <m:r>
                  <m:rPr>
                    <m:sty m:val="p"/>
                  </m:rPr>
                  <w:rPr>
                    <w:rFonts w:ascii="Cambria Math" w:eastAsiaTheme="minorEastAsia" w:hAnsi="Cambria Math" w:cs="Arial"/>
                    <w:color w:val="5B9BD5" w:themeColor="accent1"/>
                    <w:sz w:val="22"/>
                    <w:szCs w:val="22"/>
                  </w:rPr>
                  <m:t>92 ×1.00727+146 ×1.00867</m:t>
                </m:r>
                <m:r>
                  <m:rPr>
                    <m:sty m:val="p"/>
                  </m:rPr>
                  <w:rPr>
                    <w:rFonts w:ascii="Cambria Math" w:hAnsi="Cambria Math" w:cs="Arial"/>
                    <w:color w:val="5B9BD5" w:themeColor="accent1"/>
                    <w:sz w:val="22"/>
                    <w:szCs w:val="22"/>
                  </w:rPr>
                  <m:t>=239.93466  u</m:t>
                </m:r>
              </m:oMath>
            </m:oMathPara>
          </w:p>
        </w:tc>
        <w:tc>
          <w:tcPr>
            <w:tcW w:w="1791" w:type="dxa"/>
            <w:vAlign w:val="center"/>
          </w:tcPr>
          <w:p w14:paraId="3B67C684" w14:textId="77777777" w:rsidR="00B65BFD" w:rsidRPr="007E3B8D" w:rsidRDefault="00B65BFD" w:rsidP="007A4B64">
            <w:pPr>
              <w:jc w:val="center"/>
              <w:rPr>
                <w:rFonts w:cs="Arial"/>
                <w:color w:val="5B9BD5" w:themeColor="accent1"/>
                <w:sz w:val="22"/>
                <w:szCs w:val="22"/>
              </w:rPr>
            </w:pPr>
            <w:r w:rsidRPr="007E3B8D">
              <w:rPr>
                <w:rFonts w:cs="Arial"/>
                <w:color w:val="5B9BD5" w:themeColor="accent1"/>
                <w:sz w:val="22"/>
                <w:szCs w:val="22"/>
              </w:rPr>
              <w:t>1 mark</w:t>
            </w:r>
          </w:p>
        </w:tc>
      </w:tr>
      <w:tr w:rsidR="00B65BFD" w:rsidRPr="007E3B8D" w14:paraId="37C98B07" w14:textId="77777777" w:rsidTr="007A4B64">
        <w:trPr>
          <w:trHeight w:val="567"/>
        </w:trPr>
        <w:tc>
          <w:tcPr>
            <w:tcW w:w="7225" w:type="dxa"/>
            <w:vAlign w:val="center"/>
          </w:tcPr>
          <w:p w14:paraId="4763A9A3" w14:textId="77777777" w:rsidR="00B65BFD" w:rsidRPr="007E3B8D" w:rsidRDefault="00B65BFD" w:rsidP="007A4B64">
            <w:pPr>
              <w:rPr>
                <w:rFonts w:cs="Arial"/>
                <w:color w:val="5B9BD5" w:themeColor="accent1"/>
                <w:sz w:val="22"/>
                <w:szCs w:val="22"/>
              </w:rPr>
            </w:pPr>
            <m:oMathPara>
              <m:oMathParaPr>
                <m:jc m:val="left"/>
              </m:oMathParaPr>
              <m:oMath>
                <m:r>
                  <m:rPr>
                    <m:sty m:val="p"/>
                  </m:rPr>
                  <w:rPr>
                    <w:rFonts w:ascii="Cambria Math" w:hAnsi="Cambria Math" w:cs="Arial"/>
                    <w:color w:val="5B9BD5" w:themeColor="accent1"/>
                    <w:sz w:val="22"/>
                    <w:szCs w:val="22"/>
                  </w:rPr>
                  <m:t>∴Mass Defect= 239.93466 -238.05079</m:t>
                </m:r>
              </m:oMath>
            </m:oMathPara>
          </w:p>
        </w:tc>
        <w:tc>
          <w:tcPr>
            <w:tcW w:w="1791" w:type="dxa"/>
            <w:vAlign w:val="center"/>
          </w:tcPr>
          <w:p w14:paraId="556FA995" w14:textId="77777777" w:rsidR="00B65BFD" w:rsidRPr="007E3B8D" w:rsidRDefault="00B65BFD" w:rsidP="007A4B64">
            <w:pPr>
              <w:jc w:val="center"/>
              <w:rPr>
                <w:rFonts w:cs="Arial"/>
                <w:color w:val="5B9BD5" w:themeColor="accent1"/>
                <w:sz w:val="22"/>
                <w:szCs w:val="22"/>
              </w:rPr>
            </w:pPr>
            <w:r w:rsidRPr="007E3B8D">
              <w:rPr>
                <w:rFonts w:cs="Arial"/>
                <w:color w:val="5B9BD5" w:themeColor="accent1"/>
                <w:sz w:val="22"/>
                <w:szCs w:val="22"/>
              </w:rPr>
              <w:t>1 mark</w:t>
            </w:r>
          </w:p>
        </w:tc>
      </w:tr>
      <w:tr w:rsidR="00B65BFD" w:rsidRPr="007E3B8D" w14:paraId="4CBDA4F3" w14:textId="77777777" w:rsidTr="007A4B64">
        <w:trPr>
          <w:trHeight w:val="567"/>
        </w:trPr>
        <w:tc>
          <w:tcPr>
            <w:tcW w:w="7225" w:type="dxa"/>
            <w:vAlign w:val="center"/>
          </w:tcPr>
          <w:p w14:paraId="49E75379" w14:textId="77777777" w:rsidR="00B65BFD" w:rsidRPr="007E3B8D" w:rsidRDefault="00B65BFD" w:rsidP="007A4B64">
            <w:pPr>
              <w:rPr>
                <w:rFonts w:eastAsia="Calibri" w:cs="Arial"/>
                <w:color w:val="5B9BD5" w:themeColor="accent1"/>
                <w:sz w:val="22"/>
                <w:szCs w:val="22"/>
              </w:rPr>
            </w:pPr>
            <m:oMathPara>
              <m:oMathParaPr>
                <m:jc m:val="left"/>
              </m:oMathParaPr>
              <m:oMath>
                <m:r>
                  <m:rPr>
                    <m:sty m:val="p"/>
                  </m:rPr>
                  <w:rPr>
                    <w:rFonts w:ascii="Cambria Math" w:eastAsia="Calibri" w:hAnsi="Cambria Math" w:cs="Arial"/>
                    <w:color w:val="5B9BD5" w:themeColor="accent1"/>
                    <w:sz w:val="22"/>
                    <w:szCs w:val="22"/>
                  </w:rPr>
                  <m:t>=1.88387 u</m:t>
                </m:r>
              </m:oMath>
            </m:oMathPara>
          </w:p>
        </w:tc>
        <w:tc>
          <w:tcPr>
            <w:tcW w:w="1791" w:type="dxa"/>
            <w:vAlign w:val="center"/>
          </w:tcPr>
          <w:p w14:paraId="4A7A312F" w14:textId="77777777" w:rsidR="00B65BFD" w:rsidRPr="007E3B8D" w:rsidRDefault="00B65BFD" w:rsidP="007A4B64">
            <w:pPr>
              <w:jc w:val="center"/>
              <w:rPr>
                <w:rFonts w:cs="Arial"/>
                <w:color w:val="5B9BD5" w:themeColor="accent1"/>
                <w:sz w:val="22"/>
                <w:szCs w:val="22"/>
              </w:rPr>
            </w:pPr>
            <w:r w:rsidRPr="007E3B8D">
              <w:rPr>
                <w:rFonts w:cs="Arial"/>
                <w:color w:val="5B9BD5" w:themeColor="accent1"/>
                <w:sz w:val="22"/>
                <w:szCs w:val="22"/>
              </w:rPr>
              <w:t>1 mark</w:t>
            </w:r>
          </w:p>
        </w:tc>
      </w:tr>
    </w:tbl>
    <w:p w14:paraId="226DE60E" w14:textId="77777777" w:rsidR="00B65BFD" w:rsidRPr="007449AF" w:rsidRDefault="00B65BFD" w:rsidP="00B65BFD">
      <w:pPr>
        <w:rPr>
          <w:rFonts w:cs="Arial"/>
        </w:rPr>
      </w:pPr>
    </w:p>
    <w:p w14:paraId="6D1F7083" w14:textId="77777777" w:rsidR="00513A91" w:rsidRDefault="00513A91" w:rsidP="00513A91">
      <w:pPr>
        <w:pStyle w:val="ListParagraph"/>
        <w:numPr>
          <w:ilvl w:val="0"/>
          <w:numId w:val="14"/>
        </w:numPr>
        <w:spacing w:after="200" w:line="276" w:lineRule="auto"/>
        <w:ind w:hanging="720"/>
        <w:contextualSpacing/>
      </w:pPr>
      <w:r w:rsidRPr="00417F5B">
        <w:t xml:space="preserve">Hence, </w:t>
      </w:r>
      <w:r>
        <w:t>calculate</w:t>
      </w:r>
      <w:r w:rsidRPr="00417F5B">
        <w:t xml:space="preserve"> the </w:t>
      </w:r>
      <w:r w:rsidRPr="00417F5B">
        <w:rPr>
          <w:b/>
        </w:rPr>
        <w:t>binding energy</w:t>
      </w:r>
      <w:r>
        <w:t xml:space="preserve"> for a U-238 nucleus.</w:t>
      </w:r>
    </w:p>
    <w:p w14:paraId="6A2C5217" w14:textId="77777777" w:rsidR="00B65BFD" w:rsidRPr="00AA1445" w:rsidRDefault="00513A91" w:rsidP="00513A91">
      <w:pPr>
        <w:pStyle w:val="ListParagraph"/>
        <w:jc w:val="right"/>
      </w:pPr>
      <w:r>
        <w:t xml:space="preserve"> </w:t>
      </w:r>
      <w:r w:rsidR="00B65BFD">
        <w:t>(2)</w:t>
      </w:r>
    </w:p>
    <w:p w14:paraId="415629FA" w14:textId="77777777" w:rsidR="00B65BFD" w:rsidRDefault="00B65BFD" w:rsidP="00B65BFD">
      <w:pPr>
        <w:pStyle w:val="ListParagraph"/>
        <w:jc w:val="right"/>
      </w:pPr>
    </w:p>
    <w:tbl>
      <w:tblPr>
        <w:tblStyle w:val="TableGrid"/>
        <w:tblW w:w="0" w:type="auto"/>
        <w:tblInd w:w="-5" w:type="dxa"/>
        <w:tblLook w:val="04A0" w:firstRow="1" w:lastRow="0" w:firstColumn="1" w:lastColumn="0" w:noHBand="0" w:noVBand="1"/>
      </w:tblPr>
      <w:tblGrid>
        <w:gridCol w:w="7230"/>
        <w:gridCol w:w="1791"/>
      </w:tblGrid>
      <w:tr w:rsidR="00B65BFD" w:rsidRPr="007E3B8D" w14:paraId="4CA3FC0E" w14:textId="77777777" w:rsidTr="007A4B64">
        <w:trPr>
          <w:trHeight w:val="567"/>
        </w:trPr>
        <w:tc>
          <w:tcPr>
            <w:tcW w:w="7230" w:type="dxa"/>
            <w:vAlign w:val="center"/>
          </w:tcPr>
          <w:p w14:paraId="21952BB2" w14:textId="77777777" w:rsidR="00B65BFD" w:rsidRPr="007E3B8D" w:rsidRDefault="00B65BFD" w:rsidP="007A4B64">
            <w:pPr>
              <w:pStyle w:val="ListParagraph"/>
              <w:ind w:left="0"/>
              <w:rPr>
                <w:color w:val="5B9BD5" w:themeColor="accent1"/>
                <w:sz w:val="22"/>
              </w:rPr>
            </w:pPr>
            <m:oMathPara>
              <m:oMathParaPr>
                <m:jc m:val="left"/>
              </m:oMathParaPr>
              <m:oMath>
                <m:r>
                  <m:rPr>
                    <m:sty m:val="p"/>
                  </m:rPr>
                  <w:rPr>
                    <w:rFonts w:ascii="Cambria Math" w:hAnsi="Cambria Math"/>
                    <w:color w:val="5B9BD5" w:themeColor="accent1"/>
                    <w:sz w:val="22"/>
                  </w:rPr>
                  <m:t xml:space="preserve">Binding Energy </m:t>
                </m:r>
                <m:d>
                  <m:dPr>
                    <m:ctrlPr>
                      <w:rPr>
                        <w:rFonts w:ascii="Cambria Math" w:hAnsi="Cambria Math"/>
                        <w:color w:val="5B9BD5" w:themeColor="accent1"/>
                        <w:sz w:val="22"/>
                      </w:rPr>
                    </m:ctrlPr>
                  </m:dPr>
                  <m:e>
                    <m:r>
                      <m:rPr>
                        <m:sty m:val="p"/>
                      </m:rPr>
                      <w:rPr>
                        <w:rFonts w:ascii="Cambria Math" w:hAnsi="Cambria Math"/>
                        <w:color w:val="5B9BD5" w:themeColor="accent1"/>
                        <w:sz w:val="22"/>
                      </w:rPr>
                      <m:t>U-238 nucleus</m:t>
                    </m:r>
                  </m:e>
                </m:d>
                <m:r>
                  <m:rPr>
                    <m:sty m:val="p"/>
                  </m:rPr>
                  <w:rPr>
                    <w:rFonts w:ascii="Cambria Math" w:hAnsi="Cambria Math"/>
                    <w:color w:val="5B9BD5" w:themeColor="accent1"/>
                    <w:sz w:val="22"/>
                  </w:rPr>
                  <m:t xml:space="preserve">= </m:t>
                </m:r>
                <m:r>
                  <m:rPr>
                    <m:sty m:val="p"/>
                  </m:rPr>
                  <w:rPr>
                    <w:rFonts w:ascii="Cambria Math" w:eastAsia="Calibri" w:hAnsi="Cambria Math"/>
                    <w:color w:val="5B9BD5" w:themeColor="accent1"/>
                    <w:sz w:val="22"/>
                  </w:rPr>
                  <m:t>1.88387 ×931</m:t>
                </m:r>
              </m:oMath>
            </m:oMathPara>
          </w:p>
        </w:tc>
        <w:tc>
          <w:tcPr>
            <w:tcW w:w="1791" w:type="dxa"/>
            <w:vAlign w:val="center"/>
          </w:tcPr>
          <w:p w14:paraId="03CC3899" w14:textId="77777777" w:rsidR="00B65BFD" w:rsidRPr="007E3B8D" w:rsidRDefault="00B65BFD" w:rsidP="007A4B64">
            <w:pPr>
              <w:pStyle w:val="ListParagraph"/>
              <w:ind w:left="0"/>
              <w:jc w:val="center"/>
              <w:rPr>
                <w:color w:val="5B9BD5" w:themeColor="accent1"/>
                <w:sz w:val="22"/>
              </w:rPr>
            </w:pPr>
            <w:r w:rsidRPr="007E3B8D">
              <w:rPr>
                <w:color w:val="5B9BD5" w:themeColor="accent1"/>
                <w:sz w:val="22"/>
              </w:rPr>
              <w:t>1 mark</w:t>
            </w:r>
          </w:p>
        </w:tc>
      </w:tr>
      <w:tr w:rsidR="00B65BFD" w:rsidRPr="007E3B8D" w14:paraId="6F3E5900" w14:textId="77777777" w:rsidTr="007A4B64">
        <w:trPr>
          <w:trHeight w:val="567"/>
        </w:trPr>
        <w:tc>
          <w:tcPr>
            <w:tcW w:w="7230" w:type="dxa"/>
            <w:vAlign w:val="center"/>
          </w:tcPr>
          <w:p w14:paraId="4A0980F3" w14:textId="77777777" w:rsidR="00B65BFD" w:rsidRPr="007E3B8D" w:rsidRDefault="00B65BFD" w:rsidP="007A4B64">
            <w:pPr>
              <w:pStyle w:val="ListParagraph"/>
              <w:ind w:left="0"/>
              <w:rPr>
                <w:color w:val="5B9BD5" w:themeColor="accent1"/>
                <w:sz w:val="22"/>
              </w:rPr>
            </w:pPr>
            <m:oMathPara>
              <m:oMathParaPr>
                <m:jc m:val="left"/>
              </m:oMathParaPr>
              <m:oMath>
                <m:r>
                  <m:rPr>
                    <m:sty m:val="p"/>
                  </m:rPr>
                  <w:rPr>
                    <w:rFonts w:ascii="Cambria Math" w:hAnsi="Cambria Math"/>
                    <w:color w:val="5B9BD5" w:themeColor="accent1"/>
                    <w:sz w:val="22"/>
                  </w:rPr>
                  <m:t>= 1753.88297 MeV</m:t>
                </m:r>
              </m:oMath>
            </m:oMathPara>
          </w:p>
        </w:tc>
        <w:tc>
          <w:tcPr>
            <w:tcW w:w="1791" w:type="dxa"/>
            <w:vAlign w:val="center"/>
          </w:tcPr>
          <w:p w14:paraId="69A4B847" w14:textId="77777777" w:rsidR="00B65BFD" w:rsidRPr="007E3B8D" w:rsidRDefault="00B65BFD" w:rsidP="00513A91">
            <w:pPr>
              <w:pStyle w:val="ListParagraph"/>
              <w:numPr>
                <w:ilvl w:val="0"/>
                <w:numId w:val="38"/>
              </w:numPr>
              <w:jc w:val="center"/>
              <w:rPr>
                <w:color w:val="5B9BD5" w:themeColor="accent1"/>
                <w:sz w:val="22"/>
              </w:rPr>
            </w:pPr>
            <w:r w:rsidRPr="007E3B8D">
              <w:rPr>
                <w:color w:val="5B9BD5" w:themeColor="accent1"/>
                <w:sz w:val="22"/>
              </w:rPr>
              <w:t>mark</w:t>
            </w:r>
          </w:p>
        </w:tc>
      </w:tr>
    </w:tbl>
    <w:p w14:paraId="45E953B4" w14:textId="77777777" w:rsidR="00B65BFD" w:rsidRPr="00AA1445" w:rsidRDefault="00B65BFD" w:rsidP="00B65BFD">
      <w:pPr>
        <w:pStyle w:val="ListParagraph"/>
      </w:pPr>
    </w:p>
    <w:p w14:paraId="233D003A" w14:textId="77777777" w:rsidR="00B65BFD" w:rsidRPr="00E71C91" w:rsidRDefault="00513A91" w:rsidP="00513A91">
      <w:pPr>
        <w:pStyle w:val="ListParagraph"/>
        <w:spacing w:after="200" w:line="276" w:lineRule="auto"/>
        <w:ind w:left="709" w:hanging="709"/>
        <w:contextualSpacing/>
      </w:pPr>
      <w:r>
        <w:t xml:space="preserve">c) </w:t>
      </w:r>
      <w:r>
        <w:tab/>
      </w:r>
      <w:r w:rsidR="00B65BFD" w:rsidRPr="00E71C91">
        <w:t xml:space="preserve">Using your answer to part (b), calculate the </w:t>
      </w:r>
      <w:r w:rsidR="00B65BFD" w:rsidRPr="00E71C91">
        <w:rPr>
          <w:b/>
        </w:rPr>
        <w:t>binding energy per nucleon</w:t>
      </w:r>
      <w:r w:rsidR="00B65BFD" w:rsidRPr="00E71C91">
        <w:t xml:space="preserve"> for a U-238 nucleus </w:t>
      </w:r>
      <w:r w:rsidR="00B65BFD" w:rsidRPr="00E71C91">
        <w:rPr>
          <w:b/>
        </w:rPr>
        <w:t>in</w:t>
      </w:r>
      <w:r w:rsidR="00B65BFD" w:rsidRPr="00E71C91">
        <w:t xml:space="preserve"> </w:t>
      </w:r>
      <w:r w:rsidR="00B65BFD" w:rsidRPr="00E71C91">
        <w:rPr>
          <w:b/>
        </w:rPr>
        <w:t>MeV</w:t>
      </w:r>
      <w:r w:rsidR="00B65BFD" w:rsidRPr="00E71C91">
        <w:t>.</w:t>
      </w:r>
      <w:r w:rsidRPr="00513A91">
        <w:t xml:space="preserve"> </w:t>
      </w:r>
      <w:r>
        <w:t>[If you were unable to calculate an answer for part b), use a value of 175</w:t>
      </w:r>
      <w:r w:rsidR="0003472D">
        <w:t>0</w:t>
      </w:r>
      <w:r>
        <w:t xml:space="preserve"> MeV]</w:t>
      </w:r>
    </w:p>
    <w:p w14:paraId="763E70C2" w14:textId="77777777" w:rsidR="00B65BFD" w:rsidRDefault="00B65BFD" w:rsidP="00B65BFD">
      <w:pPr>
        <w:pStyle w:val="ListParagraph"/>
        <w:jc w:val="right"/>
      </w:pPr>
      <w:r>
        <w:t>(2)</w:t>
      </w:r>
    </w:p>
    <w:p w14:paraId="5478AB73" w14:textId="77777777" w:rsidR="00B65BFD" w:rsidRDefault="00B65BFD" w:rsidP="00B65BFD">
      <w:pPr>
        <w:pStyle w:val="ListParagraph"/>
        <w:jc w:val="right"/>
      </w:pPr>
    </w:p>
    <w:tbl>
      <w:tblPr>
        <w:tblStyle w:val="TableGrid"/>
        <w:tblW w:w="0" w:type="auto"/>
        <w:tblInd w:w="-5" w:type="dxa"/>
        <w:tblLook w:val="04A0" w:firstRow="1" w:lastRow="0" w:firstColumn="1" w:lastColumn="0" w:noHBand="0" w:noVBand="1"/>
      </w:tblPr>
      <w:tblGrid>
        <w:gridCol w:w="7230"/>
        <w:gridCol w:w="1791"/>
      </w:tblGrid>
      <w:tr w:rsidR="00B65BFD" w:rsidRPr="007E3B8D" w14:paraId="467B8B3A" w14:textId="77777777" w:rsidTr="007A4B64">
        <w:trPr>
          <w:trHeight w:val="567"/>
        </w:trPr>
        <w:tc>
          <w:tcPr>
            <w:tcW w:w="7230" w:type="dxa"/>
            <w:vAlign w:val="center"/>
          </w:tcPr>
          <w:p w14:paraId="3456470D" w14:textId="77777777" w:rsidR="00B65BFD" w:rsidRPr="007E3B8D" w:rsidRDefault="00B65BFD" w:rsidP="007A4B64">
            <w:pPr>
              <w:pStyle w:val="ListParagraph"/>
              <w:ind w:left="0"/>
              <w:rPr>
                <w:color w:val="5B9BD5" w:themeColor="accent1"/>
                <w:sz w:val="22"/>
              </w:rPr>
            </w:pPr>
            <m:oMathPara>
              <m:oMathParaPr>
                <m:jc m:val="left"/>
              </m:oMathParaPr>
              <m:oMath>
                <m:r>
                  <m:rPr>
                    <m:sty m:val="p"/>
                  </m:rPr>
                  <w:rPr>
                    <w:rFonts w:ascii="Cambria Math" w:hAnsi="Cambria Math"/>
                    <w:color w:val="5B9BD5" w:themeColor="accent1"/>
                    <w:sz w:val="22"/>
                  </w:rPr>
                  <m:t xml:space="preserve">Binding Energy per nucleon </m:t>
                </m:r>
                <m:d>
                  <m:dPr>
                    <m:ctrlPr>
                      <w:rPr>
                        <w:rFonts w:ascii="Cambria Math" w:hAnsi="Cambria Math"/>
                        <w:color w:val="5B9BD5" w:themeColor="accent1"/>
                        <w:sz w:val="22"/>
                      </w:rPr>
                    </m:ctrlPr>
                  </m:dPr>
                  <m:e>
                    <m:r>
                      <m:rPr>
                        <m:sty m:val="p"/>
                      </m:rPr>
                      <w:rPr>
                        <w:rFonts w:ascii="Cambria Math" w:hAnsi="Cambria Math"/>
                        <w:color w:val="5B9BD5" w:themeColor="accent1"/>
                        <w:sz w:val="22"/>
                      </w:rPr>
                      <m:t xml:space="preserve">U-238 </m:t>
                    </m:r>
                  </m:e>
                </m:d>
                <m:r>
                  <m:rPr>
                    <m:sty m:val="p"/>
                  </m:rPr>
                  <w:rPr>
                    <w:rFonts w:ascii="Cambria Math" w:hAnsi="Cambria Math"/>
                    <w:color w:val="5B9BD5" w:themeColor="accent1"/>
                    <w:sz w:val="22"/>
                  </w:rPr>
                  <m:t xml:space="preserve">= </m:t>
                </m:r>
                <m:f>
                  <m:fPr>
                    <m:ctrlPr>
                      <w:rPr>
                        <w:rFonts w:ascii="Cambria Math" w:eastAsia="Calibri" w:hAnsi="Cambria Math"/>
                        <w:color w:val="5B9BD5" w:themeColor="accent1"/>
                        <w:sz w:val="22"/>
                      </w:rPr>
                    </m:ctrlPr>
                  </m:fPr>
                  <m:num>
                    <m:r>
                      <m:rPr>
                        <m:sty m:val="p"/>
                      </m:rPr>
                      <w:rPr>
                        <w:rFonts w:ascii="Cambria Math" w:hAnsi="Cambria Math"/>
                        <w:color w:val="5B9BD5" w:themeColor="accent1"/>
                        <w:sz w:val="22"/>
                      </w:rPr>
                      <m:t>1753.88297</m:t>
                    </m:r>
                  </m:num>
                  <m:den>
                    <m:r>
                      <w:rPr>
                        <w:rFonts w:ascii="Cambria Math" w:eastAsia="Calibri" w:hAnsi="Cambria Math"/>
                        <w:color w:val="5B9BD5" w:themeColor="accent1"/>
                        <w:sz w:val="22"/>
                      </w:rPr>
                      <m:t>238</m:t>
                    </m:r>
                  </m:den>
                </m:f>
              </m:oMath>
            </m:oMathPara>
          </w:p>
        </w:tc>
        <w:tc>
          <w:tcPr>
            <w:tcW w:w="1791" w:type="dxa"/>
            <w:vAlign w:val="center"/>
          </w:tcPr>
          <w:p w14:paraId="334057F8" w14:textId="77777777" w:rsidR="00B65BFD" w:rsidRPr="007E3B8D" w:rsidRDefault="00B65BFD" w:rsidP="007A4B64">
            <w:pPr>
              <w:pStyle w:val="ListParagraph"/>
              <w:ind w:left="0"/>
              <w:jc w:val="center"/>
              <w:rPr>
                <w:color w:val="5B9BD5" w:themeColor="accent1"/>
                <w:sz w:val="22"/>
              </w:rPr>
            </w:pPr>
            <w:r w:rsidRPr="007E3B8D">
              <w:rPr>
                <w:color w:val="5B9BD5" w:themeColor="accent1"/>
                <w:sz w:val="22"/>
              </w:rPr>
              <w:t>1 mark</w:t>
            </w:r>
          </w:p>
        </w:tc>
      </w:tr>
      <w:tr w:rsidR="00B65BFD" w:rsidRPr="007E3B8D" w14:paraId="1A58A8F1" w14:textId="77777777" w:rsidTr="007A4B64">
        <w:trPr>
          <w:trHeight w:val="567"/>
        </w:trPr>
        <w:tc>
          <w:tcPr>
            <w:tcW w:w="7230" w:type="dxa"/>
            <w:vAlign w:val="center"/>
          </w:tcPr>
          <w:p w14:paraId="0C990A83" w14:textId="77777777" w:rsidR="00B65BFD" w:rsidRPr="007E3B8D" w:rsidRDefault="00B65BFD" w:rsidP="007A4B64">
            <w:pPr>
              <w:pStyle w:val="ListParagraph"/>
              <w:ind w:left="0"/>
              <w:rPr>
                <w:color w:val="5B9BD5" w:themeColor="accent1"/>
                <w:sz w:val="22"/>
              </w:rPr>
            </w:pPr>
            <m:oMathPara>
              <m:oMathParaPr>
                <m:jc m:val="left"/>
              </m:oMathParaPr>
              <m:oMath>
                <m:r>
                  <m:rPr>
                    <m:sty m:val="p"/>
                  </m:rPr>
                  <w:rPr>
                    <w:rFonts w:ascii="Cambria Math" w:hAnsi="Cambria Math"/>
                    <w:color w:val="5B9BD5" w:themeColor="accent1"/>
                    <w:sz w:val="22"/>
                  </w:rPr>
                  <m:t>= 7.369256176 MeV (or 7.35 MeV)</m:t>
                </m:r>
              </m:oMath>
            </m:oMathPara>
          </w:p>
        </w:tc>
        <w:tc>
          <w:tcPr>
            <w:tcW w:w="1791" w:type="dxa"/>
            <w:vAlign w:val="center"/>
          </w:tcPr>
          <w:p w14:paraId="66350048" w14:textId="77777777" w:rsidR="00B65BFD" w:rsidRPr="007E3B8D" w:rsidRDefault="00B65BFD" w:rsidP="00966C6F">
            <w:pPr>
              <w:pStyle w:val="ListParagraph"/>
              <w:numPr>
                <w:ilvl w:val="0"/>
                <w:numId w:val="39"/>
              </w:numPr>
              <w:jc w:val="center"/>
              <w:rPr>
                <w:color w:val="5B9BD5" w:themeColor="accent1"/>
                <w:sz w:val="22"/>
              </w:rPr>
            </w:pPr>
            <w:r w:rsidRPr="007E3B8D">
              <w:rPr>
                <w:color w:val="5B9BD5" w:themeColor="accent1"/>
                <w:sz w:val="22"/>
              </w:rPr>
              <w:t>mark</w:t>
            </w:r>
          </w:p>
        </w:tc>
      </w:tr>
    </w:tbl>
    <w:p w14:paraId="5655F6C6" w14:textId="77777777" w:rsidR="00B65BFD" w:rsidRPr="00413FB6" w:rsidRDefault="00B65BFD" w:rsidP="00B65BFD">
      <w:pPr>
        <w:rPr>
          <w:rFonts w:cs="Arial"/>
        </w:rPr>
      </w:pPr>
    </w:p>
    <w:p w14:paraId="3AE8DFE0" w14:textId="77777777" w:rsidR="00B65BFD" w:rsidRDefault="00B65BFD">
      <w:pPr>
        <w:spacing w:after="160" w:line="259" w:lineRule="auto"/>
        <w:rPr>
          <w:rFonts w:eastAsia="Times New Roman" w:cs="Arial"/>
          <w:szCs w:val="22"/>
        </w:rPr>
      </w:pPr>
      <w:r>
        <w:br w:type="page"/>
      </w:r>
    </w:p>
    <w:p w14:paraId="12E154F7" w14:textId="77777777" w:rsidR="00966C6F" w:rsidRPr="00AA1445" w:rsidRDefault="00966C6F" w:rsidP="00966C6F">
      <w:pPr>
        <w:pStyle w:val="ListParagraph"/>
        <w:spacing w:after="200" w:line="276" w:lineRule="auto"/>
        <w:ind w:left="709" w:hanging="709"/>
        <w:contextualSpacing/>
      </w:pPr>
      <w:r>
        <w:lastRenderedPageBreak/>
        <w:t xml:space="preserve">d) </w:t>
      </w:r>
      <w:r>
        <w:tab/>
      </w:r>
      <w:r w:rsidRPr="00AA1445">
        <w:t xml:space="preserve">Ni-62 has one of the highest binding energy per nucleon of any known isotope - with a value of 8.7945 MeV. </w:t>
      </w:r>
    </w:p>
    <w:p w14:paraId="6985513C" w14:textId="77777777" w:rsidR="00966C6F" w:rsidRPr="00AA1445" w:rsidRDefault="00966C6F" w:rsidP="00966C6F">
      <w:pPr>
        <w:pStyle w:val="ListParagraph"/>
      </w:pPr>
    </w:p>
    <w:p w14:paraId="3A8A4BE8" w14:textId="77777777" w:rsidR="00966C6F" w:rsidRPr="00AA1445" w:rsidRDefault="00966C6F" w:rsidP="00966C6F">
      <w:pPr>
        <w:pStyle w:val="ListParagraph"/>
        <w:ind w:left="709" w:firstLine="0"/>
      </w:pPr>
      <w:r w:rsidRPr="00AA1445">
        <w:t xml:space="preserve">Compare this value with the corresponding value for </w:t>
      </w:r>
      <w:r>
        <w:t>U-238</w:t>
      </w:r>
      <w:r w:rsidRPr="00AA1445">
        <w:t xml:space="preserve"> c</w:t>
      </w:r>
      <w:r>
        <w:t xml:space="preserve">alculated in part c). Use this </w:t>
      </w:r>
      <w:r w:rsidRPr="00AA1445">
        <w:t xml:space="preserve">comparison to compare the stability of a Ni-62 nucleus versus a </w:t>
      </w:r>
      <w:r>
        <w:t>U-238</w:t>
      </w:r>
      <w:r w:rsidRPr="00AA1445">
        <w:t xml:space="preserve"> nucleus and to explain their contrasting properties in this regard. </w:t>
      </w:r>
      <w:r>
        <w:t xml:space="preserve">As part of your answer, you must discuss the presence of the strong force in each nucleus. </w:t>
      </w:r>
    </w:p>
    <w:p w14:paraId="668EC657" w14:textId="77777777" w:rsidR="00966C6F" w:rsidRDefault="00966C6F" w:rsidP="00966C6F">
      <w:pPr>
        <w:pStyle w:val="ListParagraph"/>
        <w:jc w:val="right"/>
      </w:pPr>
      <w:r>
        <w:t>(3)</w:t>
      </w:r>
    </w:p>
    <w:p w14:paraId="0E5BE741" w14:textId="77777777" w:rsidR="00B65BFD" w:rsidRDefault="00B65BFD" w:rsidP="00B65BFD">
      <w:pPr>
        <w:pStyle w:val="ListParagraph"/>
        <w:jc w:val="right"/>
      </w:pPr>
    </w:p>
    <w:tbl>
      <w:tblPr>
        <w:tblStyle w:val="TableGrid"/>
        <w:tblW w:w="0" w:type="auto"/>
        <w:tblInd w:w="-5" w:type="dxa"/>
        <w:tblLook w:val="04A0" w:firstRow="1" w:lastRow="0" w:firstColumn="1" w:lastColumn="0" w:noHBand="0" w:noVBand="1"/>
      </w:tblPr>
      <w:tblGrid>
        <w:gridCol w:w="7230"/>
        <w:gridCol w:w="1791"/>
      </w:tblGrid>
      <w:tr w:rsidR="00B65BFD" w:rsidRPr="007E3B8D" w14:paraId="124E8DD6" w14:textId="77777777" w:rsidTr="007A4B64">
        <w:trPr>
          <w:trHeight w:val="567"/>
        </w:trPr>
        <w:tc>
          <w:tcPr>
            <w:tcW w:w="7230" w:type="dxa"/>
            <w:vAlign w:val="center"/>
          </w:tcPr>
          <w:p w14:paraId="76C34E73" w14:textId="77777777" w:rsidR="00B65BFD" w:rsidRPr="007E3B8D" w:rsidRDefault="00B65BFD" w:rsidP="00966C6F">
            <w:pPr>
              <w:pStyle w:val="ListParagraph"/>
              <w:ind w:left="0" w:firstLine="0"/>
              <w:rPr>
                <w:color w:val="5B9BD5" w:themeColor="accent1"/>
                <w:sz w:val="22"/>
              </w:rPr>
            </w:pPr>
            <w:r w:rsidRPr="007E3B8D">
              <w:rPr>
                <w:color w:val="5B9BD5" w:themeColor="accent1"/>
                <w:sz w:val="22"/>
              </w:rPr>
              <w:t xml:space="preserve">The binding energy </w:t>
            </w:r>
            <w:r w:rsidR="00966C6F">
              <w:rPr>
                <w:color w:val="5B9BD5" w:themeColor="accent1"/>
                <w:sz w:val="22"/>
              </w:rPr>
              <w:t>is the source of the strong force which</w:t>
            </w:r>
            <w:r w:rsidR="00966C6F" w:rsidRPr="007E3B8D">
              <w:rPr>
                <w:color w:val="5B9BD5" w:themeColor="accent1"/>
                <w:sz w:val="22"/>
              </w:rPr>
              <w:t xml:space="preserve"> bind</w:t>
            </w:r>
            <w:r w:rsidR="00966C6F">
              <w:rPr>
                <w:color w:val="5B9BD5" w:themeColor="accent1"/>
                <w:sz w:val="22"/>
              </w:rPr>
              <w:t>s</w:t>
            </w:r>
            <w:r w:rsidR="00966C6F" w:rsidRPr="007E3B8D">
              <w:rPr>
                <w:color w:val="5B9BD5" w:themeColor="accent1"/>
                <w:sz w:val="22"/>
              </w:rPr>
              <w:t xml:space="preserve"> the nucleons together</w:t>
            </w:r>
            <w:r w:rsidRPr="007E3B8D">
              <w:rPr>
                <w:color w:val="5B9BD5" w:themeColor="accent1"/>
                <w:sz w:val="22"/>
              </w:rPr>
              <w:t xml:space="preserve"> </w:t>
            </w:r>
            <w:r w:rsidR="00966C6F">
              <w:rPr>
                <w:color w:val="5B9BD5" w:themeColor="accent1"/>
                <w:sz w:val="22"/>
              </w:rPr>
              <w:t xml:space="preserve">and </w:t>
            </w:r>
            <w:r w:rsidRPr="007E3B8D">
              <w:rPr>
                <w:color w:val="5B9BD5" w:themeColor="accent1"/>
                <w:sz w:val="22"/>
              </w:rPr>
              <w:t>overcome</w:t>
            </w:r>
            <w:r w:rsidR="00966C6F">
              <w:rPr>
                <w:color w:val="5B9BD5" w:themeColor="accent1"/>
                <w:sz w:val="22"/>
              </w:rPr>
              <w:t>s</w:t>
            </w:r>
            <w:r w:rsidRPr="007E3B8D">
              <w:rPr>
                <w:color w:val="5B9BD5" w:themeColor="accent1"/>
                <w:sz w:val="22"/>
              </w:rPr>
              <w:t xml:space="preserve"> the electrostatic forces of repulsion between the protons. </w:t>
            </w:r>
          </w:p>
        </w:tc>
        <w:tc>
          <w:tcPr>
            <w:tcW w:w="1791" w:type="dxa"/>
            <w:vAlign w:val="center"/>
          </w:tcPr>
          <w:p w14:paraId="3DA58791" w14:textId="77777777" w:rsidR="00B65BFD" w:rsidRPr="007E3B8D" w:rsidRDefault="00B65BFD" w:rsidP="00B65BFD">
            <w:pPr>
              <w:pStyle w:val="ListParagraph"/>
              <w:ind w:left="598"/>
              <w:jc w:val="center"/>
              <w:rPr>
                <w:color w:val="5B9BD5" w:themeColor="accent1"/>
                <w:sz w:val="22"/>
              </w:rPr>
            </w:pPr>
            <w:r w:rsidRPr="007E3B8D">
              <w:rPr>
                <w:color w:val="5B9BD5" w:themeColor="accent1"/>
                <w:sz w:val="22"/>
              </w:rPr>
              <w:t>1 mark</w:t>
            </w:r>
          </w:p>
        </w:tc>
      </w:tr>
      <w:tr w:rsidR="00B65BFD" w:rsidRPr="007E3B8D" w14:paraId="3DC78953" w14:textId="77777777" w:rsidTr="007A4B64">
        <w:trPr>
          <w:trHeight w:val="567"/>
        </w:trPr>
        <w:tc>
          <w:tcPr>
            <w:tcW w:w="7230" w:type="dxa"/>
            <w:vAlign w:val="center"/>
          </w:tcPr>
          <w:p w14:paraId="6AA3FB25" w14:textId="77777777" w:rsidR="00B65BFD" w:rsidRPr="007E3B8D" w:rsidRDefault="00B65BFD" w:rsidP="00966C6F">
            <w:pPr>
              <w:pStyle w:val="ListParagraph"/>
              <w:ind w:left="32" w:firstLine="0"/>
              <w:rPr>
                <w:color w:val="5B9BD5" w:themeColor="accent1"/>
                <w:sz w:val="22"/>
              </w:rPr>
            </w:pPr>
            <w:r w:rsidRPr="007E3B8D">
              <w:rPr>
                <w:color w:val="5B9BD5" w:themeColor="accent1"/>
                <w:sz w:val="22"/>
              </w:rPr>
              <w:t xml:space="preserve">Given that the binding energy per nucleon value for U-238 is much lower than that for Ni-62, U-238 has unstable nuclei while N-62 nuclei are stable. </w:t>
            </w:r>
          </w:p>
        </w:tc>
        <w:tc>
          <w:tcPr>
            <w:tcW w:w="1791" w:type="dxa"/>
            <w:vAlign w:val="center"/>
          </w:tcPr>
          <w:p w14:paraId="2FE6A152" w14:textId="77777777" w:rsidR="00B65BFD" w:rsidRPr="007E3B8D" w:rsidRDefault="00B65BFD" w:rsidP="00B65BFD">
            <w:pPr>
              <w:pStyle w:val="ListParagraph"/>
              <w:ind w:left="598"/>
              <w:jc w:val="center"/>
              <w:rPr>
                <w:color w:val="5B9BD5" w:themeColor="accent1"/>
                <w:sz w:val="22"/>
              </w:rPr>
            </w:pPr>
            <w:r w:rsidRPr="007E3B8D">
              <w:rPr>
                <w:color w:val="5B9BD5" w:themeColor="accent1"/>
                <w:sz w:val="22"/>
              </w:rPr>
              <w:t>1 mark</w:t>
            </w:r>
          </w:p>
        </w:tc>
      </w:tr>
      <w:tr w:rsidR="00966C6F" w:rsidRPr="007E3B8D" w14:paraId="6F8EB7AF" w14:textId="77777777" w:rsidTr="007A4B64">
        <w:trPr>
          <w:trHeight w:val="567"/>
        </w:trPr>
        <w:tc>
          <w:tcPr>
            <w:tcW w:w="7230" w:type="dxa"/>
            <w:vAlign w:val="center"/>
          </w:tcPr>
          <w:p w14:paraId="2AEC1A62" w14:textId="77777777" w:rsidR="00966C6F" w:rsidRPr="007E3B8D" w:rsidRDefault="00966C6F" w:rsidP="00966C6F">
            <w:pPr>
              <w:pStyle w:val="ListParagraph"/>
              <w:ind w:left="32" w:firstLine="0"/>
              <w:rPr>
                <w:color w:val="5B9BD5" w:themeColor="accent1"/>
              </w:rPr>
            </w:pPr>
            <w:r>
              <w:rPr>
                <w:color w:val="5B9BD5" w:themeColor="accent1"/>
              </w:rPr>
              <w:t xml:space="preserve">Hence, U-238 is a radioisotope while Ni-62 is not. </w:t>
            </w:r>
          </w:p>
        </w:tc>
        <w:tc>
          <w:tcPr>
            <w:tcW w:w="1791" w:type="dxa"/>
            <w:vAlign w:val="center"/>
          </w:tcPr>
          <w:p w14:paraId="3EBCE44A" w14:textId="77777777" w:rsidR="00966C6F" w:rsidRPr="007E3B8D" w:rsidRDefault="00966C6F" w:rsidP="00966C6F">
            <w:pPr>
              <w:pStyle w:val="ListParagraph"/>
              <w:ind w:left="598"/>
              <w:jc w:val="center"/>
              <w:rPr>
                <w:color w:val="5B9BD5" w:themeColor="accent1"/>
                <w:sz w:val="22"/>
              </w:rPr>
            </w:pPr>
            <w:r w:rsidRPr="007E3B8D">
              <w:rPr>
                <w:color w:val="5B9BD5" w:themeColor="accent1"/>
                <w:sz w:val="22"/>
              </w:rPr>
              <w:t>1 mark</w:t>
            </w:r>
          </w:p>
        </w:tc>
      </w:tr>
    </w:tbl>
    <w:p w14:paraId="51299561" w14:textId="77777777" w:rsidR="00B65BFD" w:rsidRDefault="00B65BFD" w:rsidP="00B65BFD">
      <w:pPr>
        <w:rPr>
          <w:rFonts w:cs="Arial"/>
        </w:rPr>
      </w:pPr>
      <w:r>
        <w:rPr>
          <w:rFonts w:cs="Arial"/>
        </w:rPr>
        <w:t xml:space="preserve"> </w:t>
      </w:r>
    </w:p>
    <w:p w14:paraId="43549E27" w14:textId="77777777" w:rsidR="00966C6F" w:rsidRDefault="00B65BFD" w:rsidP="005B1D3D">
      <w:pPr>
        <w:ind w:firstLine="720"/>
        <w:rPr>
          <w:rFonts w:cs="Arial"/>
        </w:rPr>
      </w:pPr>
      <w:r>
        <w:rPr>
          <w:rFonts w:cs="Arial"/>
        </w:rPr>
        <w:t xml:space="preserve">As stated earlier, U-238 is an alpha emitter. </w:t>
      </w:r>
    </w:p>
    <w:p w14:paraId="204417EF" w14:textId="77777777" w:rsidR="00966C6F" w:rsidRDefault="00966C6F" w:rsidP="00966C6F">
      <w:pPr>
        <w:rPr>
          <w:rFonts w:cs="Arial"/>
        </w:rPr>
      </w:pPr>
    </w:p>
    <w:p w14:paraId="6F56F686" w14:textId="77777777" w:rsidR="00966C6F" w:rsidRDefault="00966C6F" w:rsidP="00966C6F">
      <w:pPr>
        <w:ind w:left="720" w:hanging="720"/>
        <w:rPr>
          <w:rFonts w:cs="Arial"/>
        </w:rPr>
      </w:pPr>
      <w:r>
        <w:rPr>
          <w:rFonts w:cs="Arial"/>
        </w:rPr>
        <w:t xml:space="preserve">e) </w:t>
      </w:r>
      <w:r>
        <w:rPr>
          <w:rFonts w:cs="Arial"/>
        </w:rPr>
        <w:tab/>
        <w:t>(</w:t>
      </w:r>
      <w:proofErr w:type="spellStart"/>
      <w:r>
        <w:rPr>
          <w:rFonts w:cs="Arial"/>
        </w:rPr>
        <w:t>i</w:t>
      </w:r>
      <w:proofErr w:type="spellEnd"/>
      <w:r>
        <w:rPr>
          <w:rFonts w:cs="Arial"/>
        </w:rPr>
        <w:t xml:space="preserve">) Complete the nuclear equation below for this transmutation. Show the chemical symbol, atomic number and mass number for the missing product. </w:t>
      </w:r>
    </w:p>
    <w:p w14:paraId="763C768D" w14:textId="77777777" w:rsidR="00966C6F" w:rsidRDefault="003B0B74" w:rsidP="00966C6F">
      <w:pPr>
        <w:jc w:val="right"/>
        <w:rPr>
          <w:rFonts w:cs="Arial"/>
        </w:rPr>
      </w:pPr>
      <w:r>
        <w:rPr>
          <w:rFonts w:cs="Arial"/>
        </w:rPr>
        <w:t>(1)</w:t>
      </w:r>
    </w:p>
    <w:p w14:paraId="089CF371" w14:textId="77777777" w:rsidR="00966C6F" w:rsidRDefault="00966C6F" w:rsidP="00966C6F">
      <w:pPr>
        <w:jc w:val="right"/>
        <w:rPr>
          <w:rFonts w:cs="Arial"/>
        </w:rPr>
      </w:pPr>
    </w:p>
    <w:p w14:paraId="0833DF0A" w14:textId="77777777" w:rsidR="00966C6F" w:rsidRPr="00413FB6" w:rsidRDefault="00D36975" w:rsidP="00966C6F">
      <w:pPr>
        <w:pStyle w:val="ListParagraph"/>
        <w:rPr>
          <w:sz w:val="36"/>
          <w:szCs w:val="36"/>
        </w:rPr>
      </w:pPr>
      <m:oMathPara>
        <m:oMath>
          <m:sSubSup>
            <m:sSubSupPr>
              <m:ctrlPr>
                <w:rPr>
                  <w:rFonts w:ascii="Cambria Math" w:hAnsi="Cambria Math"/>
                  <w:sz w:val="36"/>
                  <w:szCs w:val="36"/>
                </w:rPr>
              </m:ctrlPr>
            </m:sSubSupPr>
            <m:e>
              <m:r>
                <m:rPr>
                  <m:sty m:val="p"/>
                </m:rPr>
                <w:rPr>
                  <w:rFonts w:ascii="Cambria Math" w:hAnsi="Cambria Math"/>
                  <w:sz w:val="36"/>
                  <w:szCs w:val="36"/>
                </w:rPr>
                <m:t>U</m:t>
              </m:r>
            </m:e>
            <m:sub>
              <m:r>
                <m:rPr>
                  <m:sty m:val="p"/>
                </m:rPr>
                <w:rPr>
                  <w:rFonts w:ascii="Cambria Math" w:hAnsi="Cambria Math"/>
                  <w:sz w:val="36"/>
                  <w:szCs w:val="36"/>
                </w:rPr>
                <m:t>92</m:t>
              </m:r>
            </m:sub>
            <m:sup>
              <m:r>
                <m:rPr>
                  <m:sty m:val="p"/>
                </m:rPr>
                <w:rPr>
                  <w:rFonts w:ascii="Cambria Math" w:hAnsi="Cambria Math"/>
                  <w:sz w:val="36"/>
                  <w:szCs w:val="36"/>
                </w:rPr>
                <m:t>238</m:t>
              </m:r>
            </m:sup>
          </m:sSubSup>
          <m:r>
            <m:rPr>
              <m:sty m:val="p"/>
            </m:rPr>
            <w:rPr>
              <w:rFonts w:ascii="Cambria Math" w:hAnsi="Cambria Math"/>
              <w:sz w:val="36"/>
              <w:szCs w:val="36"/>
            </w:rPr>
            <m:t xml:space="preserve"> → ________+  </m:t>
          </m:r>
          <m:sSubSup>
            <m:sSubSupPr>
              <m:ctrlPr>
                <w:rPr>
                  <w:rFonts w:ascii="Cambria Math" w:hAnsi="Cambria Math"/>
                  <w:sz w:val="36"/>
                  <w:szCs w:val="36"/>
                </w:rPr>
              </m:ctrlPr>
            </m:sSubSupPr>
            <m:e>
              <m:r>
                <m:rPr>
                  <m:sty m:val="p"/>
                </m:rPr>
                <w:rPr>
                  <w:rFonts w:ascii="Cambria Math" w:hAnsi="Cambria Math"/>
                  <w:sz w:val="36"/>
                  <w:szCs w:val="36"/>
                </w:rPr>
                <m:t>He</m:t>
              </m:r>
            </m:e>
            <m:sub>
              <m:r>
                <m:rPr>
                  <m:sty m:val="p"/>
                </m:rPr>
                <w:rPr>
                  <w:rFonts w:ascii="Cambria Math" w:hAnsi="Cambria Math"/>
                  <w:sz w:val="36"/>
                  <w:szCs w:val="36"/>
                </w:rPr>
                <m:t>2</m:t>
              </m:r>
            </m:sub>
            <m:sup>
              <m:r>
                <m:rPr>
                  <m:sty m:val="p"/>
                </m:rPr>
                <w:rPr>
                  <w:rFonts w:ascii="Cambria Math" w:hAnsi="Cambria Math"/>
                  <w:sz w:val="36"/>
                  <w:szCs w:val="36"/>
                </w:rPr>
                <m:t>4</m:t>
              </m:r>
            </m:sup>
          </m:sSubSup>
        </m:oMath>
      </m:oMathPara>
    </w:p>
    <w:p w14:paraId="320B87D1" w14:textId="77777777" w:rsidR="00966C6F" w:rsidRPr="00966C6F" w:rsidRDefault="00966C6F" w:rsidP="00966C6F">
      <w:pPr>
        <w:jc w:val="center"/>
        <w:rPr>
          <w:rFonts w:cs="Arial"/>
        </w:rPr>
      </w:pPr>
    </w:p>
    <w:p w14:paraId="7F661D5C" w14:textId="77777777" w:rsidR="00B65BFD" w:rsidRDefault="00B65BFD" w:rsidP="00B65BFD">
      <w:pPr>
        <w:rPr>
          <w:rFonts w:cs="Arial"/>
        </w:rPr>
      </w:pPr>
    </w:p>
    <w:p w14:paraId="0B815AB8" w14:textId="77777777" w:rsidR="00B65BFD" w:rsidRPr="00F135C3" w:rsidRDefault="00966C6F" w:rsidP="00966C6F">
      <w:pPr>
        <w:pStyle w:val="ListParagraph"/>
        <w:spacing w:after="160" w:line="259" w:lineRule="auto"/>
        <w:ind w:firstLine="0"/>
        <w:contextualSpacing/>
      </w:pPr>
      <w:r>
        <w:t xml:space="preserve">(ii) </w:t>
      </w:r>
      <w:r w:rsidR="00B65BFD" w:rsidRPr="00F135C3">
        <w:t xml:space="preserve">Use the data in the table provided earlier to calculate the energy released </w:t>
      </w:r>
      <w:r w:rsidR="00B65BFD">
        <w:t xml:space="preserve">(in </w:t>
      </w:r>
      <w:r w:rsidR="007B1E8E">
        <w:t>Joules</w:t>
      </w:r>
      <w:r w:rsidR="00B65BFD">
        <w:t xml:space="preserve">) </w:t>
      </w:r>
      <w:r w:rsidR="00B65BFD" w:rsidRPr="00F135C3">
        <w:t>during the alpha decay in part e)</w:t>
      </w:r>
      <w:r w:rsidR="007B1E8E">
        <w:t xml:space="preserve"> (</w:t>
      </w:r>
      <w:proofErr w:type="spellStart"/>
      <w:r w:rsidR="007B1E8E">
        <w:t>i</w:t>
      </w:r>
      <w:proofErr w:type="spellEnd"/>
      <w:r w:rsidR="007B1E8E">
        <w:t>)</w:t>
      </w:r>
      <w:r w:rsidR="00B65BFD" w:rsidRPr="00F135C3">
        <w:t>.</w:t>
      </w:r>
    </w:p>
    <w:p w14:paraId="7C8207E7" w14:textId="77777777" w:rsidR="00B65BFD" w:rsidRPr="00F135C3" w:rsidRDefault="00B65BFD" w:rsidP="00B65BFD">
      <w:pPr>
        <w:pStyle w:val="ListParagraph"/>
        <w:spacing w:after="160" w:line="259" w:lineRule="auto"/>
        <w:jc w:val="right"/>
      </w:pPr>
      <w:r>
        <w:t>(4)</w:t>
      </w:r>
    </w:p>
    <w:p w14:paraId="23761890" w14:textId="77777777" w:rsidR="00B65BFD" w:rsidRDefault="00B65BFD" w:rsidP="00B65BFD">
      <w:pPr>
        <w:pStyle w:val="ListParagraph"/>
      </w:pPr>
    </w:p>
    <w:tbl>
      <w:tblPr>
        <w:tblStyle w:val="TableGrid"/>
        <w:tblW w:w="0" w:type="auto"/>
        <w:tblInd w:w="-5" w:type="dxa"/>
        <w:tblLook w:val="04A0" w:firstRow="1" w:lastRow="0" w:firstColumn="1" w:lastColumn="0" w:noHBand="0" w:noVBand="1"/>
      </w:tblPr>
      <w:tblGrid>
        <w:gridCol w:w="7230"/>
        <w:gridCol w:w="1791"/>
      </w:tblGrid>
      <w:tr w:rsidR="00B65BFD" w:rsidRPr="007E3B8D" w14:paraId="33D4D82D" w14:textId="77777777" w:rsidTr="007A4B64">
        <w:trPr>
          <w:trHeight w:val="567"/>
        </w:trPr>
        <w:tc>
          <w:tcPr>
            <w:tcW w:w="7230" w:type="dxa"/>
            <w:vAlign w:val="center"/>
          </w:tcPr>
          <w:p w14:paraId="049918AB" w14:textId="77777777" w:rsidR="00B65BFD" w:rsidRPr="007E3B8D" w:rsidRDefault="00B65BFD" w:rsidP="007A4B64">
            <w:pPr>
              <w:pStyle w:val="ListParagraph"/>
              <w:ind w:left="0"/>
              <w:rPr>
                <w:color w:val="5B9BD5" w:themeColor="accent1"/>
                <w:sz w:val="22"/>
              </w:rPr>
            </w:pPr>
            <m:oMathPara>
              <m:oMathParaPr>
                <m:jc m:val="left"/>
              </m:oMathParaPr>
              <m:oMath>
                <m:r>
                  <m:rPr>
                    <m:sty m:val="p"/>
                  </m:rPr>
                  <w:rPr>
                    <w:rFonts w:ascii="Cambria Math" w:hAnsi="Cambria Math"/>
                    <w:color w:val="5B9BD5" w:themeColor="accent1"/>
                    <w:sz w:val="22"/>
                  </w:rPr>
                  <m:t>Mass of products= 234.04360+ 4.00260=238.0462 u</m:t>
                </m:r>
              </m:oMath>
            </m:oMathPara>
          </w:p>
        </w:tc>
        <w:tc>
          <w:tcPr>
            <w:tcW w:w="1791" w:type="dxa"/>
            <w:vAlign w:val="center"/>
          </w:tcPr>
          <w:p w14:paraId="00540F1F" w14:textId="77777777" w:rsidR="00B65BFD" w:rsidRPr="007E3B8D" w:rsidRDefault="00B65BFD" w:rsidP="007A4B64">
            <w:pPr>
              <w:pStyle w:val="ListParagraph"/>
              <w:ind w:left="0"/>
              <w:jc w:val="center"/>
              <w:rPr>
                <w:color w:val="5B9BD5" w:themeColor="accent1"/>
                <w:sz w:val="22"/>
              </w:rPr>
            </w:pPr>
            <w:r w:rsidRPr="007E3B8D">
              <w:rPr>
                <w:color w:val="5B9BD5" w:themeColor="accent1"/>
                <w:sz w:val="22"/>
              </w:rPr>
              <w:t>1 mark</w:t>
            </w:r>
          </w:p>
        </w:tc>
      </w:tr>
      <w:tr w:rsidR="00B65BFD" w:rsidRPr="007E3B8D" w14:paraId="61A0862F" w14:textId="77777777" w:rsidTr="007A4B64">
        <w:trPr>
          <w:trHeight w:val="567"/>
        </w:trPr>
        <w:tc>
          <w:tcPr>
            <w:tcW w:w="7230" w:type="dxa"/>
            <w:vAlign w:val="center"/>
          </w:tcPr>
          <w:p w14:paraId="07760DDF" w14:textId="77777777" w:rsidR="00B65BFD" w:rsidRPr="007E3B8D" w:rsidRDefault="00B65BFD" w:rsidP="007A4B64">
            <w:pPr>
              <w:pStyle w:val="ListParagraph"/>
              <w:ind w:left="0"/>
              <w:rPr>
                <w:rFonts w:eastAsia="Calibri"/>
                <w:color w:val="5B9BD5" w:themeColor="accent1"/>
                <w:sz w:val="22"/>
              </w:rPr>
            </w:pPr>
            <m:oMathPara>
              <m:oMathParaPr>
                <m:jc m:val="left"/>
              </m:oMathParaPr>
              <m:oMath>
                <m:r>
                  <m:rPr>
                    <m:sty m:val="p"/>
                  </m:rPr>
                  <w:rPr>
                    <w:rFonts w:ascii="Cambria Math" w:eastAsia="Calibri" w:hAnsi="Cambria Math"/>
                    <w:color w:val="5B9BD5" w:themeColor="accent1"/>
                    <w:sz w:val="22"/>
                  </w:rPr>
                  <m:t xml:space="preserve">Mass defect= </m:t>
                </m:r>
                <m:r>
                  <m:rPr>
                    <m:sty m:val="p"/>
                  </m:rPr>
                  <w:rPr>
                    <w:rFonts w:ascii="Cambria Math" w:hAnsi="Cambria Math"/>
                    <w:color w:val="5B9BD5" w:themeColor="accent1"/>
                    <w:sz w:val="22"/>
                  </w:rPr>
                  <m:t xml:space="preserve">238.05079- 238.0462=4.59 × </m:t>
                </m:r>
                <m:sSup>
                  <m:sSupPr>
                    <m:ctrlPr>
                      <w:rPr>
                        <w:rFonts w:ascii="Cambria Math" w:hAnsi="Cambria Math"/>
                        <w:color w:val="5B9BD5" w:themeColor="accent1"/>
                        <w:sz w:val="22"/>
                      </w:rPr>
                    </m:ctrlPr>
                  </m:sSupPr>
                  <m:e>
                    <m:r>
                      <m:rPr>
                        <m:sty m:val="p"/>
                      </m:rPr>
                      <w:rPr>
                        <w:rFonts w:ascii="Cambria Math" w:hAnsi="Cambria Math"/>
                        <w:color w:val="5B9BD5" w:themeColor="accent1"/>
                        <w:sz w:val="22"/>
                      </w:rPr>
                      <m:t>10</m:t>
                    </m:r>
                  </m:e>
                  <m:sup>
                    <m:r>
                      <m:rPr>
                        <m:sty m:val="p"/>
                      </m:rPr>
                      <w:rPr>
                        <w:rFonts w:ascii="Cambria Math" w:hAnsi="Cambria Math"/>
                        <w:color w:val="5B9BD5" w:themeColor="accent1"/>
                        <w:sz w:val="22"/>
                      </w:rPr>
                      <m:t>-3</m:t>
                    </m:r>
                  </m:sup>
                </m:sSup>
                <m:r>
                  <m:rPr>
                    <m:sty m:val="p"/>
                  </m:rPr>
                  <w:rPr>
                    <w:rFonts w:ascii="Cambria Math" w:hAnsi="Cambria Math"/>
                    <w:color w:val="5B9BD5" w:themeColor="accent1"/>
                    <w:sz w:val="22"/>
                  </w:rPr>
                  <m:t xml:space="preserve"> u </m:t>
                </m:r>
              </m:oMath>
            </m:oMathPara>
          </w:p>
        </w:tc>
        <w:tc>
          <w:tcPr>
            <w:tcW w:w="1791" w:type="dxa"/>
            <w:vAlign w:val="center"/>
          </w:tcPr>
          <w:p w14:paraId="5E6B9E30" w14:textId="77777777" w:rsidR="00B65BFD" w:rsidRPr="007E3B8D" w:rsidRDefault="00B65BFD" w:rsidP="007A4B64">
            <w:pPr>
              <w:pStyle w:val="ListParagraph"/>
              <w:ind w:left="0"/>
              <w:jc w:val="center"/>
              <w:rPr>
                <w:color w:val="5B9BD5" w:themeColor="accent1"/>
                <w:sz w:val="22"/>
              </w:rPr>
            </w:pPr>
            <w:r w:rsidRPr="007E3B8D">
              <w:rPr>
                <w:color w:val="5B9BD5" w:themeColor="accent1"/>
                <w:sz w:val="22"/>
              </w:rPr>
              <w:t>1 mark</w:t>
            </w:r>
          </w:p>
        </w:tc>
      </w:tr>
      <w:tr w:rsidR="00B65BFD" w:rsidRPr="007E3B8D" w14:paraId="49864645" w14:textId="77777777" w:rsidTr="007A4B64">
        <w:trPr>
          <w:trHeight w:val="567"/>
        </w:trPr>
        <w:tc>
          <w:tcPr>
            <w:tcW w:w="7230" w:type="dxa"/>
            <w:vAlign w:val="center"/>
          </w:tcPr>
          <w:p w14:paraId="66489562" w14:textId="77777777" w:rsidR="00B65BFD" w:rsidRPr="007E3B8D" w:rsidRDefault="00B65BFD" w:rsidP="007A4B64">
            <w:pPr>
              <w:pStyle w:val="ListParagraph"/>
              <w:ind w:left="0"/>
              <w:rPr>
                <w:rFonts w:eastAsia="Calibri"/>
                <w:color w:val="5B9BD5" w:themeColor="accent1"/>
                <w:sz w:val="22"/>
              </w:rPr>
            </w:pPr>
            <m:oMathPara>
              <m:oMathParaPr>
                <m:jc m:val="left"/>
              </m:oMathParaPr>
              <m:oMath>
                <m:r>
                  <m:rPr>
                    <m:sty m:val="p"/>
                  </m:rPr>
                  <w:rPr>
                    <w:rFonts w:ascii="Cambria Math" w:eastAsia="Calibri" w:hAnsi="Cambria Math"/>
                    <w:color w:val="5B9BD5" w:themeColor="accent1"/>
                    <w:sz w:val="22"/>
                  </w:rPr>
                  <m:t xml:space="preserve">Energy released= </m:t>
                </m:r>
                <m:r>
                  <m:rPr>
                    <m:sty m:val="p"/>
                  </m:rPr>
                  <w:rPr>
                    <w:rFonts w:ascii="Cambria Math" w:hAnsi="Cambria Math"/>
                    <w:color w:val="5B9BD5" w:themeColor="accent1"/>
                    <w:sz w:val="22"/>
                  </w:rPr>
                  <m:t xml:space="preserve">4.59 × </m:t>
                </m:r>
                <m:sSup>
                  <m:sSupPr>
                    <m:ctrlPr>
                      <w:rPr>
                        <w:rFonts w:ascii="Cambria Math" w:hAnsi="Cambria Math"/>
                        <w:color w:val="5B9BD5" w:themeColor="accent1"/>
                        <w:sz w:val="22"/>
                      </w:rPr>
                    </m:ctrlPr>
                  </m:sSupPr>
                  <m:e>
                    <m:r>
                      <m:rPr>
                        <m:sty m:val="p"/>
                      </m:rPr>
                      <w:rPr>
                        <w:rFonts w:ascii="Cambria Math" w:hAnsi="Cambria Math"/>
                        <w:color w:val="5B9BD5" w:themeColor="accent1"/>
                        <w:sz w:val="22"/>
                      </w:rPr>
                      <m:t>10</m:t>
                    </m:r>
                  </m:e>
                  <m:sup>
                    <m:r>
                      <m:rPr>
                        <m:sty m:val="p"/>
                      </m:rPr>
                      <w:rPr>
                        <w:rFonts w:ascii="Cambria Math" w:hAnsi="Cambria Math"/>
                        <w:color w:val="5B9BD5" w:themeColor="accent1"/>
                        <w:sz w:val="22"/>
                      </w:rPr>
                      <m:t>-3</m:t>
                    </m:r>
                  </m:sup>
                </m:sSup>
                <m:r>
                  <m:rPr>
                    <m:sty m:val="p"/>
                  </m:rPr>
                  <w:rPr>
                    <w:rFonts w:ascii="Cambria Math" w:hAnsi="Cambria Math"/>
                    <w:color w:val="5B9BD5" w:themeColor="accent1"/>
                    <w:sz w:val="22"/>
                  </w:rPr>
                  <m:t xml:space="preserve"> ×931=4.27329 MeV</m:t>
                </m:r>
              </m:oMath>
            </m:oMathPara>
          </w:p>
        </w:tc>
        <w:tc>
          <w:tcPr>
            <w:tcW w:w="1791" w:type="dxa"/>
            <w:vAlign w:val="center"/>
          </w:tcPr>
          <w:p w14:paraId="74AA6F8C" w14:textId="77777777" w:rsidR="00B65BFD" w:rsidRPr="007E3B8D" w:rsidRDefault="00B65BFD" w:rsidP="007A4B64">
            <w:pPr>
              <w:pStyle w:val="ListParagraph"/>
              <w:ind w:left="0"/>
              <w:jc w:val="center"/>
              <w:rPr>
                <w:color w:val="5B9BD5" w:themeColor="accent1"/>
                <w:sz w:val="22"/>
              </w:rPr>
            </w:pPr>
            <w:r w:rsidRPr="007E3B8D">
              <w:rPr>
                <w:color w:val="5B9BD5" w:themeColor="accent1"/>
                <w:sz w:val="22"/>
              </w:rPr>
              <w:t>1 mark</w:t>
            </w:r>
          </w:p>
        </w:tc>
      </w:tr>
      <w:tr w:rsidR="007B1E8E" w:rsidRPr="007E3B8D" w14:paraId="6C0E5512" w14:textId="77777777" w:rsidTr="007A4B64">
        <w:trPr>
          <w:trHeight w:val="567"/>
        </w:trPr>
        <w:tc>
          <w:tcPr>
            <w:tcW w:w="7230" w:type="dxa"/>
            <w:vAlign w:val="center"/>
          </w:tcPr>
          <w:p w14:paraId="3F429B02" w14:textId="77777777" w:rsidR="007B1E8E" w:rsidRPr="007B1E8E" w:rsidRDefault="007B1E8E" w:rsidP="007B1E8E">
            <w:pPr>
              <w:pStyle w:val="ListParagraph"/>
              <w:ind w:left="0"/>
              <w:rPr>
                <w:rFonts w:eastAsia="MS Mincho" w:cs="Goudy Old Style"/>
                <w:color w:val="5B9BD5" w:themeColor="accent1"/>
              </w:rPr>
            </w:pPr>
            <m:oMathPara>
              <m:oMathParaPr>
                <m:jc m:val="left"/>
              </m:oMathParaPr>
              <m:oMath>
                <m:r>
                  <m:rPr>
                    <m:sty m:val="p"/>
                  </m:rPr>
                  <w:rPr>
                    <w:rFonts w:ascii="Cambria Math" w:eastAsia="MS Mincho" w:hAnsi="Cambria Math" w:cs="Goudy Old Style"/>
                    <w:color w:val="5B9BD5" w:themeColor="accent1"/>
                    <w:sz w:val="22"/>
                  </w:rPr>
                  <m:t xml:space="preserve">=6.84 × </m:t>
                </m:r>
                <m:sSup>
                  <m:sSupPr>
                    <m:ctrlPr>
                      <w:rPr>
                        <w:rFonts w:ascii="Cambria Math" w:eastAsia="MS Mincho" w:hAnsi="Cambria Math" w:cs="Goudy Old Style"/>
                        <w:color w:val="5B9BD5" w:themeColor="accent1"/>
                        <w:sz w:val="22"/>
                      </w:rPr>
                    </m:ctrlPr>
                  </m:sSupPr>
                  <m:e>
                    <m:r>
                      <m:rPr>
                        <m:sty m:val="p"/>
                      </m:rPr>
                      <w:rPr>
                        <w:rFonts w:ascii="Cambria Math" w:eastAsia="MS Mincho" w:hAnsi="Cambria Math" w:cs="Goudy Old Style"/>
                        <w:color w:val="5B9BD5" w:themeColor="accent1"/>
                        <w:sz w:val="22"/>
                      </w:rPr>
                      <m:t>10</m:t>
                    </m:r>
                  </m:e>
                  <m:sup>
                    <m:r>
                      <m:rPr>
                        <m:sty m:val="p"/>
                      </m:rPr>
                      <w:rPr>
                        <w:rFonts w:ascii="Cambria Math" w:eastAsia="MS Mincho" w:hAnsi="Cambria Math" w:cs="Goudy Old Style"/>
                        <w:color w:val="5B9BD5" w:themeColor="accent1"/>
                        <w:sz w:val="22"/>
                      </w:rPr>
                      <m:t>-13</m:t>
                    </m:r>
                  </m:sup>
                </m:sSup>
                <m:r>
                  <m:rPr>
                    <m:sty m:val="p"/>
                  </m:rPr>
                  <w:rPr>
                    <w:rFonts w:ascii="Cambria Math" w:eastAsia="MS Mincho" w:hAnsi="Cambria Math" w:cs="Goudy Old Style"/>
                    <w:color w:val="5B9BD5" w:themeColor="accent1"/>
                    <w:sz w:val="22"/>
                  </w:rPr>
                  <m:t xml:space="preserve"> J</m:t>
                </m:r>
              </m:oMath>
            </m:oMathPara>
          </w:p>
        </w:tc>
        <w:tc>
          <w:tcPr>
            <w:tcW w:w="1791" w:type="dxa"/>
            <w:vAlign w:val="center"/>
          </w:tcPr>
          <w:p w14:paraId="7DEC448A" w14:textId="77777777" w:rsidR="007B1E8E" w:rsidRPr="007E3B8D" w:rsidRDefault="007B1E8E" w:rsidP="007B1E8E">
            <w:pPr>
              <w:pStyle w:val="ListParagraph"/>
              <w:ind w:left="0"/>
              <w:jc w:val="center"/>
              <w:rPr>
                <w:color w:val="5B9BD5" w:themeColor="accent1"/>
                <w:sz w:val="22"/>
              </w:rPr>
            </w:pPr>
            <w:r w:rsidRPr="007E3B8D">
              <w:rPr>
                <w:color w:val="5B9BD5" w:themeColor="accent1"/>
                <w:sz w:val="22"/>
              </w:rPr>
              <w:t>1 mark</w:t>
            </w:r>
          </w:p>
        </w:tc>
      </w:tr>
    </w:tbl>
    <w:p w14:paraId="7CE285F4" w14:textId="77777777" w:rsidR="00B65BFD" w:rsidRPr="00F135C3" w:rsidRDefault="00B65BFD" w:rsidP="00B65BFD">
      <w:pPr>
        <w:pStyle w:val="ListParagraph"/>
      </w:pPr>
    </w:p>
    <w:p w14:paraId="1939C992" w14:textId="77777777" w:rsidR="00B65BFD" w:rsidRPr="00FB2CCE" w:rsidRDefault="00B65BFD" w:rsidP="00B65BFD">
      <w:pPr>
        <w:tabs>
          <w:tab w:val="left" w:pos="8505"/>
          <w:tab w:val="right" w:pos="9356"/>
        </w:tabs>
        <w:ind w:left="567" w:hanging="567"/>
        <w:rPr>
          <w:rFonts w:eastAsia="Times New Roman" w:cs="Arial"/>
          <w:b/>
          <w:szCs w:val="22"/>
          <w:lang w:val="en-GB" w:eastAsia="en-US"/>
        </w:rPr>
      </w:pPr>
    </w:p>
    <w:p w14:paraId="58F6971E" w14:textId="77777777" w:rsidR="00552FD0" w:rsidRDefault="00552FD0">
      <w:pPr>
        <w:spacing w:after="160" w:line="259" w:lineRule="auto"/>
        <w:rPr>
          <w:color w:val="252525"/>
          <w:szCs w:val="21"/>
          <w:shd w:val="clear" w:color="auto" w:fill="FFFFFF"/>
        </w:rPr>
      </w:pPr>
      <w:r>
        <w:rPr>
          <w:color w:val="252525"/>
          <w:szCs w:val="21"/>
          <w:shd w:val="clear" w:color="auto" w:fill="FFFFFF"/>
        </w:rPr>
        <w:br w:type="page"/>
      </w:r>
    </w:p>
    <w:p w14:paraId="071032C4" w14:textId="77777777" w:rsidR="00552FD0" w:rsidRDefault="00552FD0" w:rsidP="00552FD0">
      <w:pPr>
        <w:tabs>
          <w:tab w:val="left" w:pos="8505"/>
          <w:tab w:val="right" w:pos="9356"/>
        </w:tabs>
        <w:ind w:left="567" w:hanging="567"/>
        <w:rPr>
          <w:rFonts w:eastAsia="Times New Roman" w:cs="Arial"/>
          <w:b/>
          <w:szCs w:val="22"/>
          <w:lang w:val="en-GB" w:eastAsia="en-US"/>
        </w:rPr>
      </w:pPr>
      <w:r w:rsidRPr="00FB2CCE">
        <w:rPr>
          <w:rFonts w:cs="Arial"/>
          <w:b/>
          <w:bCs/>
          <w:szCs w:val="22"/>
        </w:rPr>
        <w:lastRenderedPageBreak/>
        <w:t xml:space="preserve">Question </w:t>
      </w:r>
      <w:r w:rsidR="007E3B8D">
        <w:rPr>
          <w:rFonts w:cs="Arial"/>
          <w:b/>
          <w:bCs/>
          <w:szCs w:val="22"/>
        </w:rPr>
        <w:t>13</w:t>
      </w:r>
      <w:r w:rsidRPr="00FB2CCE">
        <w:rPr>
          <w:rFonts w:cs="Arial"/>
          <w:b/>
          <w:bCs/>
          <w:szCs w:val="22"/>
        </w:rPr>
        <w:tab/>
      </w:r>
      <w:r w:rsidR="00D33DD5">
        <w:rPr>
          <w:rFonts w:eastAsia="Times New Roman" w:cs="Arial"/>
          <w:b/>
          <w:szCs w:val="22"/>
          <w:lang w:val="en-GB" w:eastAsia="en-US"/>
        </w:rPr>
        <w:t>(13</w:t>
      </w:r>
      <w:r w:rsidRPr="00FB2CCE">
        <w:rPr>
          <w:rFonts w:eastAsia="Times New Roman" w:cs="Arial"/>
          <w:b/>
          <w:szCs w:val="22"/>
          <w:lang w:val="en-GB" w:eastAsia="en-US"/>
        </w:rPr>
        <w:t xml:space="preserve"> marks)</w:t>
      </w:r>
    </w:p>
    <w:p w14:paraId="13784D04" w14:textId="77777777" w:rsidR="00D33DD5" w:rsidRDefault="00D33DD5" w:rsidP="00552FD0">
      <w:pPr>
        <w:tabs>
          <w:tab w:val="left" w:pos="8505"/>
          <w:tab w:val="right" w:pos="9356"/>
        </w:tabs>
        <w:ind w:left="567" w:hanging="567"/>
        <w:rPr>
          <w:rFonts w:eastAsia="Times New Roman" w:cs="Arial"/>
          <w:b/>
          <w:szCs w:val="22"/>
          <w:lang w:val="en-GB" w:eastAsia="en-US"/>
        </w:rPr>
      </w:pPr>
    </w:p>
    <w:p w14:paraId="092F54B2" w14:textId="77777777" w:rsidR="00D33DD5" w:rsidRPr="009F2814" w:rsidRDefault="00D33DD5" w:rsidP="00D33DD5">
      <w:pPr>
        <w:rPr>
          <w:rFonts w:cs="Arial"/>
        </w:rPr>
      </w:pPr>
      <w:r w:rsidRPr="009F2814">
        <w:rPr>
          <w:rFonts w:cs="Arial"/>
        </w:rPr>
        <w:t xml:space="preserve">A student performs an experiment to calculate the temperature of a Bunsen burner flame. </w:t>
      </w:r>
    </w:p>
    <w:p w14:paraId="77D0D3A7" w14:textId="77777777" w:rsidR="00D33DD5" w:rsidRDefault="00D33DD5" w:rsidP="00D33DD5">
      <w:pPr>
        <w:rPr>
          <w:rFonts w:cs="Arial"/>
        </w:rPr>
      </w:pPr>
      <w:r w:rsidRPr="009F2814">
        <w:rPr>
          <w:rFonts w:cs="Arial"/>
        </w:rPr>
        <w:t xml:space="preserve">A piece of copper with mass 250 g is held in the Bunsen flame for a few minutes. The copper metal is then transferred as quickly as possible to a copper calorimeter of mass 40.0 g containing 0.285 </w:t>
      </w:r>
      <w:r w:rsidR="00E57A71">
        <w:rPr>
          <w:rFonts w:cs="Arial"/>
        </w:rPr>
        <w:t>k</w:t>
      </w:r>
      <w:r w:rsidRPr="009F2814">
        <w:rPr>
          <w:rFonts w:cs="Arial"/>
        </w:rPr>
        <w:t>g of water. The calorimeter and the water are ini</w:t>
      </w:r>
      <w:r>
        <w:rPr>
          <w:rFonts w:cs="Arial"/>
        </w:rPr>
        <w:t>tially at a temperature of 15.0</w:t>
      </w:r>
      <w:r w:rsidRPr="009F2814">
        <w:rPr>
          <w:rFonts w:cs="Arial"/>
        </w:rPr>
        <w:t xml:space="preserve">°C. </w:t>
      </w:r>
    </w:p>
    <w:p w14:paraId="2154A734" w14:textId="77777777" w:rsidR="00D33DD5" w:rsidRDefault="00D33DD5" w:rsidP="00D33DD5">
      <w:pPr>
        <w:rPr>
          <w:rFonts w:cs="Arial"/>
        </w:rPr>
      </w:pPr>
    </w:p>
    <w:p w14:paraId="479F4158" w14:textId="77777777" w:rsidR="00D33DD5" w:rsidRDefault="00D33DD5" w:rsidP="00D33DD5">
      <w:pPr>
        <w:rPr>
          <w:rFonts w:cs="Arial"/>
        </w:rPr>
      </w:pPr>
      <w:r>
        <w:rPr>
          <w:rFonts w:cs="Arial"/>
          <w:noProof/>
        </w:rPr>
        <mc:AlternateContent>
          <mc:Choice Requires="wps">
            <w:drawing>
              <wp:anchor distT="0" distB="0" distL="114300" distR="114300" simplePos="0" relativeHeight="251754496" behindDoc="0" locked="0" layoutInCell="1" allowOverlap="1" wp14:anchorId="43CD93D1" wp14:editId="40AC87C0">
                <wp:simplePos x="0" y="0"/>
                <wp:positionH relativeFrom="column">
                  <wp:posOffset>114300</wp:posOffset>
                </wp:positionH>
                <wp:positionV relativeFrom="paragraph">
                  <wp:posOffset>77470</wp:posOffset>
                </wp:positionV>
                <wp:extent cx="1257300" cy="43815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1257300" cy="438150"/>
                        </a:xfrm>
                        <a:prstGeom prst="rect">
                          <a:avLst/>
                        </a:prstGeom>
                        <a:solidFill>
                          <a:schemeClr val="lt1"/>
                        </a:solidFill>
                        <a:ln w="6350">
                          <a:noFill/>
                        </a:ln>
                      </wps:spPr>
                      <wps:txbx>
                        <w:txbxContent>
                          <w:p w14:paraId="3478BB53" w14:textId="77777777" w:rsidR="00D95942" w:rsidRPr="009F2814" w:rsidRDefault="00D95942" w:rsidP="00D33DD5">
                            <w:pPr>
                              <w:jc w:val="center"/>
                              <w:rPr>
                                <w:rFonts w:cs="Arial"/>
                              </w:rPr>
                            </w:pPr>
                            <w:r>
                              <w:rPr>
                                <w:rFonts w:cs="Arial"/>
                              </w:rPr>
                              <w:t>Bunsen burner flame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D93D1" id="Text Box 76" o:spid="_x0000_s1058" type="#_x0000_t202" style="position:absolute;margin-left:9pt;margin-top:6.1pt;width:99pt;height:34.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" fillcolor="white [3201]" stroked="f" strokeweight=".5pt">
                <v:textbox>
                  <w:txbxContent>
                    <w:p w14:paraId="3478BB53" w14:textId="77777777" w:rsidR="00D95942" w:rsidRPr="009F2814" w:rsidRDefault="00D95942" w:rsidP="00D33DD5">
                      <w:pPr>
                        <w:jc w:val="center"/>
                        <w:rPr>
                          <w:rFonts w:cs="Arial"/>
                        </w:rPr>
                      </w:pPr>
                      <w:r>
                        <w:rPr>
                          <w:rFonts w:cs="Arial"/>
                        </w:rPr>
                        <w:t>Bunsen burner flame</w:t>
                      </w:r>
                    </w:p>
                  </w:txbxContent>
                </v:textbox>
              </v:shape>
            </w:pict>
          </mc:Fallback>
        </mc:AlternateContent>
      </w:r>
      <w:r>
        <w:rPr>
          <w:rFonts w:cs="Arial"/>
          <w:noProof/>
        </w:rPr>
        <mc:AlternateContent>
          <mc:Choice Requires="wps">
            <w:drawing>
              <wp:anchor distT="0" distB="0" distL="114300" distR="114300" simplePos="0" relativeHeight="251748352" behindDoc="0" locked="0" layoutInCell="1" allowOverlap="1" wp14:anchorId="2A3A5801" wp14:editId="1B4EDBCF">
                <wp:simplePos x="0" y="0"/>
                <wp:positionH relativeFrom="column">
                  <wp:posOffset>1640205</wp:posOffset>
                </wp:positionH>
                <wp:positionV relativeFrom="paragraph">
                  <wp:posOffset>102870</wp:posOffset>
                </wp:positionV>
                <wp:extent cx="914400" cy="342900"/>
                <wp:effectExtent l="0" t="0" r="6985" b="0"/>
                <wp:wrapNone/>
                <wp:docPr id="77" name="Text Box 77"/>
                <wp:cNvGraphicFramePr/>
                <a:graphic xmlns:a="http://schemas.openxmlformats.org/drawingml/2006/main">
                  <a:graphicData uri="http://schemas.microsoft.com/office/word/2010/wordprocessingShape">
                    <wps:wsp>
                      <wps:cNvSpPr txBox="1"/>
                      <wps:spPr>
                        <a:xfrm>
                          <a:off x="0" y="0"/>
                          <a:ext cx="914400" cy="342900"/>
                        </a:xfrm>
                        <a:prstGeom prst="rect">
                          <a:avLst/>
                        </a:prstGeom>
                        <a:solidFill>
                          <a:schemeClr val="lt1"/>
                        </a:solidFill>
                        <a:ln w="6350">
                          <a:noFill/>
                        </a:ln>
                      </wps:spPr>
                      <wps:txbx>
                        <w:txbxContent>
                          <w:p w14:paraId="3BC0A3DA" w14:textId="77777777" w:rsidR="00D95942" w:rsidRPr="009F2814" w:rsidRDefault="00D95942" w:rsidP="00D33DD5">
                            <w:pPr>
                              <w:rPr>
                                <w:rFonts w:cs="Arial"/>
                              </w:rPr>
                            </w:pPr>
                            <w:r w:rsidRPr="009F2814">
                              <w:rPr>
                                <w:rFonts w:cs="Arial"/>
                              </w:rPr>
                              <w:t>Copper transferred to water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3A5801" id="Text Box 77" o:spid="_x0000_s1059" type="#_x0000_t202" style="position:absolute;margin-left:129.15pt;margin-top:8.1pt;width:1in;height:27pt;z-index:2517483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" fillcolor="white [3201]" stroked="f" strokeweight=".5pt">
                <v:textbox>
                  <w:txbxContent>
                    <w:p w14:paraId="3BC0A3DA" w14:textId="77777777" w:rsidR="00D95942" w:rsidRPr="009F2814" w:rsidRDefault="00D95942" w:rsidP="00D33DD5">
                      <w:pPr>
                        <w:rPr>
                          <w:rFonts w:cs="Arial"/>
                        </w:rPr>
                      </w:pPr>
                      <w:r w:rsidRPr="009F2814">
                        <w:rPr>
                          <w:rFonts w:cs="Arial"/>
                        </w:rPr>
                        <w:t>Copper transferred to water</w:t>
                      </w:r>
                    </w:p>
                  </w:txbxContent>
                </v:textbox>
              </v:shape>
            </w:pict>
          </mc:Fallback>
        </mc:AlternateContent>
      </w:r>
    </w:p>
    <w:p w14:paraId="685ABB82" w14:textId="77777777" w:rsidR="00D33DD5" w:rsidRDefault="00D33DD5" w:rsidP="00D33DD5">
      <w:pPr>
        <w:rPr>
          <w:rFonts w:cs="Arial"/>
        </w:rPr>
      </w:pPr>
    </w:p>
    <w:p w14:paraId="7BD857D8" w14:textId="77777777" w:rsidR="00D33DD5" w:rsidRDefault="00D33DD5" w:rsidP="00D33DD5">
      <w:pPr>
        <w:rPr>
          <w:rFonts w:cs="Arial"/>
        </w:rPr>
      </w:pPr>
      <w:r>
        <w:rPr>
          <w:rFonts w:cs="Arial"/>
          <w:noProof/>
        </w:rPr>
        <mc:AlternateContent>
          <mc:Choice Requires="wps">
            <w:drawing>
              <wp:anchor distT="0" distB="0" distL="114300" distR="114300" simplePos="0" relativeHeight="251753472" behindDoc="0" locked="0" layoutInCell="1" allowOverlap="1" wp14:anchorId="6A3E1825" wp14:editId="6B312EBD">
                <wp:simplePos x="0" y="0"/>
                <wp:positionH relativeFrom="column">
                  <wp:posOffset>2400300</wp:posOffset>
                </wp:positionH>
                <wp:positionV relativeFrom="paragraph">
                  <wp:posOffset>1191260</wp:posOffset>
                </wp:positionV>
                <wp:extent cx="342900" cy="0"/>
                <wp:effectExtent l="0" t="76200" r="19050" b="95250"/>
                <wp:wrapNone/>
                <wp:docPr id="78" name="Straight Arrow Connector 78"/>
                <wp:cNvGraphicFramePr/>
                <a:graphic xmlns:a="http://schemas.openxmlformats.org/drawingml/2006/main">
                  <a:graphicData uri="http://schemas.microsoft.com/office/word/2010/wordprocessingShape">
                    <wps:wsp>
                      <wps:cNvCnPr/>
                      <wps:spPr>
                        <a:xfrm>
                          <a:off x="0" y="0"/>
                          <a:ext cx="3429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4CE9B5" id="Straight Arrow Connector 78" o:spid="_x0000_s1026" type="#_x0000_t32" style="position:absolute;margin-left:189pt;margin-top:93.8pt;width:27pt;height:0;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" strokecolor="black [3213]" strokeweight=".5pt">
                <v:stroke endarrow="block" joinstyle="miter"/>
              </v:shape>
            </w:pict>
          </mc:Fallback>
        </mc:AlternateContent>
      </w:r>
      <w:r>
        <w:rPr>
          <w:rFonts w:cs="Arial"/>
          <w:noProof/>
        </w:rPr>
        <mc:AlternateContent>
          <mc:Choice Requires="wps">
            <w:drawing>
              <wp:anchor distT="0" distB="0" distL="114300" distR="114300" simplePos="0" relativeHeight="251751424" behindDoc="0" locked="0" layoutInCell="1" allowOverlap="1" wp14:anchorId="58DAE6B2" wp14:editId="60D11301">
                <wp:simplePos x="0" y="0"/>
                <wp:positionH relativeFrom="column">
                  <wp:posOffset>3543300</wp:posOffset>
                </wp:positionH>
                <wp:positionV relativeFrom="paragraph">
                  <wp:posOffset>1400810</wp:posOffset>
                </wp:positionV>
                <wp:extent cx="0" cy="476250"/>
                <wp:effectExtent l="76200" t="38100" r="57150" b="19050"/>
                <wp:wrapNone/>
                <wp:docPr id="79" name="Straight Arrow Connector 79"/>
                <wp:cNvGraphicFramePr/>
                <a:graphic xmlns:a="http://schemas.openxmlformats.org/drawingml/2006/main">
                  <a:graphicData uri="http://schemas.microsoft.com/office/word/2010/wordprocessingShape">
                    <wps:wsp>
                      <wps:cNvCnPr/>
                      <wps:spPr>
                        <a:xfrm flipV="1">
                          <a:off x="0" y="0"/>
                          <a:ext cx="0" cy="4762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5B3922" id="Straight Arrow Connector 79" o:spid="_x0000_s1026" type="#_x0000_t32" style="position:absolute;margin-left:279pt;margin-top:110.3pt;width:0;height:37.5pt;flip: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" strokecolor="black [3213]" strokeweight=".5pt">
                <v:stroke endarrow="block" joinstyle="miter"/>
              </v:shape>
            </w:pict>
          </mc:Fallback>
        </mc:AlternateContent>
      </w:r>
      <w:r>
        <w:rPr>
          <w:rFonts w:cs="Arial"/>
          <w:noProof/>
        </w:rPr>
        <mc:AlternateContent>
          <mc:Choice Requires="wps">
            <w:drawing>
              <wp:anchor distT="0" distB="0" distL="114300" distR="114300" simplePos="0" relativeHeight="251750400" behindDoc="0" locked="0" layoutInCell="1" allowOverlap="1" wp14:anchorId="4FD2ED1F" wp14:editId="69DF9D58">
                <wp:simplePos x="0" y="0"/>
                <wp:positionH relativeFrom="column">
                  <wp:posOffset>3219450</wp:posOffset>
                </wp:positionH>
                <wp:positionV relativeFrom="paragraph">
                  <wp:posOffset>1991360</wp:posOffset>
                </wp:positionV>
                <wp:extent cx="914400" cy="342900"/>
                <wp:effectExtent l="0" t="0" r="0" b="0"/>
                <wp:wrapNone/>
                <wp:docPr id="80" name="Text Box 80"/>
                <wp:cNvGraphicFramePr/>
                <a:graphic xmlns:a="http://schemas.openxmlformats.org/drawingml/2006/main">
                  <a:graphicData uri="http://schemas.microsoft.com/office/word/2010/wordprocessingShape">
                    <wps:wsp>
                      <wps:cNvSpPr txBox="1"/>
                      <wps:spPr>
                        <a:xfrm>
                          <a:off x="0" y="0"/>
                          <a:ext cx="914400" cy="342900"/>
                        </a:xfrm>
                        <a:prstGeom prst="rect">
                          <a:avLst/>
                        </a:prstGeom>
                        <a:solidFill>
                          <a:schemeClr val="lt1"/>
                        </a:solidFill>
                        <a:ln w="6350">
                          <a:noFill/>
                        </a:ln>
                      </wps:spPr>
                      <wps:txbx>
                        <w:txbxContent>
                          <w:p w14:paraId="034F4D35" w14:textId="77777777" w:rsidR="00D95942" w:rsidRPr="009F2814" w:rsidRDefault="00D95942" w:rsidP="00D33DD5">
                            <w:pPr>
                              <w:rPr>
                                <w:rFonts w:cs="Arial"/>
                              </w:rPr>
                            </w:pPr>
                            <w:r w:rsidRPr="009F2814">
                              <w:rPr>
                                <w:rFonts w:cs="Arial"/>
                              </w:rPr>
                              <w:t>C</w:t>
                            </w:r>
                            <w:r>
                              <w:rPr>
                                <w:rFonts w:cs="Arial"/>
                              </w:rPr>
                              <w:t>opper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D2ED1F" id="Text Box 80" o:spid="_x0000_s1060" type="#_x0000_t202" style="position:absolute;margin-left:253.5pt;margin-top:156.8pt;width:1in;height:27pt;z-index:2517504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" fillcolor="white [3201]" stroked="f" strokeweight=".5pt">
                <v:textbox>
                  <w:txbxContent>
                    <w:p w14:paraId="034F4D35" w14:textId="77777777" w:rsidR="00D95942" w:rsidRPr="009F2814" w:rsidRDefault="00D95942" w:rsidP="00D33DD5">
                      <w:pPr>
                        <w:rPr>
                          <w:rFonts w:cs="Arial"/>
                        </w:rPr>
                      </w:pPr>
                      <w:r w:rsidRPr="009F2814">
                        <w:rPr>
                          <w:rFonts w:cs="Arial"/>
                        </w:rPr>
                        <w:t>C</w:t>
                      </w:r>
                      <w:r>
                        <w:rPr>
                          <w:rFonts w:cs="Arial"/>
                        </w:rPr>
                        <w:t>opper</w:t>
                      </w:r>
                    </w:p>
                  </w:txbxContent>
                </v:textbox>
              </v:shape>
            </w:pict>
          </mc:Fallback>
        </mc:AlternateContent>
      </w:r>
      <w:r>
        <w:rPr>
          <w:rFonts w:cs="Arial"/>
          <w:noProof/>
        </w:rPr>
        <mc:AlternateContent>
          <mc:Choice Requires="wps">
            <w:drawing>
              <wp:anchor distT="0" distB="0" distL="114300" distR="114300" simplePos="0" relativeHeight="251749376" behindDoc="0" locked="0" layoutInCell="1" allowOverlap="1" wp14:anchorId="42A42611" wp14:editId="2E551FA3">
                <wp:simplePos x="0" y="0"/>
                <wp:positionH relativeFrom="column">
                  <wp:posOffset>3664585</wp:posOffset>
                </wp:positionH>
                <wp:positionV relativeFrom="paragraph">
                  <wp:posOffset>784860</wp:posOffset>
                </wp:positionV>
                <wp:extent cx="914400" cy="342900"/>
                <wp:effectExtent l="0" t="0" r="6985" b="0"/>
                <wp:wrapNone/>
                <wp:docPr id="81" name="Text Box 81"/>
                <wp:cNvGraphicFramePr/>
                <a:graphic xmlns:a="http://schemas.openxmlformats.org/drawingml/2006/main">
                  <a:graphicData uri="http://schemas.microsoft.com/office/word/2010/wordprocessingShape">
                    <wps:wsp>
                      <wps:cNvSpPr txBox="1"/>
                      <wps:spPr>
                        <a:xfrm>
                          <a:off x="0" y="0"/>
                          <a:ext cx="914400" cy="342900"/>
                        </a:xfrm>
                        <a:prstGeom prst="rect">
                          <a:avLst/>
                        </a:prstGeom>
                        <a:solidFill>
                          <a:schemeClr val="lt1"/>
                        </a:solidFill>
                        <a:ln w="6350">
                          <a:noFill/>
                        </a:ln>
                      </wps:spPr>
                      <wps:txbx>
                        <w:txbxContent>
                          <w:p w14:paraId="5EBC6C6C" w14:textId="77777777" w:rsidR="00D95942" w:rsidRPr="009F2814" w:rsidRDefault="00D95942" w:rsidP="00D33DD5">
                            <w:pPr>
                              <w:rPr>
                                <w:rFonts w:cs="Arial"/>
                              </w:rPr>
                            </w:pPr>
                            <w:r>
                              <w:rPr>
                                <w:rFonts w:cs="Arial"/>
                              </w:rPr>
                              <w:t>W</w:t>
                            </w:r>
                            <w:r w:rsidRPr="009F2814">
                              <w:rPr>
                                <w:rFonts w:cs="Arial"/>
                              </w:rPr>
                              <w:t>ater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A42611" id="Text Box 81" o:spid="_x0000_s1061" type="#_x0000_t202" style="position:absolute;margin-left:288.55pt;margin-top:61.8pt;width:1in;height:27pt;z-index:2517493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" fillcolor="white [3201]" stroked="f" strokeweight=".5pt">
                <v:textbox>
                  <w:txbxContent>
                    <w:p w14:paraId="5EBC6C6C" w14:textId="77777777" w:rsidR="00D95942" w:rsidRPr="009F2814" w:rsidRDefault="00D95942" w:rsidP="00D33DD5">
                      <w:pPr>
                        <w:rPr>
                          <w:rFonts w:cs="Arial"/>
                        </w:rPr>
                      </w:pPr>
                      <w:r>
                        <w:rPr>
                          <w:rFonts w:cs="Arial"/>
                        </w:rPr>
                        <w:t>W</w:t>
                      </w:r>
                      <w:r w:rsidRPr="009F2814">
                        <w:rPr>
                          <w:rFonts w:cs="Arial"/>
                        </w:rPr>
                        <w:t>ater</w:t>
                      </w:r>
                    </w:p>
                  </w:txbxContent>
                </v:textbox>
              </v:shape>
            </w:pict>
          </mc:Fallback>
        </mc:AlternateContent>
      </w:r>
      <w:r>
        <w:rPr>
          <w:rFonts w:cs="Arial"/>
          <w:noProof/>
        </w:rPr>
        <mc:AlternateContent>
          <mc:Choice Requires="wps">
            <w:drawing>
              <wp:anchor distT="0" distB="0" distL="114300" distR="114300" simplePos="0" relativeHeight="251747328" behindDoc="0" locked="0" layoutInCell="1" allowOverlap="1" wp14:anchorId="12AB724E" wp14:editId="564CD5C1">
                <wp:simplePos x="0" y="0"/>
                <wp:positionH relativeFrom="column">
                  <wp:posOffset>3429000</wp:posOffset>
                </wp:positionH>
                <wp:positionV relativeFrom="paragraph">
                  <wp:posOffset>1125220</wp:posOffset>
                </wp:positionV>
                <wp:extent cx="228600" cy="228600"/>
                <wp:effectExtent l="0" t="0" r="19050" b="19050"/>
                <wp:wrapNone/>
                <wp:docPr id="82" name="Can 82"/>
                <wp:cNvGraphicFramePr/>
                <a:graphic xmlns:a="http://schemas.openxmlformats.org/drawingml/2006/main">
                  <a:graphicData uri="http://schemas.microsoft.com/office/word/2010/wordprocessingShape">
                    <wps:wsp>
                      <wps:cNvSpPr/>
                      <wps:spPr>
                        <a:xfrm>
                          <a:off x="0" y="0"/>
                          <a:ext cx="228600" cy="228600"/>
                        </a:xfrm>
                        <a:prstGeom prst="ca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74C9D81"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82" o:spid="_x0000_s1026" type="#_x0000_t22" style="position:absolute;margin-left:270pt;margin-top:88.6pt;width:18pt;height:18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" fillcolor="white [3212]" strokecolor="black [3213]" strokeweight="1pt">
                <v:stroke joinstyle="miter"/>
              </v:shape>
            </w:pict>
          </mc:Fallback>
        </mc:AlternateContent>
      </w:r>
      <w:r>
        <w:rPr>
          <w:rFonts w:cs="Arial"/>
          <w:noProof/>
        </w:rPr>
        <mc:AlternateContent>
          <mc:Choice Requires="wps">
            <w:drawing>
              <wp:anchor distT="0" distB="0" distL="114300" distR="114300" simplePos="0" relativeHeight="251746304" behindDoc="0" locked="0" layoutInCell="1" allowOverlap="1" wp14:anchorId="5CB12886" wp14:editId="136C8D9A">
                <wp:simplePos x="0" y="0"/>
                <wp:positionH relativeFrom="column">
                  <wp:posOffset>3543300</wp:posOffset>
                </wp:positionH>
                <wp:positionV relativeFrom="paragraph">
                  <wp:posOffset>255270</wp:posOffset>
                </wp:positionV>
                <wp:extent cx="0" cy="800100"/>
                <wp:effectExtent l="76200" t="0" r="57150" b="57150"/>
                <wp:wrapNone/>
                <wp:docPr id="83" name="Straight Arrow Connector 83"/>
                <wp:cNvGraphicFramePr/>
                <a:graphic xmlns:a="http://schemas.openxmlformats.org/drawingml/2006/main">
                  <a:graphicData uri="http://schemas.microsoft.com/office/word/2010/wordprocessingShape">
                    <wps:wsp>
                      <wps:cNvCnPr/>
                      <wps:spPr>
                        <a:xfrm>
                          <a:off x="0" y="0"/>
                          <a:ext cx="0" cy="8001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67C2A4" id="Straight Arrow Connector 83" o:spid="_x0000_s1026" type="#_x0000_t32" style="position:absolute;margin-left:279pt;margin-top:20.1pt;width:0;height:63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" strokecolor="black [3213]" strokeweight="1pt">
                <v:stroke endarrow="block" joinstyle="miter"/>
              </v:shape>
            </w:pict>
          </mc:Fallback>
        </mc:AlternateContent>
      </w:r>
      <w:r>
        <w:rPr>
          <w:rFonts w:cs="Arial"/>
          <w:noProof/>
        </w:rPr>
        <mc:AlternateContent>
          <mc:Choice Requires="wps">
            <w:drawing>
              <wp:anchor distT="0" distB="0" distL="114300" distR="114300" simplePos="0" relativeHeight="251745280" behindDoc="0" locked="0" layoutInCell="1" allowOverlap="1" wp14:anchorId="4680F628" wp14:editId="5C70329F">
                <wp:simplePos x="0" y="0"/>
                <wp:positionH relativeFrom="column">
                  <wp:posOffset>1371600</wp:posOffset>
                </wp:positionH>
                <wp:positionV relativeFrom="paragraph">
                  <wp:posOffset>255270</wp:posOffset>
                </wp:positionV>
                <wp:extent cx="2171700" cy="0"/>
                <wp:effectExtent l="0" t="0" r="19050" b="19050"/>
                <wp:wrapNone/>
                <wp:docPr id="84" name="Straight Connector 84"/>
                <wp:cNvGraphicFramePr/>
                <a:graphic xmlns:a="http://schemas.openxmlformats.org/drawingml/2006/main">
                  <a:graphicData uri="http://schemas.microsoft.com/office/word/2010/wordprocessingShape">
                    <wps:wsp>
                      <wps:cNvCnPr/>
                      <wps:spPr>
                        <a:xfrm>
                          <a:off x="0" y="0"/>
                          <a:ext cx="21717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071677" id="Straight Connector 84"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108pt,20.1pt" to="279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" strokecolor="black [3213]" strokeweight="1pt">
                <v:stroke joinstyle="miter"/>
              </v:line>
            </w:pict>
          </mc:Fallback>
        </mc:AlternateContent>
      </w:r>
      <w:r>
        <w:rPr>
          <w:rFonts w:cs="Arial"/>
          <w:noProof/>
        </w:rPr>
        <mc:AlternateContent>
          <mc:Choice Requires="wps">
            <w:drawing>
              <wp:anchor distT="0" distB="0" distL="114300" distR="114300" simplePos="0" relativeHeight="251744256" behindDoc="0" locked="0" layoutInCell="1" allowOverlap="1" wp14:anchorId="5752F2A6" wp14:editId="2433B1EF">
                <wp:simplePos x="0" y="0"/>
                <wp:positionH relativeFrom="column">
                  <wp:posOffset>2857500</wp:posOffset>
                </wp:positionH>
                <wp:positionV relativeFrom="paragraph">
                  <wp:posOffset>369570</wp:posOffset>
                </wp:positionV>
                <wp:extent cx="1485900" cy="342900"/>
                <wp:effectExtent l="0" t="0" r="0" b="0"/>
                <wp:wrapNone/>
                <wp:docPr id="85" name="Rectangle 85"/>
                <wp:cNvGraphicFramePr/>
                <a:graphic xmlns:a="http://schemas.openxmlformats.org/drawingml/2006/main">
                  <a:graphicData uri="http://schemas.microsoft.com/office/word/2010/wordprocessingShape">
                    <wps:wsp>
                      <wps:cNvSpPr/>
                      <wps:spPr>
                        <a:xfrm>
                          <a:off x="0" y="0"/>
                          <a:ext cx="148590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99BA07" id="Rectangle 85" o:spid="_x0000_s1026" style="position:absolute;margin-left:225pt;margin-top:29.1pt;width:117pt;height:27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" fillcolor="white [3212]" stroked="f" strokeweight="1pt"/>
            </w:pict>
          </mc:Fallback>
        </mc:AlternateContent>
      </w:r>
      <w:r>
        <w:rPr>
          <w:rFonts w:cs="Arial"/>
          <w:noProof/>
        </w:rPr>
        <mc:AlternateContent>
          <mc:Choice Requires="wps">
            <w:drawing>
              <wp:anchor distT="0" distB="0" distL="114300" distR="114300" simplePos="0" relativeHeight="251743232" behindDoc="0" locked="0" layoutInCell="1" allowOverlap="1" wp14:anchorId="6E3DD951" wp14:editId="55C6DACE">
                <wp:simplePos x="0" y="0"/>
                <wp:positionH relativeFrom="column">
                  <wp:posOffset>4343400</wp:posOffset>
                </wp:positionH>
                <wp:positionV relativeFrom="paragraph">
                  <wp:posOffset>483870</wp:posOffset>
                </wp:positionV>
                <wp:extent cx="0" cy="228600"/>
                <wp:effectExtent l="0" t="0" r="19050" b="19050"/>
                <wp:wrapNone/>
                <wp:docPr id="86" name="Straight Connector 86"/>
                <wp:cNvGraphicFramePr/>
                <a:graphic xmlns:a="http://schemas.openxmlformats.org/drawingml/2006/main">
                  <a:graphicData uri="http://schemas.microsoft.com/office/word/2010/wordprocessingShape">
                    <wps:wsp>
                      <wps:cNvCnPr/>
                      <wps:spPr>
                        <a:xfrm flipV="1">
                          <a:off x="0" y="0"/>
                          <a:ext cx="0" cy="2286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1D9B09" id="Straight Connector 86" o:spid="_x0000_s1026" style="position:absolute;flip:y;z-index:251743232;visibility:visible;mso-wrap-style:square;mso-wrap-distance-left:9pt;mso-wrap-distance-top:0;mso-wrap-distance-right:9pt;mso-wrap-distance-bottom:0;mso-position-horizontal:absolute;mso-position-horizontal-relative:text;mso-position-vertical:absolute;mso-position-vertical-relative:text" from="342pt,38.1pt" to="342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" strokecolor="black [3213]" strokeweight=".5pt">
                <v:stroke joinstyle="miter"/>
              </v:line>
            </w:pict>
          </mc:Fallback>
        </mc:AlternateContent>
      </w:r>
      <w:r>
        <w:rPr>
          <w:rFonts w:cs="Arial"/>
          <w:noProof/>
        </w:rPr>
        <mc:AlternateContent>
          <mc:Choice Requires="wps">
            <w:drawing>
              <wp:anchor distT="0" distB="0" distL="114300" distR="114300" simplePos="0" relativeHeight="251742208" behindDoc="0" locked="0" layoutInCell="1" allowOverlap="1" wp14:anchorId="48C4FDB5" wp14:editId="4845DFAC">
                <wp:simplePos x="0" y="0"/>
                <wp:positionH relativeFrom="column">
                  <wp:posOffset>2857500</wp:posOffset>
                </wp:positionH>
                <wp:positionV relativeFrom="paragraph">
                  <wp:posOffset>483870</wp:posOffset>
                </wp:positionV>
                <wp:extent cx="0" cy="228600"/>
                <wp:effectExtent l="0" t="0" r="19050" b="19050"/>
                <wp:wrapNone/>
                <wp:docPr id="87" name="Straight Connector 87"/>
                <wp:cNvGraphicFramePr/>
                <a:graphic xmlns:a="http://schemas.openxmlformats.org/drawingml/2006/main">
                  <a:graphicData uri="http://schemas.microsoft.com/office/word/2010/wordprocessingShape">
                    <wps:wsp>
                      <wps:cNvCnPr/>
                      <wps:spPr>
                        <a:xfrm flipV="1">
                          <a:off x="0" y="0"/>
                          <a:ext cx="0" cy="2286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7BF843" id="Straight Connector 87" o:spid="_x0000_s1026" style="position:absolute;flip:y;z-index:251742208;visibility:visible;mso-wrap-style:square;mso-wrap-distance-left:9pt;mso-wrap-distance-top:0;mso-wrap-distance-right:9pt;mso-wrap-distance-bottom:0;mso-position-horizontal:absolute;mso-position-horizontal-relative:text;mso-position-vertical:absolute;mso-position-vertical-relative:text" from="225pt,38.1pt" to="22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" strokecolor="black [3213]" strokeweight=".5pt">
                <v:stroke joinstyle="miter"/>
              </v:line>
            </w:pict>
          </mc:Fallback>
        </mc:AlternateContent>
      </w:r>
      <w:r>
        <w:rPr>
          <w:rFonts w:cs="Arial"/>
          <w:noProof/>
        </w:rPr>
        <mc:AlternateContent>
          <mc:Choice Requires="wps">
            <w:drawing>
              <wp:anchor distT="0" distB="0" distL="114300" distR="114300" simplePos="0" relativeHeight="251741184" behindDoc="0" locked="0" layoutInCell="1" allowOverlap="1" wp14:anchorId="3BA297EF" wp14:editId="67AB8C7B">
                <wp:simplePos x="0" y="0"/>
                <wp:positionH relativeFrom="column">
                  <wp:posOffset>2857500</wp:posOffset>
                </wp:positionH>
                <wp:positionV relativeFrom="paragraph">
                  <wp:posOffset>712470</wp:posOffset>
                </wp:positionV>
                <wp:extent cx="1485900" cy="685800"/>
                <wp:effectExtent l="0" t="0" r="19050" b="19050"/>
                <wp:wrapNone/>
                <wp:docPr id="88" name="Rectangle 88"/>
                <wp:cNvGraphicFramePr/>
                <a:graphic xmlns:a="http://schemas.openxmlformats.org/drawingml/2006/main">
                  <a:graphicData uri="http://schemas.microsoft.com/office/word/2010/wordprocessingShape">
                    <wps:wsp>
                      <wps:cNvSpPr/>
                      <wps:spPr>
                        <a:xfrm>
                          <a:off x="0" y="0"/>
                          <a:ext cx="1485900" cy="685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57CAE" id="Rectangle 88" o:spid="_x0000_s1026" style="position:absolute;margin-left:225pt;margin-top:56.1pt;width:117pt;height:54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" fillcolor="white [3212]" strokecolor="black [3213]" strokeweight="1pt"/>
            </w:pict>
          </mc:Fallback>
        </mc:AlternateContent>
      </w:r>
      <w:r>
        <w:rPr>
          <w:rFonts w:cs="Arial"/>
          <w:noProof/>
        </w:rPr>
        <mc:AlternateContent>
          <mc:Choice Requires="wps">
            <w:drawing>
              <wp:anchor distT="0" distB="0" distL="114300" distR="114300" simplePos="0" relativeHeight="251740160" behindDoc="0" locked="0" layoutInCell="1" allowOverlap="1" wp14:anchorId="3B3930A9" wp14:editId="1C0CA567">
                <wp:simplePos x="0" y="0"/>
                <wp:positionH relativeFrom="column">
                  <wp:posOffset>2628900</wp:posOffset>
                </wp:positionH>
                <wp:positionV relativeFrom="paragraph">
                  <wp:posOffset>483870</wp:posOffset>
                </wp:positionV>
                <wp:extent cx="1943100" cy="1143000"/>
                <wp:effectExtent l="0" t="0" r="19050" b="19050"/>
                <wp:wrapNone/>
                <wp:docPr id="89" name="Rectangle 89"/>
                <wp:cNvGraphicFramePr/>
                <a:graphic xmlns:a="http://schemas.openxmlformats.org/drawingml/2006/main">
                  <a:graphicData uri="http://schemas.microsoft.com/office/word/2010/wordprocessingShape">
                    <wps:wsp>
                      <wps:cNvSpPr/>
                      <wps:spPr>
                        <a:xfrm>
                          <a:off x="0" y="0"/>
                          <a:ext cx="1943100" cy="114300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DA6590" id="Rectangle 89" o:spid="_x0000_s1026" style="position:absolute;margin-left:207pt;margin-top:38.1pt;width:153pt;height:90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" fillcolor="#e7e6e6 [3214]" strokecolor="black [3213]" strokeweight="1pt"/>
            </w:pict>
          </mc:Fallback>
        </mc:AlternateContent>
      </w:r>
    </w:p>
    <w:p w14:paraId="7D98539B" w14:textId="77777777" w:rsidR="00D33DD5" w:rsidRPr="00B25C49" w:rsidRDefault="00D33DD5" w:rsidP="00D33DD5">
      <w:pPr>
        <w:rPr>
          <w:rFonts w:cs="Arial"/>
        </w:rPr>
      </w:pPr>
      <w:r>
        <w:rPr>
          <w:rFonts w:cs="Arial"/>
          <w:noProof/>
        </w:rPr>
        <mc:AlternateContent>
          <mc:Choice Requires="wps">
            <w:drawing>
              <wp:anchor distT="0" distB="0" distL="114300" distR="114300" simplePos="0" relativeHeight="251739136" behindDoc="0" locked="0" layoutInCell="1" allowOverlap="1" wp14:anchorId="0D3553E1" wp14:editId="51DF83E7">
                <wp:simplePos x="0" y="0"/>
                <wp:positionH relativeFrom="column">
                  <wp:posOffset>685800</wp:posOffset>
                </wp:positionH>
                <wp:positionV relativeFrom="paragraph">
                  <wp:posOffset>113665</wp:posOffset>
                </wp:positionV>
                <wp:extent cx="457200" cy="457200"/>
                <wp:effectExtent l="19050" t="38100" r="38100" b="38100"/>
                <wp:wrapNone/>
                <wp:docPr id="91" name="Explosion 2 91"/>
                <wp:cNvGraphicFramePr/>
                <a:graphic xmlns:a="http://schemas.openxmlformats.org/drawingml/2006/main">
                  <a:graphicData uri="http://schemas.microsoft.com/office/word/2010/wordprocessingShape">
                    <wps:wsp>
                      <wps:cNvSpPr/>
                      <wps:spPr>
                        <a:xfrm>
                          <a:off x="0" y="0"/>
                          <a:ext cx="457200" cy="457200"/>
                        </a:xfrm>
                        <a:prstGeom prst="irregularSeal2">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C725AB" id="_x0000_t72" coordsize="21600,21600" o:spt="72" path="m11462,4342l9722,1887,8550,6382,4502,3625r870,4192l1172,8270r2763,3322l,12877r3330,2493l1285,17825r3520,415l4917,21600,7527,18125r1173,1587l9872,17370r1740,1472l12180,15935r2762,1435l14640,14350r4237,1282l16380,12310r1890,-1020l16985,9402,21600,6645,16380,6532,18007,3172,14525,5777,14790,xe">
                <v:stroke joinstyle="miter"/>
                <v:path gradientshapeok="t" o:connecttype="custom" o:connectlocs="9722,1887;0,12877;11612,18842;21600,6645" o:connectangles="270,180,90,0" textboxrect="5372,6382,14640,15935"/>
              </v:shapetype>
              <v:shape id="Explosion 2 91" o:spid="_x0000_s1026" type="#_x0000_t72" style="position:absolute;margin-left:54pt;margin-top:8.95pt;width:36pt;height:3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" fillcolor="white [3212]" strokecolor="black [3213]" strokeweight="1pt"/>
            </w:pict>
          </mc:Fallback>
        </mc:AlternateContent>
      </w:r>
    </w:p>
    <w:p w14:paraId="57CC627C" w14:textId="77777777" w:rsidR="00D33DD5" w:rsidRPr="00B25C49" w:rsidRDefault="00D33DD5" w:rsidP="00D33DD5">
      <w:pPr>
        <w:rPr>
          <w:rFonts w:cs="Arial"/>
        </w:rPr>
      </w:pPr>
      <w:r>
        <w:rPr>
          <w:rFonts w:cs="Arial"/>
          <w:noProof/>
        </w:rPr>
        <mc:AlternateContent>
          <mc:Choice Requires="wps">
            <w:drawing>
              <wp:anchor distT="0" distB="0" distL="114300" distR="114300" simplePos="0" relativeHeight="251752448" behindDoc="0" locked="0" layoutInCell="1" allowOverlap="1" wp14:anchorId="06D4125B" wp14:editId="10D0F3F2">
                <wp:simplePos x="0" y="0"/>
                <wp:positionH relativeFrom="column">
                  <wp:posOffset>1435100</wp:posOffset>
                </wp:positionH>
                <wp:positionV relativeFrom="paragraph">
                  <wp:posOffset>6350</wp:posOffset>
                </wp:positionV>
                <wp:extent cx="914400" cy="1320800"/>
                <wp:effectExtent l="0" t="0" r="0" b="0"/>
                <wp:wrapNone/>
                <wp:docPr id="92" name="Text Box 92"/>
                <wp:cNvGraphicFramePr/>
                <a:graphic xmlns:a="http://schemas.openxmlformats.org/drawingml/2006/main">
                  <a:graphicData uri="http://schemas.microsoft.com/office/word/2010/wordprocessingShape">
                    <wps:wsp>
                      <wps:cNvSpPr txBox="1"/>
                      <wps:spPr>
                        <a:xfrm>
                          <a:off x="0" y="0"/>
                          <a:ext cx="914400" cy="1320800"/>
                        </a:xfrm>
                        <a:prstGeom prst="rect">
                          <a:avLst/>
                        </a:prstGeom>
                        <a:solidFill>
                          <a:schemeClr val="lt1"/>
                        </a:solidFill>
                        <a:ln w="6350">
                          <a:noFill/>
                        </a:ln>
                      </wps:spPr>
                      <wps:txbx>
                        <w:txbxContent>
                          <w:p w14:paraId="67328DCB" w14:textId="77777777" w:rsidR="00D95942" w:rsidRPr="009F2814" w:rsidRDefault="00D95942" w:rsidP="00D33DD5">
                            <w:pPr>
                              <w:jc w:val="center"/>
                              <w:rPr>
                                <w:rFonts w:cs="Arial"/>
                              </w:rPr>
                            </w:pPr>
                            <w:r w:rsidRPr="009F2814">
                              <w:rPr>
                                <w:rFonts w:cs="Arial"/>
                              </w:rPr>
                              <w:t>C</w:t>
                            </w:r>
                            <w:r>
                              <w:rPr>
                                <w:rFonts w:cs="Arial"/>
                              </w:rPr>
                              <w:t>opper calorimeter with insulation cladding around the outside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4125B" id="Text Box 92" o:spid="_x0000_s1062" type="#_x0000_t202" style="position:absolute;margin-left:113pt;margin-top:.5pt;width:1in;height:104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" fillcolor="white [3201]" stroked="f" strokeweight=".5pt">
                <v:textbox>
                  <w:txbxContent>
                    <w:p w14:paraId="67328DCB" w14:textId="77777777" w:rsidR="00D95942" w:rsidRPr="009F2814" w:rsidRDefault="00D95942" w:rsidP="00D33DD5">
                      <w:pPr>
                        <w:jc w:val="center"/>
                        <w:rPr>
                          <w:rFonts w:cs="Arial"/>
                        </w:rPr>
                      </w:pPr>
                      <w:r w:rsidRPr="009F2814">
                        <w:rPr>
                          <w:rFonts w:cs="Arial"/>
                        </w:rPr>
                        <w:t>C</w:t>
                      </w:r>
                      <w:r>
                        <w:rPr>
                          <w:rFonts w:cs="Arial"/>
                        </w:rPr>
                        <w:t>opper calorimeter with insulation cladding around the outside</w:t>
                      </w:r>
                    </w:p>
                  </w:txbxContent>
                </v:textbox>
              </v:shape>
            </w:pict>
          </mc:Fallback>
        </mc:AlternateContent>
      </w:r>
    </w:p>
    <w:p w14:paraId="19768F72" w14:textId="77777777" w:rsidR="00D33DD5" w:rsidRPr="00B25C49" w:rsidRDefault="00D33DD5" w:rsidP="00D33DD5">
      <w:pPr>
        <w:rPr>
          <w:rFonts w:cs="Arial"/>
        </w:rPr>
      </w:pPr>
    </w:p>
    <w:p w14:paraId="7469D510" w14:textId="77777777" w:rsidR="00D33DD5" w:rsidRPr="00B25C49" w:rsidRDefault="00D33DD5" w:rsidP="00D33DD5">
      <w:pPr>
        <w:rPr>
          <w:rFonts w:cs="Arial"/>
        </w:rPr>
      </w:pPr>
      <w:r>
        <w:rPr>
          <w:rFonts w:cs="Arial"/>
          <w:noProof/>
        </w:rPr>
        <mc:AlternateContent>
          <mc:Choice Requires="wps">
            <w:drawing>
              <wp:anchor distT="0" distB="0" distL="114300" distR="114300" simplePos="0" relativeHeight="251738112" behindDoc="0" locked="0" layoutInCell="1" allowOverlap="1" wp14:anchorId="2C322A60" wp14:editId="1B906311">
                <wp:simplePos x="0" y="0"/>
                <wp:positionH relativeFrom="column">
                  <wp:posOffset>685800</wp:posOffset>
                </wp:positionH>
                <wp:positionV relativeFrom="paragraph">
                  <wp:posOffset>88900</wp:posOffset>
                </wp:positionV>
                <wp:extent cx="342900" cy="1143000"/>
                <wp:effectExtent l="0" t="0" r="19050" b="19050"/>
                <wp:wrapNone/>
                <wp:docPr id="90" name="Rectangle 90"/>
                <wp:cNvGraphicFramePr/>
                <a:graphic xmlns:a="http://schemas.openxmlformats.org/drawingml/2006/main">
                  <a:graphicData uri="http://schemas.microsoft.com/office/word/2010/wordprocessingShape">
                    <wps:wsp>
                      <wps:cNvSpPr/>
                      <wps:spPr>
                        <a:xfrm>
                          <a:off x="0" y="0"/>
                          <a:ext cx="342900" cy="1143000"/>
                        </a:xfrm>
                        <a:prstGeom prst="rect">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F93D09" id="Rectangle 90" o:spid="_x0000_s1026" style="position:absolute;margin-left:54pt;margin-top:7pt;width:27pt;height:90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" fillcolor="#e7e6e6 [3214]" strokecolor="#1f4d78 [1604]" strokeweight="1pt"/>
            </w:pict>
          </mc:Fallback>
        </mc:AlternateContent>
      </w:r>
    </w:p>
    <w:p w14:paraId="1B1FC00D" w14:textId="77777777" w:rsidR="00D33DD5" w:rsidRPr="00B25C49" w:rsidRDefault="00D33DD5" w:rsidP="00D33DD5">
      <w:pPr>
        <w:rPr>
          <w:rFonts w:cs="Arial"/>
        </w:rPr>
      </w:pPr>
    </w:p>
    <w:p w14:paraId="2C17624E" w14:textId="77777777" w:rsidR="00D33DD5" w:rsidRPr="00B25C49" w:rsidRDefault="00D33DD5" w:rsidP="00D33DD5">
      <w:pPr>
        <w:rPr>
          <w:rFonts w:cs="Arial"/>
        </w:rPr>
      </w:pPr>
    </w:p>
    <w:p w14:paraId="18230AED" w14:textId="77777777" w:rsidR="00D33DD5" w:rsidRPr="00B25C49" w:rsidRDefault="00D33DD5" w:rsidP="00D33DD5">
      <w:pPr>
        <w:rPr>
          <w:rFonts w:cs="Arial"/>
        </w:rPr>
      </w:pPr>
    </w:p>
    <w:p w14:paraId="1366EF9B" w14:textId="77777777" w:rsidR="00D33DD5" w:rsidRDefault="00D33DD5" w:rsidP="00D33DD5">
      <w:pPr>
        <w:rPr>
          <w:rFonts w:cs="Arial"/>
        </w:rPr>
      </w:pPr>
    </w:p>
    <w:p w14:paraId="6F02C80D" w14:textId="77777777" w:rsidR="00D33DD5" w:rsidRDefault="00D33DD5" w:rsidP="00D33DD5">
      <w:pPr>
        <w:rPr>
          <w:rFonts w:cs="Arial"/>
        </w:rPr>
      </w:pPr>
    </w:p>
    <w:p w14:paraId="58C18425" w14:textId="77777777" w:rsidR="00D33DD5" w:rsidRDefault="00D33DD5" w:rsidP="00D33DD5">
      <w:pPr>
        <w:rPr>
          <w:rFonts w:cs="Arial"/>
        </w:rPr>
      </w:pPr>
    </w:p>
    <w:p w14:paraId="12F76F2A" w14:textId="77777777" w:rsidR="00D33DD5" w:rsidRDefault="00D33DD5" w:rsidP="00D33DD5">
      <w:pPr>
        <w:rPr>
          <w:rFonts w:cs="Arial"/>
        </w:rPr>
      </w:pPr>
    </w:p>
    <w:p w14:paraId="39704B11" w14:textId="77777777" w:rsidR="00D33DD5" w:rsidRDefault="00D33DD5" w:rsidP="00D33DD5">
      <w:pPr>
        <w:rPr>
          <w:rFonts w:cs="Arial"/>
        </w:rPr>
      </w:pPr>
    </w:p>
    <w:p w14:paraId="23FC967B" w14:textId="77777777" w:rsidR="00D33DD5" w:rsidRDefault="00D33DD5" w:rsidP="00D33DD5">
      <w:pPr>
        <w:rPr>
          <w:rFonts w:cs="Arial"/>
        </w:rPr>
      </w:pPr>
    </w:p>
    <w:p w14:paraId="2C25B537" w14:textId="77777777" w:rsidR="00D33DD5" w:rsidRDefault="00D33DD5" w:rsidP="00D33DD5">
      <w:pPr>
        <w:rPr>
          <w:rFonts w:cs="Arial"/>
        </w:rPr>
      </w:pPr>
    </w:p>
    <w:p w14:paraId="3DA5D23A" w14:textId="77777777" w:rsidR="00D33DD5" w:rsidRDefault="00D33DD5" w:rsidP="00D33DD5">
      <w:pPr>
        <w:rPr>
          <w:rFonts w:cs="Arial"/>
        </w:rPr>
      </w:pPr>
    </w:p>
    <w:p w14:paraId="1D7ECD58" w14:textId="77777777" w:rsidR="00D33DD5" w:rsidRDefault="00D33DD5" w:rsidP="00D33DD5">
      <w:pPr>
        <w:rPr>
          <w:rFonts w:cs="Arial"/>
        </w:rPr>
      </w:pPr>
      <w:r>
        <w:rPr>
          <w:rFonts w:cs="Arial"/>
        </w:rPr>
        <w:t>After the piece of copper is placed in the water, the water is stirred until a thermal equilibrium temperature of 80</w:t>
      </w:r>
      <w:r w:rsidR="00E57A71">
        <w:rPr>
          <w:rFonts w:cs="Arial"/>
        </w:rPr>
        <w:t>.0</w:t>
      </w:r>
      <w:r>
        <w:rPr>
          <w:rFonts w:cs="Arial"/>
        </w:rPr>
        <w:t>°C is achieved.</w:t>
      </w:r>
    </w:p>
    <w:p w14:paraId="24986D61" w14:textId="77777777" w:rsidR="00D33DD5" w:rsidRDefault="00D33DD5" w:rsidP="00D33DD5">
      <w:pPr>
        <w:rPr>
          <w:rFonts w:cs="Arial"/>
        </w:rPr>
      </w:pPr>
    </w:p>
    <w:p w14:paraId="06A8F5DD" w14:textId="77777777" w:rsidR="00D33DD5" w:rsidRPr="004D244C" w:rsidRDefault="00D33DD5" w:rsidP="00745C98">
      <w:pPr>
        <w:pStyle w:val="ListParagraph"/>
        <w:numPr>
          <w:ilvl w:val="0"/>
          <w:numId w:val="15"/>
        </w:numPr>
        <w:spacing w:after="160" w:line="259" w:lineRule="auto"/>
        <w:ind w:hanging="720"/>
        <w:contextualSpacing/>
      </w:pPr>
      <w:r w:rsidRPr="004D244C">
        <w:t>Explain why the metal is transferred from the flame to the water as quickly as possible.</w:t>
      </w:r>
    </w:p>
    <w:p w14:paraId="1AECC7AD" w14:textId="77777777" w:rsidR="00D33DD5" w:rsidRDefault="00D33DD5" w:rsidP="00D33DD5">
      <w:pPr>
        <w:pStyle w:val="ListParagraph"/>
        <w:jc w:val="right"/>
      </w:pPr>
      <w:r>
        <w:t>(3)</w:t>
      </w:r>
    </w:p>
    <w:p w14:paraId="08B4E7A8" w14:textId="77777777" w:rsidR="00D33DD5" w:rsidRDefault="00D33DD5" w:rsidP="00D33DD5">
      <w:pPr>
        <w:pStyle w:val="ListParagraph"/>
        <w:jc w:val="right"/>
      </w:pPr>
    </w:p>
    <w:tbl>
      <w:tblPr>
        <w:tblStyle w:val="TableGrid"/>
        <w:tblW w:w="0" w:type="auto"/>
        <w:tblInd w:w="-5" w:type="dxa"/>
        <w:tblLook w:val="04A0" w:firstRow="1" w:lastRow="0" w:firstColumn="1" w:lastColumn="0" w:noHBand="0" w:noVBand="1"/>
      </w:tblPr>
      <w:tblGrid>
        <w:gridCol w:w="7088"/>
        <w:gridCol w:w="1933"/>
      </w:tblGrid>
      <w:tr w:rsidR="00D33DD5" w:rsidRPr="007E3B8D" w14:paraId="115C524A" w14:textId="77777777" w:rsidTr="007A4B64">
        <w:trPr>
          <w:trHeight w:val="567"/>
        </w:trPr>
        <w:tc>
          <w:tcPr>
            <w:tcW w:w="7088" w:type="dxa"/>
            <w:vAlign w:val="center"/>
          </w:tcPr>
          <w:p w14:paraId="1F27C72A" w14:textId="77777777" w:rsidR="00D33DD5" w:rsidRPr="007E3B8D" w:rsidRDefault="00D33DD5" w:rsidP="00D33DD5">
            <w:pPr>
              <w:pStyle w:val="ListParagraph"/>
              <w:ind w:left="0" w:firstLine="0"/>
              <w:rPr>
                <w:color w:val="5B9BD5" w:themeColor="accent1"/>
                <w:sz w:val="22"/>
              </w:rPr>
            </w:pPr>
            <w:r w:rsidRPr="007E3B8D">
              <w:rPr>
                <w:color w:val="5B9BD5" w:themeColor="accent1"/>
                <w:sz w:val="22"/>
              </w:rPr>
              <w:t>When the piece of copper is initially transferred from the flame, it will be at thermal equilibrium temperature with the flame.</w:t>
            </w:r>
          </w:p>
        </w:tc>
        <w:tc>
          <w:tcPr>
            <w:tcW w:w="1933" w:type="dxa"/>
            <w:vAlign w:val="center"/>
          </w:tcPr>
          <w:p w14:paraId="54105366" w14:textId="77777777" w:rsidR="00D33DD5" w:rsidRPr="007E3B8D" w:rsidRDefault="00D33DD5" w:rsidP="00D33DD5">
            <w:pPr>
              <w:pStyle w:val="ListParagraph"/>
              <w:ind w:left="597"/>
              <w:jc w:val="center"/>
              <w:rPr>
                <w:color w:val="5B9BD5" w:themeColor="accent1"/>
                <w:sz w:val="22"/>
              </w:rPr>
            </w:pPr>
            <w:r w:rsidRPr="007E3B8D">
              <w:rPr>
                <w:color w:val="5B9BD5" w:themeColor="accent1"/>
                <w:sz w:val="22"/>
              </w:rPr>
              <w:t>1 mark</w:t>
            </w:r>
          </w:p>
        </w:tc>
      </w:tr>
      <w:tr w:rsidR="00D33DD5" w:rsidRPr="007E3B8D" w14:paraId="5BD7ABC8" w14:textId="77777777" w:rsidTr="007A4B64">
        <w:trPr>
          <w:trHeight w:val="567"/>
        </w:trPr>
        <w:tc>
          <w:tcPr>
            <w:tcW w:w="7088" w:type="dxa"/>
            <w:vAlign w:val="center"/>
          </w:tcPr>
          <w:p w14:paraId="1DCD9962" w14:textId="77777777" w:rsidR="00D33DD5" w:rsidRPr="007E3B8D" w:rsidRDefault="00D33DD5" w:rsidP="00D33DD5">
            <w:pPr>
              <w:pStyle w:val="ListParagraph"/>
              <w:ind w:left="0" w:firstLine="0"/>
              <w:rPr>
                <w:color w:val="5B9BD5" w:themeColor="accent1"/>
                <w:sz w:val="22"/>
              </w:rPr>
            </w:pPr>
            <w:r w:rsidRPr="007E3B8D">
              <w:rPr>
                <w:color w:val="5B9BD5" w:themeColor="accent1"/>
                <w:sz w:val="22"/>
              </w:rPr>
              <w:t>The longer the copper is in contact with the air, the more heat it will lose and the more its temperature will drop from the Bunsen flame.</w:t>
            </w:r>
          </w:p>
        </w:tc>
        <w:tc>
          <w:tcPr>
            <w:tcW w:w="1933" w:type="dxa"/>
            <w:vAlign w:val="center"/>
          </w:tcPr>
          <w:p w14:paraId="7381F66D" w14:textId="77777777" w:rsidR="00D33DD5" w:rsidRPr="007E3B8D" w:rsidRDefault="00D33DD5" w:rsidP="00D33DD5">
            <w:pPr>
              <w:pStyle w:val="ListParagraph"/>
              <w:ind w:left="597"/>
              <w:jc w:val="center"/>
              <w:rPr>
                <w:color w:val="5B9BD5" w:themeColor="accent1"/>
                <w:sz w:val="22"/>
              </w:rPr>
            </w:pPr>
            <w:r w:rsidRPr="007E3B8D">
              <w:rPr>
                <w:color w:val="5B9BD5" w:themeColor="accent1"/>
                <w:sz w:val="22"/>
              </w:rPr>
              <w:t>1 mark</w:t>
            </w:r>
          </w:p>
        </w:tc>
      </w:tr>
      <w:tr w:rsidR="00D33DD5" w:rsidRPr="007E3B8D" w14:paraId="12ED6110" w14:textId="77777777" w:rsidTr="007A4B64">
        <w:trPr>
          <w:trHeight w:val="567"/>
        </w:trPr>
        <w:tc>
          <w:tcPr>
            <w:tcW w:w="7088" w:type="dxa"/>
            <w:vAlign w:val="center"/>
          </w:tcPr>
          <w:p w14:paraId="7BE5FEFB" w14:textId="77777777" w:rsidR="00D33DD5" w:rsidRPr="007E3B8D" w:rsidRDefault="00D33DD5" w:rsidP="00D33DD5">
            <w:pPr>
              <w:pStyle w:val="ListParagraph"/>
              <w:ind w:left="0" w:firstLine="0"/>
              <w:rPr>
                <w:color w:val="5B9BD5" w:themeColor="accent1"/>
                <w:sz w:val="22"/>
              </w:rPr>
            </w:pPr>
            <w:r w:rsidRPr="007E3B8D">
              <w:rPr>
                <w:color w:val="5B9BD5" w:themeColor="accent1"/>
                <w:sz w:val="22"/>
              </w:rPr>
              <w:t xml:space="preserve">Hence, to reduce this heat loss, the copper must be moved as quickly as possible from the flame to the water. </w:t>
            </w:r>
          </w:p>
        </w:tc>
        <w:tc>
          <w:tcPr>
            <w:tcW w:w="1933" w:type="dxa"/>
            <w:vAlign w:val="center"/>
          </w:tcPr>
          <w:p w14:paraId="4173CF88" w14:textId="77777777" w:rsidR="00D33DD5" w:rsidRPr="007E3B8D" w:rsidRDefault="00D33DD5" w:rsidP="00D33DD5">
            <w:pPr>
              <w:pStyle w:val="ListParagraph"/>
              <w:ind w:left="597"/>
              <w:jc w:val="center"/>
              <w:rPr>
                <w:color w:val="5B9BD5" w:themeColor="accent1"/>
                <w:sz w:val="22"/>
              </w:rPr>
            </w:pPr>
            <w:r w:rsidRPr="007E3B8D">
              <w:rPr>
                <w:color w:val="5B9BD5" w:themeColor="accent1"/>
                <w:sz w:val="22"/>
              </w:rPr>
              <w:t>1 mark</w:t>
            </w:r>
          </w:p>
        </w:tc>
      </w:tr>
    </w:tbl>
    <w:p w14:paraId="37B14F52" w14:textId="77777777" w:rsidR="00D33DD5" w:rsidRDefault="00D33DD5" w:rsidP="00D33DD5">
      <w:pPr>
        <w:pStyle w:val="ListParagraph"/>
      </w:pPr>
    </w:p>
    <w:p w14:paraId="283CD295" w14:textId="77777777" w:rsidR="00D33DD5" w:rsidRPr="004D244C" w:rsidRDefault="00D33DD5" w:rsidP="00D33DD5">
      <w:pPr>
        <w:rPr>
          <w:rFonts w:cs="Arial"/>
        </w:rPr>
      </w:pPr>
      <w:r w:rsidRPr="004D244C">
        <w:rPr>
          <w:rFonts w:cs="Arial"/>
        </w:rPr>
        <w:t>Assume that heat losses to the surroundings of the water and calorimeter are negligible. The specific heat capacity of copper is 390 Jkg</w:t>
      </w:r>
      <w:r w:rsidRPr="004D244C">
        <w:rPr>
          <w:rFonts w:cs="Arial"/>
          <w:vertAlign w:val="superscript"/>
        </w:rPr>
        <w:t>-1</w:t>
      </w:r>
      <w:r w:rsidRPr="004D244C">
        <w:rPr>
          <w:rFonts w:cs="Arial"/>
        </w:rPr>
        <w:t>°C</w:t>
      </w:r>
      <w:r w:rsidRPr="004D244C">
        <w:rPr>
          <w:rFonts w:cs="Arial"/>
          <w:vertAlign w:val="superscript"/>
        </w:rPr>
        <w:t>-1</w:t>
      </w:r>
      <w:r w:rsidRPr="004D244C">
        <w:rPr>
          <w:rFonts w:cs="Arial"/>
        </w:rPr>
        <w:t xml:space="preserve">. </w:t>
      </w:r>
    </w:p>
    <w:p w14:paraId="40677725" w14:textId="77777777" w:rsidR="00D33DD5" w:rsidRDefault="00D33DD5" w:rsidP="00D33DD5">
      <w:pPr>
        <w:pStyle w:val="ListParagraph"/>
      </w:pPr>
    </w:p>
    <w:p w14:paraId="5C529830" w14:textId="77777777" w:rsidR="00D33DD5" w:rsidRDefault="00D33DD5" w:rsidP="00745C98">
      <w:pPr>
        <w:pStyle w:val="ListParagraph"/>
        <w:numPr>
          <w:ilvl w:val="0"/>
          <w:numId w:val="15"/>
        </w:numPr>
        <w:spacing w:after="160" w:line="259" w:lineRule="auto"/>
        <w:ind w:hanging="720"/>
        <w:contextualSpacing/>
      </w:pPr>
      <w:r>
        <w:t xml:space="preserve">Calculate the quantity of thermal energy absorbed by the water and the copper calorimeter. </w:t>
      </w:r>
    </w:p>
    <w:p w14:paraId="67A549CB" w14:textId="77777777" w:rsidR="00D33DD5" w:rsidRDefault="00D33DD5" w:rsidP="00D33DD5">
      <w:pPr>
        <w:pStyle w:val="ListParagraph"/>
        <w:jc w:val="right"/>
      </w:pPr>
      <w:r>
        <w:t>(3)</w:t>
      </w:r>
    </w:p>
    <w:p w14:paraId="4B0CE137" w14:textId="77777777" w:rsidR="00D33DD5" w:rsidRDefault="00D33DD5" w:rsidP="00D33DD5">
      <w:pPr>
        <w:pStyle w:val="ListParagraph"/>
        <w:jc w:val="right"/>
      </w:pPr>
    </w:p>
    <w:tbl>
      <w:tblPr>
        <w:tblStyle w:val="TableGrid"/>
        <w:tblW w:w="0" w:type="auto"/>
        <w:tblLook w:val="04A0" w:firstRow="1" w:lastRow="0" w:firstColumn="1" w:lastColumn="0" w:noHBand="0" w:noVBand="1"/>
      </w:tblPr>
      <w:tblGrid>
        <w:gridCol w:w="7083"/>
        <w:gridCol w:w="1933"/>
      </w:tblGrid>
      <w:tr w:rsidR="00D33DD5" w:rsidRPr="007E3B8D" w14:paraId="315AFDC4" w14:textId="77777777" w:rsidTr="007A4B64">
        <w:trPr>
          <w:trHeight w:val="567"/>
        </w:trPr>
        <w:tc>
          <w:tcPr>
            <w:tcW w:w="7083" w:type="dxa"/>
            <w:vAlign w:val="center"/>
          </w:tcPr>
          <w:p w14:paraId="4828C71C" w14:textId="77777777" w:rsidR="00D33DD5" w:rsidRPr="007E3B8D" w:rsidRDefault="00D33DD5" w:rsidP="007A4B64">
            <w:pPr>
              <w:rPr>
                <w:rFonts w:cs="Arial"/>
                <w:color w:val="5B9BD5" w:themeColor="accent1"/>
                <w:sz w:val="22"/>
                <w:szCs w:val="22"/>
              </w:rPr>
            </w:pPr>
            <m:oMathPara>
              <m:oMathParaPr>
                <m:jc m:val="left"/>
              </m:oMathParaPr>
              <m:oMath>
                <m:r>
                  <m:rPr>
                    <m:sty m:val="p"/>
                  </m:rPr>
                  <w:rPr>
                    <w:rFonts w:ascii="Cambria Math" w:hAnsi="Cambria Math" w:cs="Arial"/>
                    <w:color w:val="5B9BD5" w:themeColor="accent1"/>
                    <w:sz w:val="22"/>
                    <w:szCs w:val="22"/>
                  </w:rPr>
                  <m:t>Q=0.285 ×4180 ×65 +0.040 ×390 ×65</m:t>
                </m:r>
              </m:oMath>
            </m:oMathPara>
          </w:p>
        </w:tc>
        <w:tc>
          <w:tcPr>
            <w:tcW w:w="1933" w:type="dxa"/>
            <w:vAlign w:val="center"/>
          </w:tcPr>
          <w:p w14:paraId="5F6B45A0" w14:textId="77777777" w:rsidR="00D33DD5" w:rsidRPr="007E3B8D" w:rsidRDefault="00D33DD5" w:rsidP="007A4B64">
            <w:pPr>
              <w:jc w:val="center"/>
              <w:rPr>
                <w:rFonts w:cs="Arial"/>
                <w:color w:val="5B9BD5" w:themeColor="accent1"/>
                <w:sz w:val="22"/>
                <w:szCs w:val="22"/>
              </w:rPr>
            </w:pPr>
            <w:r w:rsidRPr="007E3B8D">
              <w:rPr>
                <w:rFonts w:cs="Arial"/>
                <w:color w:val="5B9BD5" w:themeColor="accent1"/>
                <w:sz w:val="22"/>
                <w:szCs w:val="22"/>
              </w:rPr>
              <w:t>2 marks</w:t>
            </w:r>
          </w:p>
        </w:tc>
      </w:tr>
      <w:tr w:rsidR="00D33DD5" w:rsidRPr="007E3B8D" w14:paraId="0E1E146C" w14:textId="77777777" w:rsidTr="007A4B64">
        <w:trPr>
          <w:trHeight w:val="567"/>
        </w:trPr>
        <w:tc>
          <w:tcPr>
            <w:tcW w:w="7083" w:type="dxa"/>
            <w:vAlign w:val="center"/>
          </w:tcPr>
          <w:p w14:paraId="0AC61E99" w14:textId="77777777" w:rsidR="00D33DD5" w:rsidRPr="007E3B8D" w:rsidRDefault="00D33DD5" w:rsidP="007A4B64">
            <w:pPr>
              <w:jc w:val="center"/>
              <w:rPr>
                <w:rFonts w:cs="Arial"/>
                <w:color w:val="5B9BD5" w:themeColor="accent1"/>
                <w:sz w:val="22"/>
                <w:szCs w:val="22"/>
              </w:rPr>
            </w:pPr>
            <m:oMathPara>
              <m:oMathParaPr>
                <m:jc m:val="left"/>
              </m:oMathParaPr>
              <m:oMath>
                <m:r>
                  <m:rPr>
                    <m:sty m:val="p"/>
                  </m:rPr>
                  <w:rPr>
                    <w:rFonts w:ascii="Cambria Math" w:hAnsi="Cambria Math" w:cs="Arial"/>
                    <w:color w:val="5B9BD5" w:themeColor="accent1"/>
                    <w:sz w:val="22"/>
                    <w:szCs w:val="22"/>
                  </w:rPr>
                  <m:t xml:space="preserve">∴Q=7.84 × </m:t>
                </m:r>
                <m:sSup>
                  <m:sSupPr>
                    <m:ctrlPr>
                      <w:rPr>
                        <w:rFonts w:ascii="Cambria Math" w:hAnsi="Cambria Math" w:cs="Arial"/>
                        <w:color w:val="5B9BD5" w:themeColor="accent1"/>
                        <w:sz w:val="22"/>
                        <w:szCs w:val="22"/>
                      </w:rPr>
                    </m:ctrlPr>
                  </m:sSupPr>
                  <m:e>
                    <m:r>
                      <m:rPr>
                        <m:sty m:val="p"/>
                      </m:rPr>
                      <w:rPr>
                        <w:rFonts w:ascii="Cambria Math" w:hAnsi="Cambria Math" w:cs="Arial"/>
                        <w:color w:val="5B9BD5" w:themeColor="accent1"/>
                        <w:sz w:val="22"/>
                        <w:szCs w:val="22"/>
                      </w:rPr>
                      <m:t>10</m:t>
                    </m:r>
                  </m:e>
                  <m:sup>
                    <m:r>
                      <m:rPr>
                        <m:sty m:val="p"/>
                      </m:rPr>
                      <w:rPr>
                        <w:rFonts w:ascii="Cambria Math" w:hAnsi="Cambria Math" w:cs="Arial"/>
                        <w:color w:val="5B9BD5" w:themeColor="accent1"/>
                        <w:sz w:val="22"/>
                        <w:szCs w:val="22"/>
                      </w:rPr>
                      <m:t>4</m:t>
                    </m:r>
                  </m:sup>
                </m:sSup>
                <m:r>
                  <m:rPr>
                    <m:sty m:val="p"/>
                  </m:rPr>
                  <w:rPr>
                    <w:rFonts w:ascii="Cambria Math" w:hAnsi="Cambria Math" w:cs="Arial"/>
                    <w:color w:val="5B9BD5" w:themeColor="accent1"/>
                    <w:sz w:val="22"/>
                    <w:szCs w:val="22"/>
                  </w:rPr>
                  <m:t xml:space="preserve"> J</m:t>
                </m:r>
              </m:oMath>
            </m:oMathPara>
          </w:p>
        </w:tc>
        <w:tc>
          <w:tcPr>
            <w:tcW w:w="1933" w:type="dxa"/>
            <w:vAlign w:val="center"/>
          </w:tcPr>
          <w:p w14:paraId="3229F162" w14:textId="77777777" w:rsidR="00D33DD5" w:rsidRPr="007E3B8D" w:rsidRDefault="00D33DD5" w:rsidP="007A4B64">
            <w:pPr>
              <w:jc w:val="center"/>
              <w:rPr>
                <w:rFonts w:cs="Arial"/>
                <w:color w:val="5B9BD5" w:themeColor="accent1"/>
                <w:sz w:val="22"/>
                <w:szCs w:val="22"/>
              </w:rPr>
            </w:pPr>
            <w:r w:rsidRPr="007E3B8D">
              <w:rPr>
                <w:rFonts w:cs="Arial"/>
                <w:color w:val="5B9BD5" w:themeColor="accent1"/>
                <w:sz w:val="22"/>
                <w:szCs w:val="22"/>
              </w:rPr>
              <w:t>1 mark</w:t>
            </w:r>
          </w:p>
        </w:tc>
      </w:tr>
    </w:tbl>
    <w:p w14:paraId="33022237" w14:textId="77777777" w:rsidR="00D33DD5" w:rsidRPr="004D244C" w:rsidRDefault="00D33DD5" w:rsidP="00D33DD5">
      <w:pPr>
        <w:rPr>
          <w:rFonts w:cs="Arial"/>
        </w:rPr>
      </w:pPr>
    </w:p>
    <w:p w14:paraId="73E76D8C" w14:textId="77777777" w:rsidR="00D33DD5" w:rsidRDefault="00D33DD5" w:rsidP="00D33DD5">
      <w:pPr>
        <w:pStyle w:val="ListParagraph"/>
        <w:jc w:val="right"/>
      </w:pPr>
    </w:p>
    <w:p w14:paraId="10627E56" w14:textId="77777777" w:rsidR="00D33DD5" w:rsidRDefault="00D33DD5">
      <w:pPr>
        <w:spacing w:after="160" w:line="259" w:lineRule="auto"/>
        <w:rPr>
          <w:rFonts w:eastAsia="Times New Roman" w:cs="Arial"/>
          <w:szCs w:val="22"/>
        </w:rPr>
      </w:pPr>
      <w:r>
        <w:br w:type="page"/>
      </w:r>
    </w:p>
    <w:p w14:paraId="2D956111" w14:textId="77777777" w:rsidR="00346D8F" w:rsidRDefault="00346D8F" w:rsidP="00182DCE">
      <w:pPr>
        <w:pStyle w:val="ListParagraph"/>
        <w:numPr>
          <w:ilvl w:val="0"/>
          <w:numId w:val="15"/>
        </w:numPr>
        <w:spacing w:after="160" w:line="259" w:lineRule="auto"/>
        <w:ind w:hanging="720"/>
        <w:contextualSpacing/>
      </w:pPr>
      <w:r>
        <w:lastRenderedPageBreak/>
        <w:t xml:space="preserve">Using your answer from part b), calculate the temperature of the Bunsen burner flame. Show all working and assumptions you made while doing this calculation. </w:t>
      </w:r>
    </w:p>
    <w:p w14:paraId="56B98903" w14:textId="77777777" w:rsidR="00D33DD5" w:rsidRDefault="00346D8F" w:rsidP="00346D8F">
      <w:pPr>
        <w:pStyle w:val="ListParagraph"/>
        <w:jc w:val="right"/>
      </w:pPr>
      <w:r>
        <w:t xml:space="preserve"> </w:t>
      </w:r>
      <w:r w:rsidR="00D33DD5">
        <w:t>(4)</w:t>
      </w:r>
    </w:p>
    <w:p w14:paraId="26CA2F01" w14:textId="77777777" w:rsidR="00D33DD5" w:rsidRDefault="00D33DD5" w:rsidP="00D33DD5">
      <w:pPr>
        <w:pStyle w:val="ListParagraph"/>
        <w:jc w:val="right"/>
      </w:pPr>
    </w:p>
    <w:tbl>
      <w:tblPr>
        <w:tblStyle w:val="TableGrid"/>
        <w:tblW w:w="0" w:type="auto"/>
        <w:tblInd w:w="-5" w:type="dxa"/>
        <w:tblLook w:val="04A0" w:firstRow="1" w:lastRow="0" w:firstColumn="1" w:lastColumn="0" w:noHBand="0" w:noVBand="1"/>
      </w:tblPr>
      <w:tblGrid>
        <w:gridCol w:w="7088"/>
        <w:gridCol w:w="1933"/>
      </w:tblGrid>
      <w:tr w:rsidR="00A82BCB" w:rsidRPr="007E3B8D" w14:paraId="64F513EC" w14:textId="77777777" w:rsidTr="007A4B64">
        <w:trPr>
          <w:trHeight w:val="567"/>
        </w:trPr>
        <w:tc>
          <w:tcPr>
            <w:tcW w:w="7088" w:type="dxa"/>
            <w:vAlign w:val="center"/>
          </w:tcPr>
          <w:p w14:paraId="3579F6F5" w14:textId="77777777" w:rsidR="00A82BCB" w:rsidRDefault="00A82BCB" w:rsidP="00D33DD5">
            <w:pPr>
              <w:pStyle w:val="ListParagraph"/>
              <w:ind w:left="0" w:firstLine="0"/>
              <w:rPr>
                <w:color w:val="5B9BD5" w:themeColor="accent1"/>
              </w:rPr>
            </w:pPr>
            <w:r>
              <w:rPr>
                <w:color w:val="5B9BD5" w:themeColor="accent1"/>
              </w:rPr>
              <w:t>Assume heat lost by copper = heat gained by water + calorimeter and that no water evaporates.</w:t>
            </w:r>
          </w:p>
        </w:tc>
        <w:tc>
          <w:tcPr>
            <w:tcW w:w="1933" w:type="dxa"/>
            <w:vAlign w:val="center"/>
          </w:tcPr>
          <w:p w14:paraId="2303D452" w14:textId="77777777" w:rsidR="00A82BCB" w:rsidRPr="007E3B8D" w:rsidRDefault="00A82BCB" w:rsidP="00D33DD5">
            <w:pPr>
              <w:pStyle w:val="ListParagraph"/>
              <w:ind w:left="597"/>
              <w:jc w:val="center"/>
              <w:rPr>
                <w:color w:val="5B9BD5" w:themeColor="accent1"/>
              </w:rPr>
            </w:pPr>
            <w:r w:rsidRPr="007E3B8D">
              <w:rPr>
                <w:color w:val="5B9BD5" w:themeColor="accent1"/>
                <w:sz w:val="22"/>
              </w:rPr>
              <w:t>1 mark</w:t>
            </w:r>
          </w:p>
        </w:tc>
      </w:tr>
      <w:tr w:rsidR="00D33DD5" w:rsidRPr="007E3B8D" w14:paraId="42B22654" w14:textId="77777777" w:rsidTr="007A4B64">
        <w:trPr>
          <w:trHeight w:val="567"/>
        </w:trPr>
        <w:tc>
          <w:tcPr>
            <w:tcW w:w="7088" w:type="dxa"/>
            <w:vAlign w:val="center"/>
          </w:tcPr>
          <w:p w14:paraId="290A1F2D" w14:textId="77777777" w:rsidR="00D33DD5" w:rsidRPr="007E3B8D" w:rsidRDefault="00D33DD5" w:rsidP="00A82BCB">
            <w:pPr>
              <w:pStyle w:val="ListParagraph"/>
              <w:ind w:left="0" w:firstLine="0"/>
              <w:rPr>
                <w:color w:val="5B9BD5" w:themeColor="accent1"/>
                <w:sz w:val="22"/>
              </w:rPr>
            </w:pPr>
            <m:oMath>
              <m:r>
                <m:rPr>
                  <m:sty m:val="p"/>
                </m:rPr>
                <w:rPr>
                  <w:rFonts w:ascii="Cambria Math" w:hAnsi="Cambria Math"/>
                  <w:color w:val="5B9BD5" w:themeColor="accent1"/>
                  <w:sz w:val="22"/>
                </w:rPr>
                <m:t xml:space="preserve">7.84 × </m:t>
              </m:r>
              <m:sSup>
                <m:sSupPr>
                  <m:ctrlPr>
                    <w:rPr>
                      <w:rFonts w:ascii="Cambria Math" w:hAnsi="Cambria Math"/>
                      <w:color w:val="5B9BD5" w:themeColor="accent1"/>
                      <w:sz w:val="22"/>
                    </w:rPr>
                  </m:ctrlPr>
                </m:sSupPr>
                <m:e>
                  <m:r>
                    <m:rPr>
                      <m:sty m:val="p"/>
                    </m:rPr>
                    <w:rPr>
                      <w:rFonts w:ascii="Cambria Math" w:hAnsi="Cambria Math"/>
                      <w:color w:val="5B9BD5" w:themeColor="accent1"/>
                      <w:sz w:val="22"/>
                    </w:rPr>
                    <m:t>10</m:t>
                  </m:r>
                </m:e>
                <m:sup>
                  <m:r>
                    <m:rPr>
                      <m:sty m:val="p"/>
                    </m:rPr>
                    <w:rPr>
                      <w:rFonts w:ascii="Cambria Math" w:hAnsi="Cambria Math"/>
                      <w:color w:val="5B9BD5" w:themeColor="accent1"/>
                      <w:sz w:val="22"/>
                    </w:rPr>
                    <m:t>4</m:t>
                  </m:r>
                </m:sup>
              </m:sSup>
              <m:r>
                <m:rPr>
                  <m:sty m:val="p"/>
                </m:rPr>
                <w:rPr>
                  <w:rFonts w:ascii="Cambria Math" w:hAnsi="Cambria Math"/>
                  <w:color w:val="5B9BD5" w:themeColor="accent1"/>
                  <w:sz w:val="22"/>
                </w:rPr>
                <m:t>=0.250 ×390 × ∆T</m:t>
              </m:r>
            </m:oMath>
            <w:r w:rsidR="00A82BCB">
              <w:rPr>
                <w:color w:val="5B9BD5" w:themeColor="accent1"/>
                <w:sz w:val="22"/>
              </w:rPr>
              <w:t xml:space="preserve">; </w:t>
            </w:r>
            <m:oMath>
              <m:r>
                <m:rPr>
                  <m:sty m:val="p"/>
                </m:rPr>
                <w:rPr>
                  <w:rFonts w:ascii="Cambria Math" w:hAnsi="Cambria Math"/>
                  <w:color w:val="5B9BD5" w:themeColor="accent1"/>
                  <w:sz w:val="22"/>
                </w:rPr>
                <w:br/>
              </m:r>
            </m:oMath>
            <m:oMathPara>
              <m:oMathParaPr>
                <m:jc m:val="left"/>
              </m:oMathParaPr>
              <m:oMath>
                <m:r>
                  <m:rPr>
                    <m:sty m:val="p"/>
                  </m:rPr>
                  <w:rPr>
                    <w:rFonts w:ascii="Cambria Math" w:hAnsi="Cambria Math"/>
                    <w:color w:val="5B9BD5" w:themeColor="accent1"/>
                    <w:sz w:val="22"/>
                  </w:rPr>
                  <m:t xml:space="preserve">7.84 × </m:t>
                </m:r>
                <m:sSup>
                  <m:sSupPr>
                    <m:ctrlPr>
                      <w:rPr>
                        <w:rFonts w:ascii="Cambria Math" w:hAnsi="Cambria Math"/>
                        <w:color w:val="5B9BD5" w:themeColor="accent1"/>
                        <w:sz w:val="22"/>
                      </w:rPr>
                    </m:ctrlPr>
                  </m:sSupPr>
                  <m:e>
                    <m:r>
                      <m:rPr>
                        <m:sty m:val="p"/>
                      </m:rPr>
                      <w:rPr>
                        <w:rFonts w:ascii="Cambria Math" w:hAnsi="Cambria Math"/>
                        <w:color w:val="5B9BD5" w:themeColor="accent1"/>
                        <w:sz w:val="22"/>
                      </w:rPr>
                      <m:t>10</m:t>
                    </m:r>
                  </m:e>
                  <m:sup>
                    <m:r>
                      <m:rPr>
                        <m:sty m:val="p"/>
                      </m:rPr>
                      <w:rPr>
                        <w:rFonts w:ascii="Cambria Math" w:hAnsi="Cambria Math"/>
                        <w:color w:val="5B9BD5" w:themeColor="accent1"/>
                        <w:sz w:val="22"/>
                      </w:rPr>
                      <m:t>4</m:t>
                    </m:r>
                  </m:sup>
                </m:sSup>
                <m:r>
                  <m:rPr>
                    <m:sty m:val="p"/>
                  </m:rPr>
                  <w:rPr>
                    <w:rFonts w:ascii="Cambria Math" w:hAnsi="Cambria Math"/>
                    <w:color w:val="5B9BD5" w:themeColor="accent1"/>
                    <w:sz w:val="22"/>
                  </w:rPr>
                  <m:t>=97.5 ×∆T</m:t>
                </m:r>
              </m:oMath>
            </m:oMathPara>
          </w:p>
        </w:tc>
        <w:tc>
          <w:tcPr>
            <w:tcW w:w="1933" w:type="dxa"/>
            <w:vAlign w:val="center"/>
          </w:tcPr>
          <w:p w14:paraId="52A5EE41" w14:textId="77777777" w:rsidR="00D33DD5" w:rsidRPr="007E3B8D" w:rsidRDefault="00D33DD5" w:rsidP="00D33DD5">
            <w:pPr>
              <w:pStyle w:val="ListParagraph"/>
              <w:ind w:left="597"/>
              <w:jc w:val="center"/>
              <w:rPr>
                <w:color w:val="5B9BD5" w:themeColor="accent1"/>
                <w:sz w:val="22"/>
              </w:rPr>
            </w:pPr>
            <w:r w:rsidRPr="007E3B8D">
              <w:rPr>
                <w:color w:val="5B9BD5" w:themeColor="accent1"/>
                <w:sz w:val="22"/>
              </w:rPr>
              <w:t>1 mark</w:t>
            </w:r>
          </w:p>
        </w:tc>
      </w:tr>
      <w:tr w:rsidR="00D33DD5" w:rsidRPr="007E3B8D" w14:paraId="0BBE2230" w14:textId="77777777" w:rsidTr="007A4B64">
        <w:trPr>
          <w:trHeight w:val="567"/>
        </w:trPr>
        <w:tc>
          <w:tcPr>
            <w:tcW w:w="7088" w:type="dxa"/>
            <w:vAlign w:val="center"/>
          </w:tcPr>
          <w:p w14:paraId="477541E0" w14:textId="77777777" w:rsidR="00D33DD5" w:rsidRPr="007E3B8D" w:rsidRDefault="00A82BCB" w:rsidP="00A82BCB">
            <w:pPr>
              <w:pStyle w:val="ListParagraph"/>
              <w:ind w:left="0" w:firstLine="0"/>
              <w:rPr>
                <w:color w:val="5B9BD5" w:themeColor="accent1"/>
                <w:sz w:val="22"/>
              </w:rPr>
            </w:pPr>
            <m:oMathPara>
              <m:oMathParaPr>
                <m:jc m:val="left"/>
              </m:oMathParaPr>
              <m:oMath>
                <m:r>
                  <m:rPr>
                    <m:sty m:val="p"/>
                  </m:rPr>
                  <w:rPr>
                    <w:rFonts w:ascii="Cambria Math" w:hAnsi="Cambria Math"/>
                    <w:color w:val="5B9BD5" w:themeColor="accent1"/>
                    <w:sz w:val="22"/>
                  </w:rPr>
                  <m:t>∆T=804°C</m:t>
                </m:r>
              </m:oMath>
            </m:oMathPara>
          </w:p>
        </w:tc>
        <w:tc>
          <w:tcPr>
            <w:tcW w:w="1933" w:type="dxa"/>
            <w:vAlign w:val="center"/>
          </w:tcPr>
          <w:p w14:paraId="786D14A6" w14:textId="77777777" w:rsidR="00D33DD5" w:rsidRPr="007E3B8D" w:rsidRDefault="00D33DD5" w:rsidP="00D33DD5">
            <w:pPr>
              <w:pStyle w:val="ListParagraph"/>
              <w:ind w:left="597"/>
              <w:jc w:val="center"/>
              <w:rPr>
                <w:color w:val="5B9BD5" w:themeColor="accent1"/>
                <w:sz w:val="22"/>
              </w:rPr>
            </w:pPr>
            <w:r w:rsidRPr="007E3B8D">
              <w:rPr>
                <w:color w:val="5B9BD5" w:themeColor="accent1"/>
                <w:sz w:val="22"/>
              </w:rPr>
              <w:t>1 mark</w:t>
            </w:r>
          </w:p>
        </w:tc>
      </w:tr>
      <w:tr w:rsidR="00D33DD5" w:rsidRPr="007E3B8D" w14:paraId="6651CBDA" w14:textId="77777777" w:rsidTr="007A4B64">
        <w:trPr>
          <w:trHeight w:val="567"/>
        </w:trPr>
        <w:tc>
          <w:tcPr>
            <w:tcW w:w="7088" w:type="dxa"/>
            <w:vAlign w:val="center"/>
          </w:tcPr>
          <w:p w14:paraId="183244E9" w14:textId="77777777" w:rsidR="00D33DD5" w:rsidRPr="007E3B8D" w:rsidRDefault="00A82BCB" w:rsidP="00A82BCB">
            <w:pPr>
              <w:pStyle w:val="ListParagraph"/>
              <w:ind w:left="0" w:firstLine="0"/>
              <w:rPr>
                <w:color w:val="5B9BD5" w:themeColor="accent1"/>
                <w:sz w:val="22"/>
              </w:rPr>
            </w:pPr>
            <m:oMathPara>
              <m:oMathParaPr>
                <m:jc m:val="left"/>
              </m:oMathParaPr>
              <m:oMath>
                <m:r>
                  <m:rPr>
                    <m:sty m:val="p"/>
                  </m:rPr>
                  <w:rPr>
                    <w:rFonts w:ascii="Cambria Math" w:hAnsi="Cambria Math"/>
                    <w:color w:val="5B9BD5" w:themeColor="accent1"/>
                    <w:sz w:val="22"/>
                  </w:rPr>
                  <m:t>∴T=804+80=884 °C</m:t>
                </m:r>
              </m:oMath>
            </m:oMathPara>
          </w:p>
        </w:tc>
        <w:tc>
          <w:tcPr>
            <w:tcW w:w="1933" w:type="dxa"/>
            <w:vAlign w:val="center"/>
          </w:tcPr>
          <w:p w14:paraId="5B8A5E55" w14:textId="77777777" w:rsidR="00D33DD5" w:rsidRPr="007E3B8D" w:rsidRDefault="00D33DD5" w:rsidP="00D33DD5">
            <w:pPr>
              <w:pStyle w:val="ListParagraph"/>
              <w:ind w:left="597"/>
              <w:jc w:val="center"/>
              <w:rPr>
                <w:color w:val="5B9BD5" w:themeColor="accent1"/>
                <w:sz w:val="22"/>
              </w:rPr>
            </w:pPr>
            <w:r w:rsidRPr="007E3B8D">
              <w:rPr>
                <w:color w:val="5B9BD5" w:themeColor="accent1"/>
                <w:sz w:val="22"/>
              </w:rPr>
              <w:t>1 mark</w:t>
            </w:r>
          </w:p>
        </w:tc>
      </w:tr>
    </w:tbl>
    <w:p w14:paraId="6B065664" w14:textId="77777777" w:rsidR="00D33DD5" w:rsidRPr="0086645C" w:rsidRDefault="00D33DD5" w:rsidP="00D33DD5">
      <w:pPr>
        <w:rPr>
          <w:rFonts w:cs="Arial"/>
        </w:rPr>
      </w:pPr>
    </w:p>
    <w:p w14:paraId="6D2D1F41" w14:textId="77777777" w:rsidR="00D33DD5" w:rsidRDefault="00D33DD5" w:rsidP="00745C98">
      <w:pPr>
        <w:pStyle w:val="ListParagraph"/>
        <w:numPr>
          <w:ilvl w:val="0"/>
          <w:numId w:val="15"/>
        </w:numPr>
        <w:spacing w:after="160" w:line="259" w:lineRule="auto"/>
        <w:ind w:hanging="720"/>
        <w:contextualSpacing/>
      </w:pPr>
      <w:r>
        <w:t xml:space="preserve">In reality, the piece of copper will lose heat to the air during the transfer to the water; and heat will be lost to the surroundings of the copper calorimeter and water. In light of this, comment on the Bunsen burner flame temperature calculated in part c). </w:t>
      </w:r>
    </w:p>
    <w:p w14:paraId="7714F439" w14:textId="77777777" w:rsidR="00D33DD5" w:rsidRDefault="00D33DD5" w:rsidP="00D33DD5">
      <w:pPr>
        <w:pStyle w:val="ListParagraph"/>
        <w:jc w:val="right"/>
      </w:pPr>
      <w:r>
        <w:t>(3)</w:t>
      </w:r>
    </w:p>
    <w:p w14:paraId="79EA3965" w14:textId="77777777" w:rsidR="00D33DD5" w:rsidRDefault="00D33DD5" w:rsidP="00D33DD5">
      <w:pPr>
        <w:pStyle w:val="ListParagraph"/>
        <w:jc w:val="right"/>
      </w:pPr>
    </w:p>
    <w:tbl>
      <w:tblPr>
        <w:tblStyle w:val="TableGrid"/>
        <w:tblW w:w="0" w:type="auto"/>
        <w:tblLook w:val="04A0" w:firstRow="1" w:lastRow="0" w:firstColumn="1" w:lastColumn="0" w:noHBand="0" w:noVBand="1"/>
      </w:tblPr>
      <w:tblGrid>
        <w:gridCol w:w="7083"/>
        <w:gridCol w:w="1933"/>
      </w:tblGrid>
      <w:tr w:rsidR="00D33DD5" w:rsidRPr="007E3B8D" w14:paraId="7E76544C" w14:textId="77777777" w:rsidTr="007A4B64">
        <w:trPr>
          <w:trHeight w:val="567"/>
        </w:trPr>
        <w:tc>
          <w:tcPr>
            <w:tcW w:w="7083" w:type="dxa"/>
            <w:vAlign w:val="center"/>
          </w:tcPr>
          <w:p w14:paraId="29A8E04A" w14:textId="77777777" w:rsidR="00D33DD5" w:rsidRPr="007E3B8D" w:rsidRDefault="00D33DD5" w:rsidP="007A4B64">
            <w:pPr>
              <w:rPr>
                <w:rFonts w:cs="Arial"/>
                <w:color w:val="5B9BD5" w:themeColor="accent1"/>
                <w:sz w:val="22"/>
                <w:szCs w:val="22"/>
              </w:rPr>
            </w:pPr>
            <w:r w:rsidRPr="007E3B8D">
              <w:rPr>
                <w:rFonts w:cs="Arial"/>
                <w:color w:val="5B9BD5" w:themeColor="accent1"/>
                <w:sz w:val="22"/>
                <w:szCs w:val="22"/>
              </w:rPr>
              <w:t>The heat lost by the piece of copper as it transfers thermal energy to the water and copper calorimeter will actually be more than 7.84 x 10</w:t>
            </w:r>
            <w:r w:rsidRPr="007E3B8D">
              <w:rPr>
                <w:rFonts w:cs="Arial"/>
                <w:color w:val="5B9BD5" w:themeColor="accent1"/>
                <w:sz w:val="22"/>
                <w:szCs w:val="22"/>
                <w:vertAlign w:val="superscript"/>
              </w:rPr>
              <w:t>4</w:t>
            </w:r>
            <w:r w:rsidRPr="007E3B8D">
              <w:rPr>
                <w:rFonts w:cs="Arial"/>
                <w:color w:val="5B9BD5" w:themeColor="accent1"/>
                <w:sz w:val="22"/>
                <w:szCs w:val="22"/>
              </w:rPr>
              <w:t xml:space="preserve"> J calculated. </w:t>
            </w:r>
          </w:p>
        </w:tc>
        <w:tc>
          <w:tcPr>
            <w:tcW w:w="1933" w:type="dxa"/>
            <w:vAlign w:val="center"/>
          </w:tcPr>
          <w:p w14:paraId="4EB12F74" w14:textId="77777777" w:rsidR="00D33DD5" w:rsidRPr="007E3B8D" w:rsidRDefault="00D33DD5" w:rsidP="007A4B64">
            <w:pPr>
              <w:jc w:val="center"/>
              <w:rPr>
                <w:rFonts w:cs="Arial"/>
                <w:color w:val="5B9BD5" w:themeColor="accent1"/>
                <w:sz w:val="22"/>
                <w:szCs w:val="22"/>
              </w:rPr>
            </w:pPr>
            <w:r w:rsidRPr="007E3B8D">
              <w:rPr>
                <w:rFonts w:cs="Arial"/>
                <w:color w:val="5B9BD5" w:themeColor="accent1"/>
                <w:sz w:val="22"/>
                <w:szCs w:val="22"/>
              </w:rPr>
              <w:t>1 mark</w:t>
            </w:r>
          </w:p>
        </w:tc>
      </w:tr>
      <w:tr w:rsidR="00D33DD5" w:rsidRPr="007E3B8D" w14:paraId="033EFCC6" w14:textId="77777777" w:rsidTr="007A4B64">
        <w:trPr>
          <w:trHeight w:val="567"/>
        </w:trPr>
        <w:tc>
          <w:tcPr>
            <w:tcW w:w="7083" w:type="dxa"/>
            <w:vAlign w:val="center"/>
          </w:tcPr>
          <w:p w14:paraId="1C8CDBAD" w14:textId="77777777" w:rsidR="00D33DD5" w:rsidRPr="007E3B8D" w:rsidRDefault="00D33DD5" w:rsidP="007A4B64">
            <w:pPr>
              <w:rPr>
                <w:rFonts w:cs="Arial"/>
                <w:color w:val="5B9BD5" w:themeColor="accent1"/>
                <w:sz w:val="22"/>
                <w:szCs w:val="22"/>
              </w:rPr>
            </w:pPr>
            <w:r w:rsidRPr="007E3B8D">
              <w:rPr>
                <w:rFonts w:cs="Arial"/>
                <w:color w:val="5B9BD5" w:themeColor="accent1"/>
                <w:sz w:val="22"/>
                <w:szCs w:val="22"/>
              </w:rPr>
              <w:t xml:space="preserve">In addition, the initial temperature of the piece of copper will actually be less than the Bunsen burner flame. </w:t>
            </w:r>
          </w:p>
        </w:tc>
        <w:tc>
          <w:tcPr>
            <w:tcW w:w="1933" w:type="dxa"/>
            <w:vAlign w:val="center"/>
          </w:tcPr>
          <w:p w14:paraId="62D43D42" w14:textId="77777777" w:rsidR="00D33DD5" w:rsidRPr="007E3B8D" w:rsidRDefault="00D33DD5" w:rsidP="007A4B64">
            <w:pPr>
              <w:jc w:val="center"/>
              <w:rPr>
                <w:rFonts w:cs="Arial"/>
                <w:color w:val="5B9BD5" w:themeColor="accent1"/>
                <w:sz w:val="22"/>
                <w:szCs w:val="22"/>
              </w:rPr>
            </w:pPr>
            <w:r w:rsidRPr="007E3B8D">
              <w:rPr>
                <w:rFonts w:cs="Arial"/>
                <w:color w:val="5B9BD5" w:themeColor="accent1"/>
                <w:sz w:val="22"/>
                <w:szCs w:val="22"/>
              </w:rPr>
              <w:t>1 mark</w:t>
            </w:r>
          </w:p>
        </w:tc>
      </w:tr>
      <w:tr w:rsidR="00D33DD5" w:rsidRPr="007E3B8D" w14:paraId="5B55E818" w14:textId="77777777" w:rsidTr="007A4B64">
        <w:trPr>
          <w:trHeight w:val="567"/>
        </w:trPr>
        <w:tc>
          <w:tcPr>
            <w:tcW w:w="7083" w:type="dxa"/>
            <w:vAlign w:val="center"/>
          </w:tcPr>
          <w:p w14:paraId="2273EBB5" w14:textId="77777777" w:rsidR="00D33DD5" w:rsidRPr="007E3B8D" w:rsidRDefault="00D33DD5" w:rsidP="007A4B64">
            <w:pPr>
              <w:rPr>
                <w:rFonts w:cs="Arial"/>
                <w:color w:val="5B9BD5" w:themeColor="accent1"/>
                <w:sz w:val="22"/>
                <w:szCs w:val="22"/>
              </w:rPr>
            </w:pPr>
            <w:r w:rsidRPr="007E3B8D">
              <w:rPr>
                <w:rFonts w:cs="Arial"/>
                <w:color w:val="5B9BD5" w:themeColor="accent1"/>
                <w:sz w:val="22"/>
                <w:szCs w:val="22"/>
              </w:rPr>
              <w:t xml:space="preserve">In combination, these two factors will mean that the ACTUAL temperature of the Bunsen burner flame will be HIGHER than calculated. </w:t>
            </w:r>
          </w:p>
        </w:tc>
        <w:tc>
          <w:tcPr>
            <w:tcW w:w="1933" w:type="dxa"/>
            <w:vAlign w:val="center"/>
          </w:tcPr>
          <w:p w14:paraId="542645F0" w14:textId="77777777" w:rsidR="00D33DD5" w:rsidRPr="007E3B8D" w:rsidRDefault="00D33DD5" w:rsidP="007A4B64">
            <w:pPr>
              <w:jc w:val="center"/>
              <w:rPr>
                <w:rFonts w:cs="Arial"/>
                <w:color w:val="5B9BD5" w:themeColor="accent1"/>
                <w:sz w:val="22"/>
                <w:szCs w:val="22"/>
              </w:rPr>
            </w:pPr>
            <w:r w:rsidRPr="007E3B8D">
              <w:rPr>
                <w:rFonts w:cs="Arial"/>
                <w:color w:val="5B9BD5" w:themeColor="accent1"/>
                <w:sz w:val="22"/>
                <w:szCs w:val="22"/>
              </w:rPr>
              <w:t>1 mark</w:t>
            </w:r>
          </w:p>
        </w:tc>
      </w:tr>
    </w:tbl>
    <w:p w14:paraId="09B5CDBE" w14:textId="77777777" w:rsidR="00D33DD5" w:rsidRPr="0086645C" w:rsidRDefault="00D33DD5" w:rsidP="00D33DD5">
      <w:pPr>
        <w:rPr>
          <w:rFonts w:cs="Arial"/>
        </w:rPr>
      </w:pPr>
    </w:p>
    <w:p w14:paraId="1EA2B084" w14:textId="77777777" w:rsidR="00D33DD5" w:rsidRDefault="00D33DD5">
      <w:pPr>
        <w:spacing w:after="160" w:line="259" w:lineRule="auto"/>
        <w:rPr>
          <w:rFonts w:eastAsia="Times New Roman" w:cs="Arial"/>
          <w:szCs w:val="22"/>
        </w:rPr>
      </w:pPr>
      <w:r>
        <w:br w:type="page"/>
      </w:r>
    </w:p>
    <w:p w14:paraId="625A7E29" w14:textId="77777777" w:rsidR="00D33DD5" w:rsidRDefault="00D33DD5" w:rsidP="00D33DD5">
      <w:pPr>
        <w:tabs>
          <w:tab w:val="left" w:pos="8505"/>
          <w:tab w:val="right" w:pos="9356"/>
        </w:tabs>
        <w:ind w:left="567" w:hanging="567"/>
        <w:rPr>
          <w:rFonts w:eastAsia="Times New Roman" w:cs="Arial"/>
          <w:b/>
          <w:szCs w:val="22"/>
          <w:lang w:val="en-GB" w:eastAsia="en-US"/>
        </w:rPr>
      </w:pPr>
      <w:r w:rsidRPr="00FB2CCE">
        <w:rPr>
          <w:rFonts w:cs="Arial"/>
          <w:b/>
          <w:bCs/>
          <w:szCs w:val="22"/>
        </w:rPr>
        <w:lastRenderedPageBreak/>
        <w:t xml:space="preserve">Question </w:t>
      </w:r>
      <w:r w:rsidR="007E3B8D">
        <w:rPr>
          <w:rFonts w:cs="Arial"/>
          <w:b/>
          <w:bCs/>
          <w:szCs w:val="22"/>
        </w:rPr>
        <w:t>14</w:t>
      </w:r>
      <w:r w:rsidRPr="00FB2CCE">
        <w:rPr>
          <w:rFonts w:cs="Arial"/>
          <w:b/>
          <w:bCs/>
          <w:szCs w:val="22"/>
        </w:rPr>
        <w:tab/>
      </w:r>
      <w:r w:rsidR="0096162A">
        <w:rPr>
          <w:rFonts w:eastAsia="Times New Roman" w:cs="Arial"/>
          <w:b/>
          <w:szCs w:val="22"/>
          <w:lang w:val="en-GB" w:eastAsia="en-US"/>
        </w:rPr>
        <w:t>(11</w:t>
      </w:r>
      <w:r w:rsidRPr="00FB2CCE">
        <w:rPr>
          <w:rFonts w:eastAsia="Times New Roman" w:cs="Arial"/>
          <w:b/>
          <w:szCs w:val="22"/>
          <w:lang w:val="en-GB" w:eastAsia="en-US"/>
        </w:rPr>
        <w:t xml:space="preserve"> marks)</w:t>
      </w:r>
    </w:p>
    <w:p w14:paraId="44A6CC4D" w14:textId="77777777" w:rsidR="00D33DD5" w:rsidRDefault="00D33DD5" w:rsidP="00D33DD5">
      <w:pPr>
        <w:jc w:val="both"/>
        <w:rPr>
          <w:rFonts w:cs="Arial"/>
          <w:lang w:val="en-US"/>
        </w:rPr>
      </w:pPr>
    </w:p>
    <w:p w14:paraId="4DF884E8" w14:textId="77777777" w:rsidR="00D33DD5" w:rsidRDefault="00D33DD5" w:rsidP="00D33DD5">
      <w:pPr>
        <w:jc w:val="both"/>
        <w:rPr>
          <w:rFonts w:cs="Arial"/>
          <w:lang w:val="en-US"/>
        </w:rPr>
      </w:pPr>
      <w:r w:rsidRPr="0014122D">
        <w:rPr>
          <w:rFonts w:cs="Arial"/>
          <w:lang w:val="en-US"/>
        </w:rPr>
        <w:t xml:space="preserve">Three resistors are connected in the circuit as shown in the circuit diagram below.  </w:t>
      </w:r>
    </w:p>
    <w:p w14:paraId="520F9770" w14:textId="77777777" w:rsidR="00D33DD5" w:rsidRDefault="00D33DD5" w:rsidP="00D33DD5">
      <w:pPr>
        <w:jc w:val="both"/>
        <w:rPr>
          <w:rFonts w:cs="Arial"/>
          <w:lang w:val="en-US"/>
        </w:rPr>
      </w:pPr>
      <w:r w:rsidRPr="0014122D">
        <w:rPr>
          <w:rFonts w:cs="Arial"/>
          <w:lang w:val="en-US"/>
        </w:rPr>
        <w:t>The voltage supplied to the circuit by the battery is 12 V.</w:t>
      </w:r>
      <w:r>
        <w:rPr>
          <w:rFonts w:cs="Arial"/>
          <w:lang w:val="en-US"/>
        </w:rPr>
        <w:t xml:space="preserve"> The table below shows the values of the three resistors shown.</w:t>
      </w:r>
    </w:p>
    <w:p w14:paraId="3B3197C1" w14:textId="77777777" w:rsidR="00D33DD5" w:rsidRDefault="00D33DD5" w:rsidP="00D33DD5">
      <w:pPr>
        <w:jc w:val="both"/>
        <w:rPr>
          <w:rFonts w:cs="Arial"/>
          <w:lang w:val="en-US"/>
        </w:rPr>
      </w:pPr>
    </w:p>
    <w:tbl>
      <w:tblPr>
        <w:tblStyle w:val="TableGrid"/>
        <w:tblW w:w="0" w:type="auto"/>
        <w:jc w:val="center"/>
        <w:tblLook w:val="04A0" w:firstRow="1" w:lastRow="0" w:firstColumn="1" w:lastColumn="0" w:noHBand="0" w:noVBand="1"/>
      </w:tblPr>
      <w:tblGrid>
        <w:gridCol w:w="846"/>
        <w:gridCol w:w="1843"/>
      </w:tblGrid>
      <w:tr w:rsidR="00D33DD5" w:rsidRPr="0014122D" w14:paraId="74D0CE47" w14:textId="77777777" w:rsidTr="007A4B64">
        <w:trPr>
          <w:trHeight w:val="567"/>
          <w:jc w:val="center"/>
        </w:trPr>
        <w:tc>
          <w:tcPr>
            <w:tcW w:w="846" w:type="dxa"/>
            <w:vAlign w:val="center"/>
          </w:tcPr>
          <w:p w14:paraId="78978873" w14:textId="77777777" w:rsidR="00D33DD5" w:rsidRPr="0014122D" w:rsidRDefault="00D33DD5" w:rsidP="007A4B64">
            <w:pPr>
              <w:jc w:val="center"/>
              <w:rPr>
                <w:rFonts w:cs="Arial"/>
                <w:b/>
                <w:lang w:val="en-US"/>
              </w:rPr>
            </w:pPr>
            <w:r w:rsidRPr="0014122D">
              <w:rPr>
                <w:rFonts w:cs="Arial"/>
                <w:b/>
                <w:lang w:val="en-US"/>
              </w:rPr>
              <w:t>R</w:t>
            </w:r>
            <w:r w:rsidRPr="0014122D">
              <w:rPr>
                <w:rFonts w:cs="Arial"/>
                <w:b/>
                <w:vertAlign w:val="subscript"/>
                <w:lang w:val="en-US"/>
              </w:rPr>
              <w:t>1</w:t>
            </w:r>
          </w:p>
        </w:tc>
        <w:tc>
          <w:tcPr>
            <w:tcW w:w="1843" w:type="dxa"/>
            <w:vAlign w:val="center"/>
          </w:tcPr>
          <w:p w14:paraId="685A8C9A" w14:textId="77777777" w:rsidR="00D33DD5" w:rsidRPr="0014122D" w:rsidRDefault="00D33DD5" w:rsidP="007A4B64">
            <w:pPr>
              <w:jc w:val="center"/>
              <w:rPr>
                <w:rFonts w:cs="Arial"/>
                <w:b/>
                <w:lang w:val="en-US"/>
              </w:rPr>
            </w:pPr>
            <w:r w:rsidRPr="0014122D">
              <w:rPr>
                <w:rFonts w:cs="Arial"/>
                <w:b/>
                <w:lang w:val="en-US"/>
              </w:rPr>
              <w:t>12.0 Ω</w:t>
            </w:r>
          </w:p>
        </w:tc>
      </w:tr>
      <w:tr w:rsidR="00D33DD5" w:rsidRPr="0014122D" w14:paraId="3E79C06F" w14:textId="77777777" w:rsidTr="007A4B64">
        <w:trPr>
          <w:trHeight w:val="567"/>
          <w:jc w:val="center"/>
        </w:trPr>
        <w:tc>
          <w:tcPr>
            <w:tcW w:w="846" w:type="dxa"/>
            <w:vAlign w:val="center"/>
          </w:tcPr>
          <w:p w14:paraId="09866DEF" w14:textId="77777777" w:rsidR="00D33DD5" w:rsidRPr="0014122D" w:rsidRDefault="00D33DD5" w:rsidP="007A4B64">
            <w:pPr>
              <w:jc w:val="center"/>
              <w:rPr>
                <w:rFonts w:cs="Arial"/>
                <w:b/>
                <w:lang w:val="en-US"/>
              </w:rPr>
            </w:pPr>
            <w:r w:rsidRPr="0014122D">
              <w:rPr>
                <w:rFonts w:cs="Arial"/>
                <w:b/>
                <w:lang w:val="en-US"/>
              </w:rPr>
              <w:t>R</w:t>
            </w:r>
            <w:r w:rsidRPr="0014122D">
              <w:rPr>
                <w:rFonts w:cs="Arial"/>
                <w:b/>
                <w:vertAlign w:val="subscript"/>
                <w:lang w:val="en-US"/>
              </w:rPr>
              <w:t>2</w:t>
            </w:r>
          </w:p>
        </w:tc>
        <w:tc>
          <w:tcPr>
            <w:tcW w:w="1843" w:type="dxa"/>
            <w:vAlign w:val="center"/>
          </w:tcPr>
          <w:p w14:paraId="05343249" w14:textId="77777777" w:rsidR="00D33DD5" w:rsidRPr="0014122D" w:rsidRDefault="00D33DD5" w:rsidP="007A4B64">
            <w:pPr>
              <w:jc w:val="center"/>
              <w:rPr>
                <w:rFonts w:cs="Arial"/>
                <w:b/>
                <w:lang w:val="en-US"/>
              </w:rPr>
            </w:pPr>
            <w:r w:rsidRPr="0014122D">
              <w:rPr>
                <w:rFonts w:cs="Arial"/>
                <w:b/>
                <w:lang w:val="en-US"/>
              </w:rPr>
              <w:t>6.00 Ω</w:t>
            </w:r>
          </w:p>
        </w:tc>
      </w:tr>
      <w:tr w:rsidR="00D33DD5" w:rsidRPr="0014122D" w14:paraId="1FB5C4E2" w14:textId="77777777" w:rsidTr="007A4B64">
        <w:trPr>
          <w:trHeight w:val="567"/>
          <w:jc w:val="center"/>
        </w:trPr>
        <w:tc>
          <w:tcPr>
            <w:tcW w:w="846" w:type="dxa"/>
            <w:vAlign w:val="center"/>
          </w:tcPr>
          <w:p w14:paraId="5FD838B7" w14:textId="77777777" w:rsidR="00D33DD5" w:rsidRPr="0014122D" w:rsidRDefault="00D33DD5" w:rsidP="007A4B64">
            <w:pPr>
              <w:jc w:val="center"/>
              <w:rPr>
                <w:rFonts w:cs="Arial"/>
                <w:b/>
                <w:lang w:val="en-US"/>
              </w:rPr>
            </w:pPr>
            <w:r w:rsidRPr="0014122D">
              <w:rPr>
                <w:rFonts w:cs="Arial"/>
                <w:b/>
                <w:lang w:val="en-US"/>
              </w:rPr>
              <w:t>R</w:t>
            </w:r>
            <w:r w:rsidRPr="0014122D">
              <w:rPr>
                <w:rFonts w:cs="Arial"/>
                <w:b/>
                <w:vertAlign w:val="subscript"/>
                <w:lang w:val="en-US"/>
              </w:rPr>
              <w:t>3</w:t>
            </w:r>
          </w:p>
        </w:tc>
        <w:tc>
          <w:tcPr>
            <w:tcW w:w="1843" w:type="dxa"/>
            <w:vAlign w:val="center"/>
          </w:tcPr>
          <w:p w14:paraId="0504AEE2" w14:textId="77777777" w:rsidR="00D33DD5" w:rsidRPr="0014122D" w:rsidRDefault="00D33DD5" w:rsidP="007A4B64">
            <w:pPr>
              <w:jc w:val="center"/>
              <w:rPr>
                <w:rFonts w:cs="Arial"/>
                <w:b/>
                <w:lang w:val="en-US"/>
              </w:rPr>
            </w:pPr>
            <w:r w:rsidRPr="0014122D">
              <w:rPr>
                <w:rFonts w:cs="Arial"/>
                <w:b/>
                <w:lang w:val="en-US"/>
              </w:rPr>
              <w:t>4.00 Ω</w:t>
            </w:r>
          </w:p>
        </w:tc>
      </w:tr>
    </w:tbl>
    <w:p w14:paraId="1B4ECF19" w14:textId="77777777" w:rsidR="00D33DD5" w:rsidRPr="0014122D" w:rsidRDefault="00D33DD5" w:rsidP="00D33DD5">
      <w:pPr>
        <w:jc w:val="both"/>
        <w:rPr>
          <w:rFonts w:cs="Arial"/>
          <w:lang w:val="en-US"/>
        </w:rPr>
      </w:pPr>
    </w:p>
    <w:p w14:paraId="396BA004" w14:textId="77777777" w:rsidR="00D33DD5" w:rsidRDefault="00D33DD5" w:rsidP="00D33DD5">
      <w:pPr>
        <w:rPr>
          <w:rFonts w:cs="Arial"/>
          <w:lang w:val="en-US"/>
        </w:rPr>
      </w:pPr>
      <w:r>
        <w:rPr>
          <w:noProof/>
        </w:rPr>
        <mc:AlternateContent>
          <mc:Choice Requires="wps">
            <w:drawing>
              <wp:anchor distT="0" distB="0" distL="114300" distR="114300" simplePos="0" relativeHeight="251783168" behindDoc="1" locked="0" layoutInCell="1" allowOverlap="1" wp14:anchorId="5989074E" wp14:editId="78EA2894">
                <wp:simplePos x="0" y="0"/>
                <wp:positionH relativeFrom="column">
                  <wp:posOffset>2630170</wp:posOffset>
                </wp:positionH>
                <wp:positionV relativeFrom="paragraph">
                  <wp:posOffset>15240</wp:posOffset>
                </wp:positionV>
                <wp:extent cx="914400" cy="342900"/>
                <wp:effectExtent l="0" t="0" r="3810" b="0"/>
                <wp:wrapNone/>
                <wp:docPr id="93" name="Text Box 93"/>
                <wp:cNvGraphicFramePr/>
                <a:graphic xmlns:a="http://schemas.openxmlformats.org/drawingml/2006/main">
                  <a:graphicData uri="http://schemas.microsoft.com/office/word/2010/wordprocessingShape">
                    <wps:wsp>
                      <wps:cNvSpPr txBox="1"/>
                      <wps:spPr>
                        <a:xfrm>
                          <a:off x="0" y="0"/>
                          <a:ext cx="914400" cy="342900"/>
                        </a:xfrm>
                        <a:prstGeom prst="rect">
                          <a:avLst/>
                        </a:prstGeom>
                        <a:solidFill>
                          <a:schemeClr val="lt1"/>
                        </a:solidFill>
                        <a:ln w="19050">
                          <a:noFill/>
                        </a:ln>
                      </wps:spPr>
                      <wps:txbx>
                        <w:txbxContent>
                          <w:p w14:paraId="436D0077" w14:textId="77777777" w:rsidR="00D95942" w:rsidRPr="00A71DB6" w:rsidRDefault="00D95942" w:rsidP="00D33DD5">
                            <w:pPr>
                              <w:rPr>
                                <w:b/>
                              </w:rPr>
                            </w:pPr>
                            <w:r>
                              <w:rPr>
                                <w:b/>
                              </w:rPr>
                              <w:t>R</w:t>
                            </w:r>
                            <w:r w:rsidRPr="00A71DB6">
                              <w:rPr>
                                <w:b/>
                                <w:sz w:val="28"/>
                                <w:szCs w:val="28"/>
                                <w:vertAlign w:val="subscript"/>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89074E" id="Text Box 93" o:spid="_x0000_s1063" type="#_x0000_t202" style="position:absolute;margin-left:207.1pt;margin-top:1.2pt;width:1in;height:27pt;z-index:-251533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" fillcolor="white [3201]" stroked="f" strokeweight="1.5pt">
                <v:textbox>
                  <w:txbxContent>
                    <w:p w14:paraId="436D0077" w14:textId="77777777" w:rsidR="00D95942" w:rsidRPr="00A71DB6" w:rsidRDefault="00D95942" w:rsidP="00D33DD5">
                      <w:pPr>
                        <w:rPr>
                          <w:b/>
                        </w:rPr>
                      </w:pPr>
                      <w:r>
                        <w:rPr>
                          <w:b/>
                        </w:rPr>
                        <w:t>R</w:t>
                      </w:r>
                      <w:r w:rsidRPr="00A71DB6">
                        <w:rPr>
                          <w:b/>
                          <w:sz w:val="28"/>
                          <w:szCs w:val="28"/>
                          <w:vertAlign w:val="subscript"/>
                        </w:rPr>
                        <w:t>1</w:t>
                      </w:r>
                    </w:p>
                  </w:txbxContent>
                </v:textbox>
              </v:shape>
            </w:pict>
          </mc:Fallback>
        </mc:AlternateContent>
      </w:r>
    </w:p>
    <w:p w14:paraId="47B7A002" w14:textId="77777777" w:rsidR="00D33DD5" w:rsidRDefault="00D33DD5" w:rsidP="00D33DD5">
      <w:pPr>
        <w:rPr>
          <w:rFonts w:cs="Arial"/>
          <w:lang w:val="en-US"/>
        </w:rPr>
      </w:pPr>
      <w:r>
        <w:rPr>
          <w:rFonts w:cs="Arial"/>
          <w:noProof/>
        </w:rPr>
        <mc:AlternateContent>
          <mc:Choice Requires="wps">
            <w:drawing>
              <wp:anchor distT="0" distB="0" distL="114300" distR="114300" simplePos="0" relativeHeight="251769856" behindDoc="0" locked="0" layoutInCell="1" allowOverlap="1" wp14:anchorId="4A23AF86" wp14:editId="561187F6">
                <wp:simplePos x="0" y="0"/>
                <wp:positionH relativeFrom="column">
                  <wp:posOffset>4572000</wp:posOffset>
                </wp:positionH>
                <wp:positionV relativeFrom="paragraph">
                  <wp:posOffset>270168</wp:posOffset>
                </wp:positionV>
                <wp:extent cx="0" cy="429065"/>
                <wp:effectExtent l="0" t="0" r="19050" b="28575"/>
                <wp:wrapNone/>
                <wp:docPr id="94" name="Straight Connector 94"/>
                <wp:cNvGraphicFramePr/>
                <a:graphic xmlns:a="http://schemas.openxmlformats.org/drawingml/2006/main">
                  <a:graphicData uri="http://schemas.microsoft.com/office/word/2010/wordprocessingShape">
                    <wps:wsp>
                      <wps:cNvCnPr/>
                      <wps:spPr>
                        <a:xfrm>
                          <a:off x="0" y="0"/>
                          <a:ext cx="0" cy="42906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71441D4" id="Straight Connector 94" o:spid="_x0000_s1026" style="position:absolute;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in,21.25pt" to="5in,5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" strokecolor="black [3213]" strokeweight="1.5pt">
                <v:stroke joinstyle="miter"/>
              </v:line>
            </w:pict>
          </mc:Fallback>
        </mc:AlternateContent>
      </w:r>
      <w:r>
        <w:rPr>
          <w:rFonts w:cs="Arial"/>
          <w:noProof/>
        </w:rPr>
        <mc:AlternateContent>
          <mc:Choice Requires="wps">
            <w:drawing>
              <wp:anchor distT="0" distB="0" distL="114300" distR="114300" simplePos="0" relativeHeight="251760640" behindDoc="0" locked="0" layoutInCell="1" allowOverlap="1" wp14:anchorId="7999D1DD" wp14:editId="1D1501E6">
                <wp:simplePos x="0" y="0"/>
                <wp:positionH relativeFrom="column">
                  <wp:posOffset>911225</wp:posOffset>
                </wp:positionH>
                <wp:positionV relativeFrom="paragraph">
                  <wp:posOffset>269680</wp:posOffset>
                </wp:positionV>
                <wp:extent cx="573258" cy="0"/>
                <wp:effectExtent l="0" t="0" r="36830" b="19050"/>
                <wp:wrapNone/>
                <wp:docPr id="95" name="Straight Connector 95"/>
                <wp:cNvGraphicFramePr/>
                <a:graphic xmlns:a="http://schemas.openxmlformats.org/drawingml/2006/main">
                  <a:graphicData uri="http://schemas.microsoft.com/office/word/2010/wordprocessingShape">
                    <wps:wsp>
                      <wps:cNvCnPr/>
                      <wps:spPr>
                        <a:xfrm>
                          <a:off x="0" y="0"/>
                          <a:ext cx="57325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C2FFD1" id="Straight Connector 95" o:spid="_x0000_s1026" style="position:absolute;z-index:251760640;visibility:visible;mso-wrap-style:square;mso-wrap-distance-left:9pt;mso-wrap-distance-top:0;mso-wrap-distance-right:9pt;mso-wrap-distance-bottom:0;mso-position-horizontal:absolute;mso-position-horizontal-relative:text;mso-position-vertical:absolute;mso-position-vertical-relative:text" from="71.75pt,21.25pt" to="116.9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" strokecolor="black [3213]" strokeweight="1.5pt">
                <v:stroke joinstyle="miter"/>
              </v:line>
            </w:pict>
          </mc:Fallback>
        </mc:AlternateContent>
      </w:r>
      <w:r>
        <w:rPr>
          <w:rFonts w:cs="Arial"/>
          <w:noProof/>
        </w:rPr>
        <mc:AlternateContent>
          <mc:Choice Requires="wps">
            <w:drawing>
              <wp:anchor distT="0" distB="0" distL="114300" distR="114300" simplePos="0" relativeHeight="251773952" behindDoc="0" locked="0" layoutInCell="1" allowOverlap="1" wp14:anchorId="49F69CB6" wp14:editId="14E6C8E3">
                <wp:simplePos x="0" y="0"/>
                <wp:positionH relativeFrom="column">
                  <wp:posOffset>3759591</wp:posOffset>
                </wp:positionH>
                <wp:positionV relativeFrom="paragraph">
                  <wp:posOffset>255270</wp:posOffset>
                </wp:positionV>
                <wp:extent cx="0" cy="316524"/>
                <wp:effectExtent l="0" t="0" r="19050" b="26670"/>
                <wp:wrapNone/>
                <wp:docPr id="96" name="Straight Connector 96"/>
                <wp:cNvGraphicFramePr/>
                <a:graphic xmlns:a="http://schemas.openxmlformats.org/drawingml/2006/main">
                  <a:graphicData uri="http://schemas.microsoft.com/office/word/2010/wordprocessingShape">
                    <wps:wsp>
                      <wps:cNvCnPr/>
                      <wps:spPr>
                        <a:xfrm>
                          <a:off x="0" y="0"/>
                          <a:ext cx="0" cy="31652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614DC73" id="Straight Connector 96" o:spid="_x0000_s1026" style="position:absolute;z-index:251773952;visibility:visible;mso-wrap-style:square;mso-wrap-distance-left:9pt;mso-wrap-distance-top:0;mso-wrap-distance-right:9pt;mso-wrap-distance-bottom:0;mso-position-horizontal:absolute;mso-position-horizontal-relative:text;mso-position-vertical:absolute;mso-position-vertical-relative:text" from="296.05pt,20.1pt" to="296.0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" strokecolor="black [3213]" strokeweight="1.5pt">
                <v:stroke joinstyle="miter"/>
              </v:line>
            </w:pict>
          </mc:Fallback>
        </mc:AlternateContent>
      </w:r>
      <w:r>
        <w:rPr>
          <w:noProof/>
        </w:rPr>
        <mc:AlternateContent>
          <mc:Choice Requires="wps">
            <w:drawing>
              <wp:anchor distT="0" distB="0" distL="114300" distR="114300" simplePos="0" relativeHeight="251759616" behindDoc="0" locked="0" layoutInCell="1" allowOverlap="1" wp14:anchorId="74B56CFA" wp14:editId="6F229BB8">
                <wp:simplePos x="0" y="0"/>
                <wp:positionH relativeFrom="column">
                  <wp:posOffset>1592580</wp:posOffset>
                </wp:positionH>
                <wp:positionV relativeFrom="paragraph">
                  <wp:posOffset>151765</wp:posOffset>
                </wp:positionV>
                <wp:extent cx="914400" cy="342900"/>
                <wp:effectExtent l="0" t="0" r="0" b="0"/>
                <wp:wrapNone/>
                <wp:docPr id="97" name="Text Box 97"/>
                <wp:cNvGraphicFramePr/>
                <a:graphic xmlns:a="http://schemas.openxmlformats.org/drawingml/2006/main">
                  <a:graphicData uri="http://schemas.microsoft.com/office/word/2010/wordprocessingShape">
                    <wps:wsp>
                      <wps:cNvSpPr txBox="1"/>
                      <wps:spPr>
                        <a:xfrm>
                          <a:off x="0" y="0"/>
                          <a:ext cx="914400" cy="342900"/>
                        </a:xfrm>
                        <a:prstGeom prst="rect">
                          <a:avLst/>
                        </a:prstGeom>
                        <a:solidFill>
                          <a:schemeClr val="lt1"/>
                        </a:solidFill>
                        <a:ln w="19050">
                          <a:noFill/>
                        </a:ln>
                      </wps:spPr>
                      <wps:txbx>
                        <w:txbxContent>
                          <w:p w14:paraId="4A74BE32" w14:textId="77777777" w:rsidR="00D95942" w:rsidRPr="00A71DB6" w:rsidRDefault="00D95942" w:rsidP="00D33DD5">
                            <w:pPr>
                              <w:rPr>
                                <w:b/>
                              </w:rPr>
                            </w:pPr>
                            <w:r w:rsidRPr="00A71DB6">
                              <w:rPr>
                                <w:b/>
                              </w:rPr>
                              <w:t>A</w:t>
                            </w:r>
                            <w:r w:rsidRPr="00A71DB6">
                              <w:rPr>
                                <w:b/>
                                <w:sz w:val="28"/>
                                <w:szCs w:val="28"/>
                                <w:vertAlign w:val="subscript"/>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B56CFA" id="Text Box 97" o:spid="_x0000_s1064" type="#_x0000_t202" style="position:absolute;margin-left:125.4pt;margin-top:11.95pt;width:1in;height:27pt;z-index:2517596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" fillcolor="white [3201]" stroked="f" strokeweight="1.5pt">
                <v:textbox>
                  <w:txbxContent>
                    <w:p w14:paraId="4A74BE32" w14:textId="77777777" w:rsidR="00D95942" w:rsidRPr="00A71DB6" w:rsidRDefault="00D95942" w:rsidP="00D33DD5">
                      <w:pPr>
                        <w:rPr>
                          <w:b/>
                        </w:rPr>
                      </w:pPr>
                      <w:r w:rsidRPr="00A71DB6">
                        <w:rPr>
                          <w:b/>
                        </w:rPr>
                        <w:t>A</w:t>
                      </w:r>
                      <w:r w:rsidRPr="00A71DB6">
                        <w:rPr>
                          <w:b/>
                          <w:sz w:val="28"/>
                          <w:szCs w:val="28"/>
                          <w:vertAlign w:val="subscript"/>
                        </w:rPr>
                        <w:t>1</w:t>
                      </w:r>
                    </w:p>
                  </w:txbxContent>
                </v:textbox>
              </v:shape>
            </w:pict>
          </mc:Fallback>
        </mc:AlternateContent>
      </w:r>
      <w:r>
        <w:rPr>
          <w:noProof/>
        </w:rPr>
        <mc:AlternateContent>
          <mc:Choice Requires="wps">
            <w:drawing>
              <wp:anchor distT="0" distB="0" distL="114300" distR="114300" simplePos="0" relativeHeight="251761664" behindDoc="0" locked="0" layoutInCell="1" allowOverlap="1" wp14:anchorId="1DBCC713" wp14:editId="6E2DE6A9">
                <wp:simplePos x="0" y="0"/>
                <wp:positionH relativeFrom="column">
                  <wp:posOffset>1477010</wp:posOffset>
                </wp:positionH>
                <wp:positionV relativeFrom="paragraph">
                  <wp:posOffset>37465</wp:posOffset>
                </wp:positionV>
                <wp:extent cx="570865" cy="571500"/>
                <wp:effectExtent l="0" t="0" r="19685" b="19050"/>
                <wp:wrapNone/>
                <wp:docPr id="98" name="Oval 98"/>
                <wp:cNvGraphicFramePr/>
                <a:graphic xmlns:a="http://schemas.openxmlformats.org/drawingml/2006/main">
                  <a:graphicData uri="http://schemas.microsoft.com/office/word/2010/wordprocessingShape">
                    <wps:wsp>
                      <wps:cNvSpPr/>
                      <wps:spPr>
                        <a:xfrm>
                          <a:off x="0" y="0"/>
                          <a:ext cx="570865" cy="5715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585394B" id="Oval 98" o:spid="_x0000_s1026" style="position:absolute;margin-left:116.3pt;margin-top:2.95pt;width:44.95pt;height:45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" filled="f" strokecolor="black [3213]" strokeweight="1.5pt">
                <v:stroke joinstyle="miter"/>
              </v:oval>
            </w:pict>
          </mc:Fallback>
        </mc:AlternateContent>
      </w:r>
      <w:r>
        <w:rPr>
          <w:rFonts w:cs="Arial"/>
          <w:noProof/>
        </w:rPr>
        <mc:AlternateContent>
          <mc:Choice Requires="wps">
            <w:drawing>
              <wp:anchor distT="0" distB="0" distL="114300" distR="114300" simplePos="0" relativeHeight="251768832" behindDoc="0" locked="0" layoutInCell="1" allowOverlap="1" wp14:anchorId="71F6DB86" wp14:editId="2650A6E2">
                <wp:simplePos x="0" y="0"/>
                <wp:positionH relativeFrom="column">
                  <wp:posOffset>3199130</wp:posOffset>
                </wp:positionH>
                <wp:positionV relativeFrom="paragraph">
                  <wp:posOffset>269240</wp:posOffset>
                </wp:positionV>
                <wp:extent cx="1367790" cy="0"/>
                <wp:effectExtent l="0" t="0" r="22860" b="19050"/>
                <wp:wrapNone/>
                <wp:docPr id="99" name="Straight Connector 99"/>
                <wp:cNvGraphicFramePr/>
                <a:graphic xmlns:a="http://schemas.openxmlformats.org/drawingml/2006/main">
                  <a:graphicData uri="http://schemas.microsoft.com/office/word/2010/wordprocessingShape">
                    <wps:wsp>
                      <wps:cNvCnPr/>
                      <wps:spPr>
                        <a:xfrm>
                          <a:off x="0" y="0"/>
                          <a:ext cx="136779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3006A9" id="Straight Connector 99" o:spid="_x0000_s1026" style="position:absolute;z-index:251768832;visibility:visible;mso-wrap-style:square;mso-wrap-distance-left:9pt;mso-wrap-distance-top:0;mso-wrap-distance-right:9pt;mso-wrap-distance-bottom:0;mso-position-horizontal:absolute;mso-position-horizontal-relative:text;mso-position-vertical:absolute;mso-position-vertical-relative:text" from="251.9pt,21.2pt" to="359.6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" strokecolor="black [3213]" strokeweight="1.5pt">
                <v:stroke joinstyle="miter"/>
              </v:line>
            </w:pict>
          </mc:Fallback>
        </mc:AlternateContent>
      </w:r>
      <w:r>
        <w:rPr>
          <w:rFonts w:cs="Arial"/>
          <w:noProof/>
        </w:rPr>
        <mc:AlternateContent>
          <mc:Choice Requires="wps">
            <w:drawing>
              <wp:anchor distT="0" distB="0" distL="114300" distR="114300" simplePos="0" relativeHeight="251763712" behindDoc="0" locked="0" layoutInCell="1" allowOverlap="1" wp14:anchorId="7F1EE1AC" wp14:editId="5EC47ED1">
                <wp:simplePos x="0" y="0"/>
                <wp:positionH relativeFrom="column">
                  <wp:posOffset>2048510</wp:posOffset>
                </wp:positionH>
                <wp:positionV relativeFrom="paragraph">
                  <wp:posOffset>269240</wp:posOffset>
                </wp:positionV>
                <wp:extent cx="350520" cy="0"/>
                <wp:effectExtent l="0" t="0" r="30480" b="19050"/>
                <wp:wrapNone/>
                <wp:docPr id="100" name="Straight Connector 100"/>
                <wp:cNvGraphicFramePr/>
                <a:graphic xmlns:a="http://schemas.openxmlformats.org/drawingml/2006/main">
                  <a:graphicData uri="http://schemas.microsoft.com/office/word/2010/wordprocessingShape">
                    <wps:wsp>
                      <wps:cNvCnPr/>
                      <wps:spPr>
                        <a:xfrm>
                          <a:off x="0" y="0"/>
                          <a:ext cx="35052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B911A3" id="Straight Connector 100" o:spid="_x0000_s1026" style="position:absolute;z-index:251763712;visibility:visible;mso-wrap-style:square;mso-wrap-distance-left:9pt;mso-wrap-distance-top:0;mso-wrap-distance-right:9pt;mso-wrap-distance-bottom:0;mso-position-horizontal:absolute;mso-position-horizontal-relative:text;mso-position-vertical:absolute;mso-position-vertical-relative:text" from="161.3pt,21.2pt" to="188.9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" strokecolor="black [3213]" strokeweight="1.5pt">
                <v:stroke joinstyle="miter"/>
              </v:line>
            </w:pict>
          </mc:Fallback>
        </mc:AlternateContent>
      </w:r>
      <w:r>
        <w:rPr>
          <w:rFonts w:cs="Arial"/>
          <w:noProof/>
        </w:rPr>
        <mc:AlternateContent>
          <mc:Choice Requires="wps">
            <w:drawing>
              <wp:anchor distT="0" distB="0" distL="114300" distR="114300" simplePos="0" relativeHeight="251762688" behindDoc="0" locked="0" layoutInCell="1" allowOverlap="1" wp14:anchorId="3341F12B" wp14:editId="03CDBEEA">
                <wp:simplePos x="0" y="0"/>
                <wp:positionH relativeFrom="column">
                  <wp:posOffset>2395855</wp:posOffset>
                </wp:positionH>
                <wp:positionV relativeFrom="paragraph">
                  <wp:posOffset>149860</wp:posOffset>
                </wp:positionV>
                <wp:extent cx="800100" cy="231775"/>
                <wp:effectExtent l="0" t="0" r="19050" b="15875"/>
                <wp:wrapNone/>
                <wp:docPr id="101" name="Rectangle 101"/>
                <wp:cNvGraphicFramePr/>
                <a:graphic xmlns:a="http://schemas.openxmlformats.org/drawingml/2006/main">
                  <a:graphicData uri="http://schemas.microsoft.com/office/word/2010/wordprocessingShape">
                    <wps:wsp>
                      <wps:cNvSpPr/>
                      <wps:spPr>
                        <a:xfrm>
                          <a:off x="0" y="0"/>
                          <a:ext cx="800100" cy="231775"/>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61C664" id="Rectangle 101" o:spid="_x0000_s1026" style="position:absolute;margin-left:188.65pt;margin-top:11.8pt;width:63pt;height:18.2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" fillcolor="white [3212]" strokecolor="black [3213]" strokeweight="1.5pt"/>
            </w:pict>
          </mc:Fallback>
        </mc:AlternateContent>
      </w:r>
      <w:r>
        <w:rPr>
          <w:rFonts w:cs="Arial"/>
          <w:noProof/>
        </w:rPr>
        <mc:AlternateContent>
          <mc:Choice Requires="wps">
            <w:drawing>
              <wp:anchor distT="0" distB="0" distL="114300" distR="114300" simplePos="0" relativeHeight="251758592" behindDoc="0" locked="0" layoutInCell="1" allowOverlap="1" wp14:anchorId="0721C4A5" wp14:editId="358192CF">
                <wp:simplePos x="0" y="0"/>
                <wp:positionH relativeFrom="column">
                  <wp:posOffset>909955</wp:posOffset>
                </wp:positionH>
                <wp:positionV relativeFrom="paragraph">
                  <wp:posOffset>267970</wp:posOffset>
                </wp:positionV>
                <wp:extent cx="0" cy="683895"/>
                <wp:effectExtent l="0" t="0" r="19050" b="20955"/>
                <wp:wrapNone/>
                <wp:docPr id="102" name="Straight Connector 102"/>
                <wp:cNvGraphicFramePr/>
                <a:graphic xmlns:a="http://schemas.openxmlformats.org/drawingml/2006/main">
                  <a:graphicData uri="http://schemas.microsoft.com/office/word/2010/wordprocessingShape">
                    <wps:wsp>
                      <wps:cNvCnPr/>
                      <wps:spPr>
                        <a:xfrm flipV="1">
                          <a:off x="0" y="0"/>
                          <a:ext cx="0" cy="68389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B26FF1" id="Straight Connector 102" o:spid="_x0000_s1026" style="position:absolute;flip:y;z-index:251758592;visibility:visible;mso-wrap-style:square;mso-wrap-distance-left:9pt;mso-wrap-distance-top:0;mso-wrap-distance-right:9pt;mso-wrap-distance-bottom:0;mso-position-horizontal:absolute;mso-position-horizontal-relative:text;mso-position-vertical:absolute;mso-position-vertical-relative:text" from="71.65pt,21.1pt" to="71.65pt,7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" strokecolor="black [3200]" strokeweight="1.5pt">
                <v:stroke joinstyle="miter"/>
              </v:line>
            </w:pict>
          </mc:Fallback>
        </mc:AlternateContent>
      </w:r>
      <w:r>
        <w:rPr>
          <w:noProof/>
        </w:rPr>
        <mc:AlternateContent>
          <mc:Choice Requires="wps">
            <w:drawing>
              <wp:anchor distT="0" distB="0" distL="114300" distR="114300" simplePos="0" relativeHeight="251774976" behindDoc="0" locked="0" layoutInCell="1" allowOverlap="1" wp14:anchorId="46E9D0C3" wp14:editId="12FAA036">
                <wp:simplePos x="0" y="0"/>
                <wp:positionH relativeFrom="column">
                  <wp:posOffset>3770630</wp:posOffset>
                </wp:positionH>
                <wp:positionV relativeFrom="paragraph">
                  <wp:posOffset>1157605</wp:posOffset>
                </wp:positionV>
                <wp:extent cx="0" cy="138430"/>
                <wp:effectExtent l="0" t="0" r="19050" b="33020"/>
                <wp:wrapNone/>
                <wp:docPr id="103" name="Straight Connector 103"/>
                <wp:cNvGraphicFramePr/>
                <a:graphic xmlns:a="http://schemas.openxmlformats.org/drawingml/2006/main">
                  <a:graphicData uri="http://schemas.microsoft.com/office/word/2010/wordprocessingShape">
                    <wps:wsp>
                      <wps:cNvCnPr/>
                      <wps:spPr>
                        <a:xfrm>
                          <a:off x="0" y="0"/>
                          <a:ext cx="0" cy="1384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9AB325" id="Straight Connector 103" o:spid="_x0000_s1026" style="position:absolute;z-index:251774976;visibility:visible;mso-wrap-style:square;mso-wrap-distance-left:9pt;mso-wrap-distance-top:0;mso-wrap-distance-right:9pt;mso-wrap-distance-bottom:0;mso-position-horizontal:absolute;mso-position-horizontal-relative:text;mso-position-vertical:absolute;mso-position-vertical-relative:text" from="296.9pt,91.15pt" to="296.9pt,10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" strokecolor="black [3213]" strokeweight="1.5pt">
                <v:stroke joinstyle="miter"/>
              </v:line>
            </w:pict>
          </mc:Fallback>
        </mc:AlternateContent>
      </w:r>
      <w:r>
        <w:rPr>
          <w:noProof/>
        </w:rPr>
        <mc:AlternateContent>
          <mc:Choice Requires="wps">
            <w:drawing>
              <wp:anchor distT="0" distB="0" distL="114300" distR="114300" simplePos="0" relativeHeight="251771904" behindDoc="0" locked="0" layoutInCell="1" allowOverlap="1" wp14:anchorId="33E0E327" wp14:editId="55771719">
                <wp:simplePos x="0" y="0"/>
                <wp:positionH relativeFrom="column">
                  <wp:posOffset>908050</wp:posOffset>
                </wp:positionH>
                <wp:positionV relativeFrom="paragraph">
                  <wp:posOffset>2210435</wp:posOffset>
                </wp:positionV>
                <wp:extent cx="3657600" cy="0"/>
                <wp:effectExtent l="0" t="0" r="19050" b="19050"/>
                <wp:wrapNone/>
                <wp:docPr id="104" name="Straight Connector 104"/>
                <wp:cNvGraphicFramePr/>
                <a:graphic xmlns:a="http://schemas.openxmlformats.org/drawingml/2006/main">
                  <a:graphicData uri="http://schemas.microsoft.com/office/word/2010/wordprocessingShape">
                    <wps:wsp>
                      <wps:cNvCnPr/>
                      <wps:spPr>
                        <a:xfrm>
                          <a:off x="0" y="0"/>
                          <a:ext cx="36576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2166EF" id="Straight Connector 104" o:spid="_x0000_s1026" style="position:absolute;z-index:251771904;visibility:visible;mso-wrap-style:square;mso-wrap-distance-left:9pt;mso-wrap-distance-top:0;mso-wrap-distance-right:9pt;mso-wrap-distance-bottom:0;mso-position-horizontal:absolute;mso-position-horizontal-relative:text;mso-position-vertical:absolute;mso-position-vertical-relative:text" from="71.5pt,174.05pt" to="359.5pt,17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" strokecolor="black [3213]" strokeweight="1.5pt">
                <v:stroke joinstyle="miter"/>
              </v:line>
            </w:pict>
          </mc:Fallback>
        </mc:AlternateContent>
      </w:r>
      <w:r>
        <w:rPr>
          <w:noProof/>
        </w:rPr>
        <mc:AlternateContent>
          <mc:Choice Requires="wps">
            <w:drawing>
              <wp:anchor distT="0" distB="0" distL="114300" distR="114300" simplePos="0" relativeHeight="251770880" behindDoc="0" locked="0" layoutInCell="1" allowOverlap="1" wp14:anchorId="54BE024E" wp14:editId="186B5D94">
                <wp:simplePos x="0" y="0"/>
                <wp:positionH relativeFrom="column">
                  <wp:posOffset>908050</wp:posOffset>
                </wp:positionH>
                <wp:positionV relativeFrom="paragraph">
                  <wp:posOffset>1064260</wp:posOffset>
                </wp:positionV>
                <wp:extent cx="0" cy="1146175"/>
                <wp:effectExtent l="0" t="0" r="19050" b="34925"/>
                <wp:wrapNone/>
                <wp:docPr id="105" name="Straight Connector 105"/>
                <wp:cNvGraphicFramePr/>
                <a:graphic xmlns:a="http://schemas.openxmlformats.org/drawingml/2006/main">
                  <a:graphicData uri="http://schemas.microsoft.com/office/word/2010/wordprocessingShape">
                    <wps:wsp>
                      <wps:cNvCnPr/>
                      <wps:spPr>
                        <a:xfrm>
                          <a:off x="0" y="0"/>
                          <a:ext cx="0" cy="11461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FF7DB36" id="Straight Connector 105" o:spid="_x0000_s1026" style="position:absolute;z-index:251770880;visibility:visible;mso-wrap-style:square;mso-wrap-distance-left:9pt;mso-wrap-distance-top:0;mso-wrap-distance-right:9pt;mso-wrap-distance-bottom:0;mso-position-horizontal:absolute;mso-position-horizontal-relative:text;mso-position-vertical:absolute;mso-position-vertical-relative:text" from="71.5pt,83.8pt" to="71.5pt,17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" strokecolor="black [3200]" strokeweight="1.5pt">
                <v:stroke joinstyle="miter"/>
              </v:line>
            </w:pict>
          </mc:Fallback>
        </mc:AlternateContent>
      </w:r>
      <w:r>
        <w:rPr>
          <w:noProof/>
        </w:rPr>
        <mc:AlternateContent>
          <mc:Choice Requires="wps">
            <w:drawing>
              <wp:anchor distT="0" distB="0" distL="114300" distR="114300" simplePos="0" relativeHeight="251766784" behindDoc="0" locked="0" layoutInCell="1" allowOverlap="1" wp14:anchorId="69F1B82D" wp14:editId="79338623">
                <wp:simplePos x="0" y="0"/>
                <wp:positionH relativeFrom="column">
                  <wp:posOffset>3653155</wp:posOffset>
                </wp:positionH>
                <wp:positionV relativeFrom="paragraph">
                  <wp:posOffset>1296670</wp:posOffset>
                </wp:positionV>
                <wp:extent cx="206375" cy="685800"/>
                <wp:effectExtent l="0" t="0" r="22225" b="19050"/>
                <wp:wrapNone/>
                <wp:docPr id="106" name="Rectangle 106"/>
                <wp:cNvGraphicFramePr/>
                <a:graphic xmlns:a="http://schemas.openxmlformats.org/drawingml/2006/main">
                  <a:graphicData uri="http://schemas.microsoft.com/office/word/2010/wordprocessingShape">
                    <wps:wsp>
                      <wps:cNvSpPr/>
                      <wps:spPr>
                        <a:xfrm>
                          <a:off x="0" y="0"/>
                          <a:ext cx="206375" cy="68580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CAD631" id="Rectangle 106" o:spid="_x0000_s1026" style="position:absolute;margin-left:287.65pt;margin-top:102.1pt;width:16.25pt;height:54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" fillcolor="white [3212]" strokecolor="black [3213]" strokeweight="1.5pt"/>
            </w:pict>
          </mc:Fallback>
        </mc:AlternateContent>
      </w:r>
      <w:r>
        <w:rPr>
          <w:noProof/>
        </w:rPr>
        <mc:AlternateContent>
          <mc:Choice Requires="wps">
            <w:drawing>
              <wp:anchor distT="0" distB="0" distL="114300" distR="114300" simplePos="0" relativeHeight="251764736" behindDoc="0" locked="0" layoutInCell="1" allowOverlap="1" wp14:anchorId="48ADED37" wp14:editId="5372449A">
                <wp:simplePos x="0" y="0"/>
                <wp:positionH relativeFrom="column">
                  <wp:posOffset>3535045</wp:posOffset>
                </wp:positionH>
                <wp:positionV relativeFrom="paragraph">
                  <wp:posOffset>697865</wp:posOffset>
                </wp:positionV>
                <wp:extent cx="914400" cy="342900"/>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914400" cy="342900"/>
                        </a:xfrm>
                        <a:prstGeom prst="rect">
                          <a:avLst/>
                        </a:prstGeom>
                        <a:solidFill>
                          <a:schemeClr val="lt1"/>
                        </a:solidFill>
                        <a:ln w="19050">
                          <a:noFill/>
                        </a:ln>
                      </wps:spPr>
                      <wps:txbx>
                        <w:txbxContent>
                          <w:p w14:paraId="1410E209" w14:textId="77777777" w:rsidR="00D95942" w:rsidRPr="00A71DB6" w:rsidRDefault="00D95942" w:rsidP="00D33DD5">
                            <w:pPr>
                              <w:rPr>
                                <w:b/>
                              </w:rPr>
                            </w:pPr>
                            <w:r w:rsidRPr="00A71DB6">
                              <w:rPr>
                                <w:b/>
                              </w:rPr>
                              <w:t>A</w:t>
                            </w:r>
                            <w:r w:rsidRPr="00A71DB6">
                              <w:rPr>
                                <w:b/>
                                <w:sz w:val="28"/>
                                <w:szCs w:val="28"/>
                                <w:vertAlign w:val="subscript"/>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ADED37" id="Text Box 107" o:spid="_x0000_s1065" type="#_x0000_t202" style="position:absolute;margin-left:278.35pt;margin-top:54.95pt;width:1in;height:27pt;z-index:2517647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" fillcolor="white [3201]" stroked="f" strokeweight="1.5pt">
                <v:textbox>
                  <w:txbxContent>
                    <w:p w14:paraId="1410E209" w14:textId="77777777" w:rsidR="00D95942" w:rsidRPr="00A71DB6" w:rsidRDefault="00D95942" w:rsidP="00D33DD5">
                      <w:pPr>
                        <w:rPr>
                          <w:b/>
                        </w:rPr>
                      </w:pPr>
                      <w:r w:rsidRPr="00A71DB6">
                        <w:rPr>
                          <w:b/>
                        </w:rPr>
                        <w:t>A</w:t>
                      </w:r>
                      <w:r w:rsidRPr="00A71DB6">
                        <w:rPr>
                          <w:b/>
                          <w:sz w:val="28"/>
                          <w:szCs w:val="28"/>
                          <w:vertAlign w:val="subscript"/>
                        </w:rPr>
                        <w:t>2</w:t>
                      </w:r>
                    </w:p>
                  </w:txbxContent>
                </v:textbox>
              </v:shape>
            </w:pict>
          </mc:Fallback>
        </mc:AlternateContent>
      </w:r>
      <w:r>
        <w:rPr>
          <w:noProof/>
        </w:rPr>
        <mc:AlternateContent>
          <mc:Choice Requires="wps">
            <w:drawing>
              <wp:anchor distT="0" distB="0" distL="114300" distR="114300" simplePos="0" relativeHeight="251756544" behindDoc="0" locked="0" layoutInCell="1" allowOverlap="1" wp14:anchorId="61BE97D1" wp14:editId="67D31EE4">
                <wp:simplePos x="0" y="0"/>
                <wp:positionH relativeFrom="column">
                  <wp:posOffset>682625</wp:posOffset>
                </wp:positionH>
                <wp:positionV relativeFrom="paragraph">
                  <wp:posOffset>951865</wp:posOffset>
                </wp:positionV>
                <wp:extent cx="455295" cy="0"/>
                <wp:effectExtent l="0" t="0" r="20955" b="19050"/>
                <wp:wrapNone/>
                <wp:docPr id="108" name="Straight Connector 108"/>
                <wp:cNvGraphicFramePr/>
                <a:graphic xmlns:a="http://schemas.openxmlformats.org/drawingml/2006/main">
                  <a:graphicData uri="http://schemas.microsoft.com/office/word/2010/wordprocessingShape">
                    <wps:wsp>
                      <wps:cNvCnPr/>
                      <wps:spPr>
                        <a:xfrm>
                          <a:off x="0" y="0"/>
                          <a:ext cx="45529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AC2CB90" id="Straight Connector 108" o:spid="_x0000_s1026" style="position:absolute;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3.75pt,74.95pt" to="89.6pt,7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" strokecolor="black [3213]" strokeweight="1.5pt">
                <v:stroke joinstyle="miter"/>
              </v:line>
            </w:pict>
          </mc:Fallback>
        </mc:AlternateContent>
      </w:r>
      <w:r>
        <w:rPr>
          <w:noProof/>
        </w:rPr>
        <mc:AlternateContent>
          <mc:Choice Requires="wps">
            <w:drawing>
              <wp:anchor distT="0" distB="0" distL="114300" distR="114300" simplePos="0" relativeHeight="251757568" behindDoc="0" locked="0" layoutInCell="1" allowOverlap="1" wp14:anchorId="2954F53C" wp14:editId="3B50C18F">
                <wp:simplePos x="0" y="0"/>
                <wp:positionH relativeFrom="column">
                  <wp:posOffset>795655</wp:posOffset>
                </wp:positionH>
                <wp:positionV relativeFrom="paragraph">
                  <wp:posOffset>1068070</wp:posOffset>
                </wp:positionV>
                <wp:extent cx="229870" cy="0"/>
                <wp:effectExtent l="0" t="0" r="36830" b="19050"/>
                <wp:wrapNone/>
                <wp:docPr id="109" name="Straight Connector 109"/>
                <wp:cNvGraphicFramePr/>
                <a:graphic xmlns:a="http://schemas.openxmlformats.org/drawingml/2006/main">
                  <a:graphicData uri="http://schemas.microsoft.com/office/word/2010/wordprocessingShape">
                    <wps:wsp>
                      <wps:cNvCnPr/>
                      <wps:spPr>
                        <a:xfrm>
                          <a:off x="0" y="0"/>
                          <a:ext cx="22987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E89CA62" id="Straight Connector 109"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62.65pt,84.1pt" to="80.75pt,8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" strokecolor="black [3200]" strokeweight="1.5pt">
                <v:stroke joinstyle="miter"/>
              </v:line>
            </w:pict>
          </mc:Fallback>
        </mc:AlternateContent>
      </w:r>
      <w:r>
        <w:rPr>
          <w:noProof/>
        </w:rPr>
        <mc:AlternateContent>
          <mc:Choice Requires="wps">
            <w:drawing>
              <wp:anchor distT="0" distB="0" distL="114300" distR="114300" simplePos="0" relativeHeight="251765760" behindDoc="0" locked="0" layoutInCell="1" allowOverlap="1" wp14:anchorId="241E5EB9" wp14:editId="3C249588">
                <wp:simplePos x="0" y="0"/>
                <wp:positionH relativeFrom="column">
                  <wp:posOffset>3419475</wp:posOffset>
                </wp:positionH>
                <wp:positionV relativeFrom="paragraph">
                  <wp:posOffset>583565</wp:posOffset>
                </wp:positionV>
                <wp:extent cx="570865" cy="571500"/>
                <wp:effectExtent l="0" t="0" r="19685" b="19050"/>
                <wp:wrapNone/>
                <wp:docPr id="110" name="Oval 110"/>
                <wp:cNvGraphicFramePr/>
                <a:graphic xmlns:a="http://schemas.openxmlformats.org/drawingml/2006/main">
                  <a:graphicData uri="http://schemas.microsoft.com/office/word/2010/wordprocessingShape">
                    <wps:wsp>
                      <wps:cNvSpPr/>
                      <wps:spPr>
                        <a:xfrm>
                          <a:off x="0" y="0"/>
                          <a:ext cx="570865" cy="5715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88D1162" id="Oval 110" o:spid="_x0000_s1026" style="position:absolute;margin-left:269.25pt;margin-top:45.95pt;width:44.95pt;height:4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" filled="f" strokecolor="black [3213]" strokeweight="1.5pt">
                <v:stroke joinstyle="miter"/>
              </v:oval>
            </w:pict>
          </mc:Fallback>
        </mc:AlternateContent>
      </w:r>
    </w:p>
    <w:p w14:paraId="66BC3235" w14:textId="77777777" w:rsidR="00D33DD5" w:rsidRDefault="00D33DD5" w:rsidP="00D33DD5">
      <w:r>
        <w:rPr>
          <w:noProof/>
        </w:rPr>
        <mc:AlternateContent>
          <mc:Choice Requires="wps">
            <w:drawing>
              <wp:anchor distT="0" distB="0" distL="114300" distR="114300" simplePos="0" relativeHeight="251785216" behindDoc="1" locked="0" layoutInCell="1" allowOverlap="1" wp14:anchorId="62895054" wp14:editId="48DBA31F">
                <wp:simplePos x="0" y="0"/>
                <wp:positionH relativeFrom="column">
                  <wp:posOffset>4118073</wp:posOffset>
                </wp:positionH>
                <wp:positionV relativeFrom="paragraph">
                  <wp:posOffset>770206</wp:posOffset>
                </wp:positionV>
                <wp:extent cx="914400" cy="342900"/>
                <wp:effectExtent l="0" t="0" r="3810" b="0"/>
                <wp:wrapNone/>
                <wp:docPr id="111" name="Text Box 111"/>
                <wp:cNvGraphicFramePr/>
                <a:graphic xmlns:a="http://schemas.openxmlformats.org/drawingml/2006/main">
                  <a:graphicData uri="http://schemas.microsoft.com/office/word/2010/wordprocessingShape">
                    <wps:wsp>
                      <wps:cNvSpPr txBox="1"/>
                      <wps:spPr>
                        <a:xfrm>
                          <a:off x="0" y="0"/>
                          <a:ext cx="914400" cy="342900"/>
                        </a:xfrm>
                        <a:prstGeom prst="rect">
                          <a:avLst/>
                        </a:prstGeom>
                        <a:solidFill>
                          <a:schemeClr val="lt1"/>
                        </a:solidFill>
                        <a:ln w="19050">
                          <a:noFill/>
                        </a:ln>
                      </wps:spPr>
                      <wps:txbx>
                        <w:txbxContent>
                          <w:p w14:paraId="3228245B" w14:textId="77777777" w:rsidR="00D95942" w:rsidRPr="00A71DB6" w:rsidRDefault="00D95942" w:rsidP="00D33DD5">
                            <w:pPr>
                              <w:rPr>
                                <w:b/>
                              </w:rPr>
                            </w:pPr>
                            <w:r>
                              <w:rPr>
                                <w:b/>
                              </w:rPr>
                              <w:t>R</w:t>
                            </w:r>
                            <w:r>
                              <w:rPr>
                                <w:b/>
                                <w:sz w:val="28"/>
                                <w:szCs w:val="28"/>
                                <w:vertAlign w:val="subscript"/>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895054" id="Text Box 111" o:spid="_x0000_s1066" type="#_x0000_t202" style="position:absolute;margin-left:324.25pt;margin-top:60.65pt;width:1in;height:27pt;z-index:-2515312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" fillcolor="white [3201]" stroked="f" strokeweight="1.5pt">
                <v:textbox>
                  <w:txbxContent>
                    <w:p w14:paraId="3228245B" w14:textId="77777777" w:rsidR="00D95942" w:rsidRPr="00A71DB6" w:rsidRDefault="00D95942" w:rsidP="00D33DD5">
                      <w:pPr>
                        <w:rPr>
                          <w:b/>
                        </w:rPr>
                      </w:pPr>
                      <w:r>
                        <w:rPr>
                          <w:b/>
                        </w:rPr>
                        <w:t>R</w:t>
                      </w:r>
                      <w:r>
                        <w:rPr>
                          <w:b/>
                          <w:sz w:val="28"/>
                          <w:szCs w:val="28"/>
                          <w:vertAlign w:val="subscript"/>
                        </w:rPr>
                        <w:t>3</w:t>
                      </w:r>
                    </w:p>
                  </w:txbxContent>
                </v:textbox>
              </v:shape>
            </w:pict>
          </mc:Fallback>
        </mc:AlternateContent>
      </w:r>
      <w:r>
        <w:rPr>
          <w:noProof/>
        </w:rPr>
        <mc:AlternateContent>
          <mc:Choice Requires="wps">
            <w:drawing>
              <wp:anchor distT="0" distB="0" distL="114300" distR="114300" simplePos="0" relativeHeight="251784192" behindDoc="1" locked="0" layoutInCell="1" allowOverlap="1" wp14:anchorId="2D0DB8BA" wp14:editId="02747098">
                <wp:simplePos x="0" y="0"/>
                <wp:positionH relativeFrom="column">
                  <wp:posOffset>3311867</wp:posOffset>
                </wp:positionH>
                <wp:positionV relativeFrom="paragraph">
                  <wp:posOffset>1127809</wp:posOffset>
                </wp:positionV>
                <wp:extent cx="914400" cy="342900"/>
                <wp:effectExtent l="0" t="0" r="3810" b="0"/>
                <wp:wrapNone/>
                <wp:docPr id="112" name="Text Box 112"/>
                <wp:cNvGraphicFramePr/>
                <a:graphic xmlns:a="http://schemas.openxmlformats.org/drawingml/2006/main">
                  <a:graphicData uri="http://schemas.microsoft.com/office/word/2010/wordprocessingShape">
                    <wps:wsp>
                      <wps:cNvSpPr txBox="1"/>
                      <wps:spPr>
                        <a:xfrm>
                          <a:off x="0" y="0"/>
                          <a:ext cx="914400" cy="342900"/>
                        </a:xfrm>
                        <a:prstGeom prst="rect">
                          <a:avLst/>
                        </a:prstGeom>
                        <a:solidFill>
                          <a:schemeClr val="lt1"/>
                        </a:solidFill>
                        <a:ln w="19050">
                          <a:noFill/>
                        </a:ln>
                      </wps:spPr>
                      <wps:txbx>
                        <w:txbxContent>
                          <w:p w14:paraId="6696426B" w14:textId="77777777" w:rsidR="00D95942" w:rsidRPr="00A71DB6" w:rsidRDefault="00D95942" w:rsidP="00D33DD5">
                            <w:pPr>
                              <w:rPr>
                                <w:b/>
                              </w:rPr>
                            </w:pPr>
                            <w:r>
                              <w:rPr>
                                <w:b/>
                              </w:rPr>
                              <w:t>R</w:t>
                            </w:r>
                            <w:r>
                              <w:rPr>
                                <w:b/>
                                <w:sz w:val="28"/>
                                <w:szCs w:val="28"/>
                                <w:vertAlign w:val="subscript"/>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0DB8BA" id="Text Box 112" o:spid="_x0000_s1067" type="#_x0000_t202" style="position:absolute;margin-left:260.8pt;margin-top:88.8pt;width:1in;height:27pt;z-index:-2515322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" fillcolor="white [3201]" stroked="f" strokeweight="1.5pt">
                <v:textbox>
                  <w:txbxContent>
                    <w:p w14:paraId="6696426B" w14:textId="77777777" w:rsidR="00D95942" w:rsidRPr="00A71DB6" w:rsidRDefault="00D95942" w:rsidP="00D33DD5">
                      <w:pPr>
                        <w:rPr>
                          <w:b/>
                        </w:rPr>
                      </w:pPr>
                      <w:r>
                        <w:rPr>
                          <w:b/>
                        </w:rPr>
                        <w:t>R</w:t>
                      </w:r>
                      <w:r>
                        <w:rPr>
                          <w:b/>
                          <w:sz w:val="28"/>
                          <w:szCs w:val="28"/>
                          <w:vertAlign w:val="subscript"/>
                        </w:rPr>
                        <w:t>2</w:t>
                      </w:r>
                    </w:p>
                  </w:txbxContent>
                </v:textbox>
              </v:shape>
            </w:pict>
          </mc:Fallback>
        </mc:AlternateContent>
      </w:r>
    </w:p>
    <w:p w14:paraId="2D7EF583" w14:textId="77777777" w:rsidR="00D33DD5" w:rsidRPr="0014122D" w:rsidRDefault="00D33DD5" w:rsidP="00D33DD5"/>
    <w:p w14:paraId="7A9D78FB" w14:textId="77777777" w:rsidR="00D33DD5" w:rsidRPr="0014122D" w:rsidRDefault="00D33DD5" w:rsidP="00D33DD5">
      <w:r>
        <w:rPr>
          <w:noProof/>
        </w:rPr>
        <mc:AlternateContent>
          <mc:Choice Requires="wps">
            <w:drawing>
              <wp:anchor distT="0" distB="0" distL="114300" distR="114300" simplePos="0" relativeHeight="251786240" behindDoc="1" locked="0" layoutInCell="1" allowOverlap="1" wp14:anchorId="48103376" wp14:editId="30931135">
                <wp:simplePos x="0" y="0"/>
                <wp:positionH relativeFrom="column">
                  <wp:posOffset>225425</wp:posOffset>
                </wp:positionH>
                <wp:positionV relativeFrom="paragraph">
                  <wp:posOffset>414020</wp:posOffset>
                </wp:positionV>
                <wp:extent cx="914400" cy="342900"/>
                <wp:effectExtent l="0" t="0" r="3810" b="0"/>
                <wp:wrapNone/>
                <wp:docPr id="113" name="Text Box 113"/>
                <wp:cNvGraphicFramePr/>
                <a:graphic xmlns:a="http://schemas.openxmlformats.org/drawingml/2006/main">
                  <a:graphicData uri="http://schemas.microsoft.com/office/word/2010/wordprocessingShape">
                    <wps:wsp>
                      <wps:cNvSpPr txBox="1"/>
                      <wps:spPr>
                        <a:xfrm>
                          <a:off x="0" y="0"/>
                          <a:ext cx="914400" cy="342900"/>
                        </a:xfrm>
                        <a:prstGeom prst="rect">
                          <a:avLst/>
                        </a:prstGeom>
                        <a:solidFill>
                          <a:schemeClr val="lt1"/>
                        </a:solidFill>
                        <a:ln w="19050">
                          <a:noFill/>
                        </a:ln>
                      </wps:spPr>
                      <wps:txbx>
                        <w:txbxContent>
                          <w:p w14:paraId="636A306B" w14:textId="77777777" w:rsidR="00D95942" w:rsidRPr="00A71DB6" w:rsidRDefault="00D95942" w:rsidP="00D33DD5">
                            <w:pPr>
                              <w:rPr>
                                <w:b/>
                              </w:rPr>
                            </w:pPr>
                            <w:r>
                              <w:rPr>
                                <w:b/>
                              </w:rPr>
                              <w:t>12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103376" id="Text Box 113" o:spid="_x0000_s1068" type="#_x0000_t202" style="position:absolute;margin-left:17.75pt;margin-top:32.6pt;width:1in;height:27pt;z-index:-2515302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" fillcolor="white [3201]" stroked="f" strokeweight="1.5pt">
                <v:textbox>
                  <w:txbxContent>
                    <w:p w14:paraId="636A306B" w14:textId="77777777" w:rsidR="00D95942" w:rsidRPr="00A71DB6" w:rsidRDefault="00D95942" w:rsidP="00D33DD5">
                      <w:pPr>
                        <w:rPr>
                          <w:b/>
                        </w:rPr>
                      </w:pPr>
                      <w:r>
                        <w:rPr>
                          <w:b/>
                        </w:rPr>
                        <w:t>12 V</w:t>
                      </w:r>
                    </w:p>
                  </w:txbxContent>
                </v:textbox>
              </v:shape>
            </w:pict>
          </mc:Fallback>
        </mc:AlternateContent>
      </w:r>
      <w:r>
        <w:rPr>
          <w:noProof/>
        </w:rPr>
        <mc:AlternateContent>
          <mc:Choice Requires="wps">
            <w:drawing>
              <wp:anchor distT="0" distB="0" distL="114300" distR="114300" simplePos="0" relativeHeight="251782144" behindDoc="0" locked="0" layoutInCell="1" allowOverlap="1" wp14:anchorId="1507F8D8" wp14:editId="6DE24118">
                <wp:simplePos x="0" y="0"/>
                <wp:positionH relativeFrom="column">
                  <wp:posOffset>5369559</wp:posOffset>
                </wp:positionH>
                <wp:positionV relativeFrom="paragraph">
                  <wp:posOffset>1042670</wp:posOffset>
                </wp:positionV>
                <wp:extent cx="1905" cy="107950"/>
                <wp:effectExtent l="0" t="0" r="36195" b="25400"/>
                <wp:wrapNone/>
                <wp:docPr id="114" name="Straight Connector 114"/>
                <wp:cNvGraphicFramePr/>
                <a:graphic xmlns:a="http://schemas.openxmlformats.org/drawingml/2006/main">
                  <a:graphicData uri="http://schemas.microsoft.com/office/word/2010/wordprocessingShape">
                    <wps:wsp>
                      <wps:cNvCnPr/>
                      <wps:spPr>
                        <a:xfrm flipV="1">
                          <a:off x="0" y="0"/>
                          <a:ext cx="1905" cy="1079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A8F4C22" id="Straight Connector 114" o:spid="_x0000_s1026" style="position:absolute;flip:y;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2.8pt,82.1pt" to="422.95pt,9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" strokecolor="black [3213]" strokeweight="1.5pt">
                <v:stroke joinstyle="miter"/>
              </v:line>
            </w:pict>
          </mc:Fallback>
        </mc:AlternateContent>
      </w:r>
      <w:r>
        <w:rPr>
          <w:noProof/>
        </w:rPr>
        <mc:AlternateContent>
          <mc:Choice Requires="wps">
            <w:drawing>
              <wp:anchor distT="0" distB="0" distL="114300" distR="114300" simplePos="0" relativeHeight="251781120" behindDoc="0" locked="0" layoutInCell="1" allowOverlap="1" wp14:anchorId="1BE832A0" wp14:editId="35EAF62C">
                <wp:simplePos x="0" y="0"/>
                <wp:positionH relativeFrom="column">
                  <wp:posOffset>5369559</wp:posOffset>
                </wp:positionH>
                <wp:positionV relativeFrom="paragraph">
                  <wp:posOffset>356870</wp:posOffset>
                </wp:positionV>
                <wp:extent cx="1905" cy="114300"/>
                <wp:effectExtent l="0" t="0" r="36195" b="19050"/>
                <wp:wrapNone/>
                <wp:docPr id="115" name="Straight Connector 115"/>
                <wp:cNvGraphicFramePr/>
                <a:graphic xmlns:a="http://schemas.openxmlformats.org/drawingml/2006/main">
                  <a:graphicData uri="http://schemas.microsoft.com/office/word/2010/wordprocessingShape">
                    <wps:wsp>
                      <wps:cNvCnPr/>
                      <wps:spPr>
                        <a:xfrm flipH="1">
                          <a:off x="0" y="0"/>
                          <a:ext cx="1905" cy="1143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9658646" id="Straight Connector 115" o:spid="_x0000_s1026" style="position:absolute;flip:x;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2.8pt,28.1pt" to="422.95pt,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" strokecolor="black [3213]" strokeweight="1.5pt">
                <v:stroke joinstyle="miter"/>
              </v:line>
            </w:pict>
          </mc:Fallback>
        </mc:AlternateContent>
      </w:r>
      <w:r>
        <w:rPr>
          <w:noProof/>
        </w:rPr>
        <mc:AlternateContent>
          <mc:Choice Requires="wps">
            <w:drawing>
              <wp:anchor distT="0" distB="0" distL="114300" distR="114300" simplePos="0" relativeHeight="251778048" behindDoc="0" locked="0" layoutInCell="1" allowOverlap="1" wp14:anchorId="11F2CBDB" wp14:editId="2A834A2E">
                <wp:simplePos x="0" y="0"/>
                <wp:positionH relativeFrom="column">
                  <wp:posOffset>5071110</wp:posOffset>
                </wp:positionH>
                <wp:positionV relativeFrom="paragraph">
                  <wp:posOffset>468630</wp:posOffset>
                </wp:positionV>
                <wp:extent cx="570865" cy="571500"/>
                <wp:effectExtent l="0" t="0" r="19685" b="19050"/>
                <wp:wrapNone/>
                <wp:docPr id="116" name="Oval 116"/>
                <wp:cNvGraphicFramePr/>
                <a:graphic xmlns:a="http://schemas.openxmlformats.org/drawingml/2006/main">
                  <a:graphicData uri="http://schemas.microsoft.com/office/word/2010/wordprocessingShape">
                    <wps:wsp>
                      <wps:cNvSpPr/>
                      <wps:spPr>
                        <a:xfrm>
                          <a:off x="0" y="0"/>
                          <a:ext cx="570865" cy="5715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5CF2F4" id="Oval 116" o:spid="_x0000_s1026" style="position:absolute;margin-left:399.3pt;margin-top:36.9pt;width:44.95pt;height:4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" filled="f" strokecolor="black [3213]" strokeweight="1.5pt">
                <v:stroke joinstyle="miter"/>
              </v:oval>
            </w:pict>
          </mc:Fallback>
        </mc:AlternateContent>
      </w:r>
      <w:r>
        <w:rPr>
          <w:noProof/>
        </w:rPr>
        <mc:AlternateContent>
          <mc:Choice Requires="wps">
            <w:drawing>
              <wp:anchor distT="0" distB="0" distL="114300" distR="114300" simplePos="0" relativeHeight="251777024" behindDoc="0" locked="0" layoutInCell="1" allowOverlap="1" wp14:anchorId="09C19457" wp14:editId="626487F9">
                <wp:simplePos x="0" y="0"/>
                <wp:positionH relativeFrom="column">
                  <wp:posOffset>5186680</wp:posOffset>
                </wp:positionH>
                <wp:positionV relativeFrom="paragraph">
                  <wp:posOffset>582930</wp:posOffset>
                </wp:positionV>
                <wp:extent cx="914400" cy="342900"/>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914400" cy="342900"/>
                        </a:xfrm>
                        <a:prstGeom prst="rect">
                          <a:avLst/>
                        </a:prstGeom>
                        <a:solidFill>
                          <a:schemeClr val="lt1"/>
                        </a:solidFill>
                        <a:ln w="19050">
                          <a:noFill/>
                        </a:ln>
                      </wps:spPr>
                      <wps:txbx>
                        <w:txbxContent>
                          <w:p w14:paraId="49B907E2" w14:textId="77777777" w:rsidR="00D95942" w:rsidRPr="00A71DB6" w:rsidRDefault="00D95942" w:rsidP="00D33DD5">
                            <w:pPr>
                              <w:rPr>
                                <w:b/>
                              </w:rPr>
                            </w:pPr>
                            <w:r>
                              <w:rPr>
                                <w:b/>
                              </w:rPr>
                              <w:t>V</w:t>
                            </w:r>
                            <w:r>
                              <w:rPr>
                                <w:b/>
                                <w:sz w:val="28"/>
                                <w:szCs w:val="28"/>
                                <w:vertAlign w:val="subscript"/>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19457" id="Text Box 117" o:spid="_x0000_s1069" type="#_x0000_t202" style="position:absolute;margin-left:408.4pt;margin-top:45.9pt;width:1in;height:27pt;z-index:251777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" fillcolor="white [3201]" stroked="f" strokeweight="1.5pt">
                <v:textbox>
                  <w:txbxContent>
                    <w:p w14:paraId="49B907E2" w14:textId="77777777" w:rsidR="00D95942" w:rsidRPr="00A71DB6" w:rsidRDefault="00D95942" w:rsidP="00D33DD5">
                      <w:pPr>
                        <w:rPr>
                          <w:b/>
                        </w:rPr>
                      </w:pPr>
                      <w:r>
                        <w:rPr>
                          <w:b/>
                        </w:rPr>
                        <w:t>V</w:t>
                      </w:r>
                      <w:r>
                        <w:rPr>
                          <w:b/>
                          <w:sz w:val="28"/>
                          <w:szCs w:val="28"/>
                          <w:vertAlign w:val="subscript"/>
                        </w:rPr>
                        <w:t>1</w:t>
                      </w:r>
                    </w:p>
                  </w:txbxContent>
                </v:textbox>
              </v:shape>
            </w:pict>
          </mc:Fallback>
        </mc:AlternateContent>
      </w:r>
      <w:r>
        <w:rPr>
          <w:noProof/>
        </w:rPr>
        <mc:AlternateContent>
          <mc:Choice Requires="wps">
            <w:drawing>
              <wp:anchor distT="0" distB="0" distL="114300" distR="114300" simplePos="0" relativeHeight="251779072" behindDoc="0" locked="0" layoutInCell="1" allowOverlap="1" wp14:anchorId="45C14867" wp14:editId="2303754E">
                <wp:simplePos x="0" y="0"/>
                <wp:positionH relativeFrom="column">
                  <wp:posOffset>4658360</wp:posOffset>
                </wp:positionH>
                <wp:positionV relativeFrom="paragraph">
                  <wp:posOffset>358140</wp:posOffset>
                </wp:positionV>
                <wp:extent cx="713105" cy="0"/>
                <wp:effectExtent l="0" t="0" r="29845" b="19050"/>
                <wp:wrapNone/>
                <wp:docPr id="118" name="Straight Connector 118"/>
                <wp:cNvGraphicFramePr/>
                <a:graphic xmlns:a="http://schemas.openxmlformats.org/drawingml/2006/main">
                  <a:graphicData uri="http://schemas.microsoft.com/office/word/2010/wordprocessingShape">
                    <wps:wsp>
                      <wps:cNvCnPr/>
                      <wps:spPr>
                        <a:xfrm>
                          <a:off x="0" y="0"/>
                          <a:ext cx="71310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D7A5E8" id="Straight Connector 118"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366.8pt,28.2pt" to="422.95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" strokecolor="black [3213]" strokeweight="1.5pt">
                <v:stroke joinstyle="miter"/>
              </v:line>
            </w:pict>
          </mc:Fallback>
        </mc:AlternateContent>
      </w:r>
      <w:r>
        <w:rPr>
          <w:noProof/>
        </w:rPr>
        <mc:AlternateContent>
          <mc:Choice Requires="wps">
            <w:drawing>
              <wp:anchor distT="0" distB="0" distL="114300" distR="114300" simplePos="0" relativeHeight="251780096" behindDoc="0" locked="0" layoutInCell="1" allowOverlap="1" wp14:anchorId="56B7FBAA" wp14:editId="6B3E89CA">
                <wp:simplePos x="0" y="0"/>
                <wp:positionH relativeFrom="column">
                  <wp:posOffset>4658360</wp:posOffset>
                </wp:positionH>
                <wp:positionV relativeFrom="paragraph">
                  <wp:posOffset>1151255</wp:posOffset>
                </wp:positionV>
                <wp:extent cx="713105" cy="0"/>
                <wp:effectExtent l="0" t="0" r="29845" b="19050"/>
                <wp:wrapNone/>
                <wp:docPr id="119" name="Straight Connector 119"/>
                <wp:cNvGraphicFramePr/>
                <a:graphic xmlns:a="http://schemas.openxmlformats.org/drawingml/2006/main">
                  <a:graphicData uri="http://schemas.microsoft.com/office/word/2010/wordprocessingShape">
                    <wps:wsp>
                      <wps:cNvCnPr/>
                      <wps:spPr>
                        <a:xfrm>
                          <a:off x="0" y="0"/>
                          <a:ext cx="71310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5FA98B" id="Straight Connector 119" o:spid="_x0000_s1026" style="position:absolute;z-index:251780096;visibility:visible;mso-wrap-style:square;mso-wrap-distance-left:9pt;mso-wrap-distance-top:0;mso-wrap-distance-right:9pt;mso-wrap-distance-bottom:0;mso-position-horizontal:absolute;mso-position-horizontal-relative:text;mso-position-vertical:absolute;mso-position-vertical-relative:text" from="366.8pt,90.65pt" to="422.95pt,9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" strokecolor="black [3213]" strokeweight="1.5pt">
                <v:stroke joinstyle="miter"/>
              </v:line>
            </w:pict>
          </mc:Fallback>
        </mc:AlternateContent>
      </w:r>
      <w:r>
        <w:rPr>
          <w:noProof/>
        </w:rPr>
        <mc:AlternateContent>
          <mc:Choice Requires="wps">
            <w:drawing>
              <wp:anchor distT="0" distB="0" distL="114300" distR="114300" simplePos="0" relativeHeight="251767808" behindDoc="1" locked="0" layoutInCell="1" allowOverlap="1" wp14:anchorId="5938ECD6" wp14:editId="77E2C1A7">
                <wp:simplePos x="0" y="0"/>
                <wp:positionH relativeFrom="column">
                  <wp:posOffset>4451985</wp:posOffset>
                </wp:positionH>
                <wp:positionV relativeFrom="paragraph">
                  <wp:posOffset>212725</wp:posOffset>
                </wp:positionV>
                <wp:extent cx="203835" cy="1059815"/>
                <wp:effectExtent l="0" t="0" r="24765" b="26035"/>
                <wp:wrapTopAndBottom/>
                <wp:docPr id="120" name="Rectangle 120"/>
                <wp:cNvGraphicFramePr/>
                <a:graphic xmlns:a="http://schemas.openxmlformats.org/drawingml/2006/main">
                  <a:graphicData uri="http://schemas.microsoft.com/office/word/2010/wordprocessingShape">
                    <wps:wsp>
                      <wps:cNvSpPr/>
                      <wps:spPr>
                        <a:xfrm>
                          <a:off x="0" y="0"/>
                          <a:ext cx="203835" cy="1059815"/>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65BE4E" id="Rectangle 120" o:spid="_x0000_s1026" style="position:absolute;margin-left:350.55pt;margin-top:16.75pt;width:16.05pt;height:83.45pt;z-index:-251548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" fillcolor="white [3212]" strokecolor="black [3213]" strokeweight="1.5pt">
                <w10:wrap type="topAndBottom"/>
              </v:rect>
            </w:pict>
          </mc:Fallback>
        </mc:AlternateContent>
      </w:r>
      <w:r>
        <w:rPr>
          <w:noProof/>
        </w:rPr>
        <mc:AlternateContent>
          <mc:Choice Requires="wps">
            <w:drawing>
              <wp:anchor distT="0" distB="0" distL="114300" distR="114300" simplePos="0" relativeHeight="251772928" behindDoc="0" locked="0" layoutInCell="1" allowOverlap="1" wp14:anchorId="512C23CB" wp14:editId="256613F7">
                <wp:simplePos x="0" y="0"/>
                <wp:positionH relativeFrom="column">
                  <wp:posOffset>4564380</wp:posOffset>
                </wp:positionH>
                <wp:positionV relativeFrom="paragraph">
                  <wp:posOffset>1272540</wp:posOffset>
                </wp:positionV>
                <wp:extent cx="7034" cy="448456"/>
                <wp:effectExtent l="0" t="0" r="31115" b="27940"/>
                <wp:wrapNone/>
                <wp:docPr id="121" name="Straight Connector 121"/>
                <wp:cNvGraphicFramePr/>
                <a:graphic xmlns:a="http://schemas.openxmlformats.org/drawingml/2006/main">
                  <a:graphicData uri="http://schemas.microsoft.com/office/word/2010/wordprocessingShape">
                    <wps:wsp>
                      <wps:cNvCnPr/>
                      <wps:spPr>
                        <a:xfrm flipH="1">
                          <a:off x="0" y="0"/>
                          <a:ext cx="7034" cy="44845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0657E9" id="Straight Connector 121" o:spid="_x0000_s1026" style="position:absolute;flip:x;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4pt,100.2pt" to="359.9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" strokecolor="black [3213]" strokeweight="1.5pt">
                <v:stroke joinstyle="miter"/>
              </v:line>
            </w:pict>
          </mc:Fallback>
        </mc:AlternateContent>
      </w:r>
    </w:p>
    <w:p w14:paraId="5A7041F7" w14:textId="77777777" w:rsidR="00D33DD5" w:rsidRDefault="00D33DD5" w:rsidP="00D33DD5">
      <w:pPr>
        <w:tabs>
          <w:tab w:val="left" w:pos="1218"/>
        </w:tabs>
      </w:pPr>
    </w:p>
    <w:p w14:paraId="1F9F8AE8" w14:textId="77777777" w:rsidR="00D33DD5" w:rsidRDefault="00D33DD5" w:rsidP="00D33DD5">
      <w:pPr>
        <w:pStyle w:val="ListParagraph"/>
        <w:tabs>
          <w:tab w:val="left" w:pos="1218"/>
        </w:tabs>
        <w:spacing w:after="160" w:line="259" w:lineRule="auto"/>
        <w:ind w:firstLine="0"/>
        <w:contextualSpacing/>
      </w:pPr>
      <w:r>
        <w:rPr>
          <w:noProof/>
        </w:rPr>
        <mc:AlternateContent>
          <mc:Choice Requires="wps">
            <w:drawing>
              <wp:anchor distT="0" distB="0" distL="114300" distR="114300" simplePos="0" relativeHeight="251776000" behindDoc="0" locked="0" layoutInCell="1" allowOverlap="1" wp14:anchorId="5818AFD0" wp14:editId="461DAA89">
                <wp:simplePos x="0" y="0"/>
                <wp:positionH relativeFrom="column">
                  <wp:posOffset>3770630</wp:posOffset>
                </wp:positionH>
                <wp:positionV relativeFrom="paragraph">
                  <wp:posOffset>40005</wp:posOffset>
                </wp:positionV>
                <wp:extent cx="0" cy="228600"/>
                <wp:effectExtent l="0" t="0" r="19050" b="19050"/>
                <wp:wrapNone/>
                <wp:docPr id="122" name="Straight Connector 122"/>
                <wp:cNvGraphicFramePr/>
                <a:graphic xmlns:a="http://schemas.openxmlformats.org/drawingml/2006/main">
                  <a:graphicData uri="http://schemas.microsoft.com/office/word/2010/wordprocessingShape">
                    <wps:wsp>
                      <wps:cNvCnPr/>
                      <wps:spPr>
                        <a:xfrm>
                          <a:off x="0" y="0"/>
                          <a:ext cx="0" cy="2286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F3EB75" id="Straight Connector 122"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296.9pt,3.15pt" to="296.9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" strokecolor="black [3213]" strokeweight="1.5pt">
                <v:stroke joinstyle="miter"/>
              </v:line>
            </w:pict>
          </mc:Fallback>
        </mc:AlternateContent>
      </w:r>
    </w:p>
    <w:p w14:paraId="46A0A885" w14:textId="77777777" w:rsidR="00D33DD5" w:rsidRDefault="00D33DD5" w:rsidP="00D33DD5">
      <w:pPr>
        <w:pStyle w:val="ListParagraph"/>
        <w:tabs>
          <w:tab w:val="left" w:pos="1218"/>
        </w:tabs>
        <w:spacing w:after="160" w:line="259" w:lineRule="auto"/>
        <w:ind w:firstLine="0"/>
        <w:contextualSpacing/>
      </w:pPr>
    </w:p>
    <w:p w14:paraId="1C6DBFAC" w14:textId="77777777" w:rsidR="00D33DD5" w:rsidRDefault="00D33DD5" w:rsidP="00D33DD5">
      <w:pPr>
        <w:pStyle w:val="ListParagraph"/>
        <w:tabs>
          <w:tab w:val="left" w:pos="1218"/>
        </w:tabs>
        <w:spacing w:after="160" w:line="259" w:lineRule="auto"/>
        <w:ind w:firstLine="0"/>
        <w:contextualSpacing/>
      </w:pPr>
    </w:p>
    <w:p w14:paraId="395EFCA8" w14:textId="77777777" w:rsidR="00D33DD5" w:rsidRDefault="00D33DD5" w:rsidP="00D33DD5">
      <w:pPr>
        <w:pStyle w:val="ListParagraph"/>
        <w:tabs>
          <w:tab w:val="left" w:pos="1218"/>
        </w:tabs>
        <w:spacing w:after="160" w:line="259" w:lineRule="auto"/>
        <w:ind w:firstLine="0"/>
        <w:contextualSpacing/>
      </w:pPr>
    </w:p>
    <w:p w14:paraId="0C0F8456" w14:textId="77777777" w:rsidR="00D33DD5" w:rsidRDefault="00D33DD5" w:rsidP="00D33DD5">
      <w:pPr>
        <w:pStyle w:val="ListParagraph"/>
        <w:tabs>
          <w:tab w:val="left" w:pos="1218"/>
        </w:tabs>
        <w:spacing w:after="160" w:line="259" w:lineRule="auto"/>
        <w:ind w:firstLine="0"/>
        <w:contextualSpacing/>
      </w:pPr>
    </w:p>
    <w:p w14:paraId="4A549FC6" w14:textId="77777777" w:rsidR="00D33DD5" w:rsidRDefault="00D33DD5" w:rsidP="00745C98">
      <w:pPr>
        <w:pStyle w:val="ListParagraph"/>
        <w:numPr>
          <w:ilvl w:val="0"/>
          <w:numId w:val="16"/>
        </w:numPr>
        <w:tabs>
          <w:tab w:val="left" w:pos="1218"/>
        </w:tabs>
        <w:spacing w:after="160" w:line="259" w:lineRule="auto"/>
        <w:ind w:hanging="720"/>
        <w:contextualSpacing/>
      </w:pPr>
      <w:r>
        <w:t>Calculate the total resistance (R</w:t>
      </w:r>
      <w:r w:rsidRPr="0014122D">
        <w:rPr>
          <w:vertAlign w:val="subscript"/>
        </w:rPr>
        <w:t>T</w:t>
      </w:r>
      <w:r>
        <w:t xml:space="preserve">) of the circuit. Assume the resistance of the potential difference supplied and the wires is negligible. </w:t>
      </w:r>
    </w:p>
    <w:p w14:paraId="2B82422D" w14:textId="77777777" w:rsidR="00D33DD5" w:rsidRDefault="00D33DD5" w:rsidP="00D33DD5">
      <w:pPr>
        <w:pStyle w:val="ListParagraph"/>
        <w:tabs>
          <w:tab w:val="left" w:pos="1218"/>
        </w:tabs>
        <w:jc w:val="right"/>
      </w:pPr>
      <w:r>
        <w:t>(3)</w:t>
      </w:r>
    </w:p>
    <w:p w14:paraId="3F318A9F" w14:textId="77777777" w:rsidR="00D33DD5" w:rsidRDefault="00D33DD5" w:rsidP="00D33DD5">
      <w:pPr>
        <w:pStyle w:val="ListParagraph"/>
      </w:pPr>
    </w:p>
    <w:p w14:paraId="6A9FBA2B" w14:textId="77777777" w:rsidR="00D33DD5" w:rsidRDefault="00D33DD5" w:rsidP="00D33DD5">
      <w:pPr>
        <w:pStyle w:val="ListParagraph"/>
        <w:tabs>
          <w:tab w:val="left" w:pos="1218"/>
        </w:tabs>
      </w:pPr>
    </w:p>
    <w:tbl>
      <w:tblPr>
        <w:tblStyle w:val="TableGrid"/>
        <w:tblW w:w="0" w:type="auto"/>
        <w:tblInd w:w="137" w:type="dxa"/>
        <w:tblLook w:val="04A0" w:firstRow="1" w:lastRow="0" w:firstColumn="1" w:lastColumn="0" w:noHBand="0" w:noVBand="1"/>
      </w:tblPr>
      <w:tblGrid>
        <w:gridCol w:w="7371"/>
        <w:gridCol w:w="1508"/>
      </w:tblGrid>
      <w:tr w:rsidR="00D33DD5" w:rsidRPr="007E3B8D" w14:paraId="7E927B4B" w14:textId="77777777" w:rsidTr="007A4B64">
        <w:trPr>
          <w:trHeight w:val="567"/>
        </w:trPr>
        <w:tc>
          <w:tcPr>
            <w:tcW w:w="7371" w:type="dxa"/>
            <w:vAlign w:val="center"/>
          </w:tcPr>
          <w:p w14:paraId="0CB5FD9C" w14:textId="77777777" w:rsidR="00D33DD5" w:rsidRPr="007E3B8D" w:rsidRDefault="00D33DD5" w:rsidP="00D33DD5">
            <w:pPr>
              <w:pStyle w:val="ListParagraph"/>
              <w:tabs>
                <w:tab w:val="left" w:pos="1218"/>
              </w:tabs>
              <w:ind w:left="0" w:firstLine="0"/>
              <w:rPr>
                <w:color w:val="5B9BD5" w:themeColor="accent1"/>
                <w:sz w:val="22"/>
              </w:rPr>
            </w:pPr>
            <w:r w:rsidRPr="007E3B8D">
              <w:rPr>
                <w:color w:val="5B9BD5" w:themeColor="accent1"/>
                <w:sz w:val="22"/>
              </w:rPr>
              <w:t>Across R</w:t>
            </w:r>
            <w:r w:rsidRPr="007E3B8D">
              <w:rPr>
                <w:color w:val="5B9BD5" w:themeColor="accent1"/>
                <w:sz w:val="22"/>
                <w:vertAlign w:val="subscript"/>
              </w:rPr>
              <w:t>2</w:t>
            </w:r>
            <w:r w:rsidRPr="007E3B8D">
              <w:rPr>
                <w:color w:val="5B9BD5" w:themeColor="accent1"/>
                <w:sz w:val="22"/>
              </w:rPr>
              <w:t xml:space="preserve"> and R</w:t>
            </w:r>
            <w:r w:rsidRPr="007E3B8D">
              <w:rPr>
                <w:color w:val="5B9BD5" w:themeColor="accent1"/>
                <w:sz w:val="22"/>
                <w:vertAlign w:val="subscript"/>
              </w:rPr>
              <w:t>3</w:t>
            </w:r>
            <w:r w:rsidRPr="007E3B8D">
              <w:rPr>
                <w:color w:val="5B9BD5" w:themeColor="accent1"/>
                <w:sz w:val="22"/>
              </w:rPr>
              <w:t xml:space="preserve">:    </w:t>
            </w:r>
            <m:oMath>
              <m:f>
                <m:fPr>
                  <m:ctrlPr>
                    <w:rPr>
                      <w:rFonts w:ascii="Cambria Math" w:hAnsi="Cambria Math"/>
                      <w:color w:val="5B9BD5" w:themeColor="accent1"/>
                      <w:sz w:val="22"/>
                    </w:rPr>
                  </m:ctrlPr>
                </m:fPr>
                <m:num>
                  <m:r>
                    <m:rPr>
                      <m:sty m:val="p"/>
                    </m:rPr>
                    <w:rPr>
                      <w:rFonts w:ascii="Cambria Math" w:hAnsi="Cambria Math"/>
                      <w:color w:val="5B9BD5" w:themeColor="accent1"/>
                      <w:sz w:val="22"/>
                    </w:rPr>
                    <m:t>1</m:t>
                  </m:r>
                </m:num>
                <m:den>
                  <m:r>
                    <m:rPr>
                      <m:sty m:val="p"/>
                    </m:rPr>
                    <w:rPr>
                      <w:rFonts w:ascii="Cambria Math" w:hAnsi="Cambria Math"/>
                      <w:color w:val="5B9BD5" w:themeColor="accent1"/>
                      <w:sz w:val="22"/>
                    </w:rPr>
                    <m:t>R</m:t>
                  </m:r>
                </m:den>
              </m:f>
              <m:r>
                <m:rPr>
                  <m:sty m:val="p"/>
                </m:rPr>
                <w:rPr>
                  <w:rFonts w:ascii="Cambria Math" w:hAnsi="Cambria Math"/>
                  <w:color w:val="5B9BD5" w:themeColor="accent1"/>
                  <w:sz w:val="22"/>
                </w:rPr>
                <m:t xml:space="preserve">= </m:t>
              </m:r>
              <m:f>
                <m:fPr>
                  <m:ctrlPr>
                    <w:rPr>
                      <w:rFonts w:ascii="Cambria Math" w:hAnsi="Cambria Math"/>
                      <w:color w:val="5B9BD5" w:themeColor="accent1"/>
                      <w:sz w:val="22"/>
                    </w:rPr>
                  </m:ctrlPr>
                </m:fPr>
                <m:num>
                  <m:r>
                    <m:rPr>
                      <m:sty m:val="p"/>
                    </m:rPr>
                    <w:rPr>
                      <w:rFonts w:ascii="Cambria Math" w:hAnsi="Cambria Math"/>
                      <w:color w:val="5B9BD5" w:themeColor="accent1"/>
                      <w:sz w:val="22"/>
                    </w:rPr>
                    <m:t>1</m:t>
                  </m:r>
                </m:num>
                <m:den>
                  <m:r>
                    <m:rPr>
                      <m:sty m:val="p"/>
                    </m:rPr>
                    <w:rPr>
                      <w:rFonts w:ascii="Cambria Math" w:hAnsi="Cambria Math"/>
                      <w:color w:val="5B9BD5" w:themeColor="accent1"/>
                      <w:sz w:val="22"/>
                    </w:rPr>
                    <m:t>6</m:t>
                  </m:r>
                </m:den>
              </m:f>
              <m:r>
                <m:rPr>
                  <m:sty m:val="p"/>
                </m:rPr>
                <w:rPr>
                  <w:rFonts w:ascii="Cambria Math" w:hAnsi="Cambria Math"/>
                  <w:color w:val="5B9BD5" w:themeColor="accent1"/>
                  <w:sz w:val="22"/>
                </w:rPr>
                <m:t xml:space="preserve">+ </m:t>
              </m:r>
              <m:f>
                <m:fPr>
                  <m:ctrlPr>
                    <w:rPr>
                      <w:rFonts w:ascii="Cambria Math" w:hAnsi="Cambria Math"/>
                      <w:color w:val="5B9BD5" w:themeColor="accent1"/>
                      <w:sz w:val="22"/>
                    </w:rPr>
                  </m:ctrlPr>
                </m:fPr>
                <m:num>
                  <m:r>
                    <m:rPr>
                      <m:sty m:val="p"/>
                    </m:rPr>
                    <w:rPr>
                      <w:rFonts w:ascii="Cambria Math" w:hAnsi="Cambria Math"/>
                      <w:color w:val="5B9BD5" w:themeColor="accent1"/>
                      <w:sz w:val="22"/>
                    </w:rPr>
                    <m:t>1</m:t>
                  </m:r>
                </m:num>
                <m:den>
                  <m:r>
                    <m:rPr>
                      <m:sty m:val="p"/>
                    </m:rPr>
                    <w:rPr>
                      <w:rFonts w:ascii="Cambria Math" w:hAnsi="Cambria Math"/>
                      <w:color w:val="5B9BD5" w:themeColor="accent1"/>
                      <w:sz w:val="22"/>
                    </w:rPr>
                    <m:t>4</m:t>
                  </m:r>
                </m:den>
              </m:f>
              <m:r>
                <m:rPr>
                  <m:sty m:val="p"/>
                </m:rPr>
                <w:rPr>
                  <w:rFonts w:ascii="Cambria Math" w:hAnsi="Cambria Math"/>
                  <w:color w:val="5B9BD5" w:themeColor="accent1"/>
                  <w:sz w:val="22"/>
                </w:rPr>
                <m:t xml:space="preserve">=0.417 </m:t>
              </m:r>
            </m:oMath>
          </w:p>
        </w:tc>
        <w:tc>
          <w:tcPr>
            <w:tcW w:w="1508" w:type="dxa"/>
            <w:vAlign w:val="center"/>
          </w:tcPr>
          <w:p w14:paraId="5834D9C0" w14:textId="77777777" w:rsidR="00D33DD5" w:rsidRPr="007E3B8D" w:rsidRDefault="00D33DD5" w:rsidP="00D33DD5">
            <w:pPr>
              <w:pStyle w:val="ListParagraph"/>
              <w:tabs>
                <w:tab w:val="left" w:pos="1218"/>
              </w:tabs>
              <w:ind w:left="0" w:firstLine="0"/>
              <w:jc w:val="center"/>
              <w:rPr>
                <w:color w:val="5B9BD5" w:themeColor="accent1"/>
                <w:sz w:val="22"/>
              </w:rPr>
            </w:pPr>
            <w:r w:rsidRPr="007E3B8D">
              <w:rPr>
                <w:color w:val="5B9BD5" w:themeColor="accent1"/>
                <w:sz w:val="22"/>
              </w:rPr>
              <w:t>1 mark</w:t>
            </w:r>
          </w:p>
        </w:tc>
      </w:tr>
      <w:tr w:rsidR="00D33DD5" w:rsidRPr="007E3B8D" w14:paraId="04EB7963" w14:textId="77777777" w:rsidTr="007A4B64">
        <w:trPr>
          <w:trHeight w:val="567"/>
        </w:trPr>
        <w:tc>
          <w:tcPr>
            <w:tcW w:w="7371" w:type="dxa"/>
            <w:vAlign w:val="center"/>
          </w:tcPr>
          <w:p w14:paraId="5490DAFD" w14:textId="77777777" w:rsidR="00D33DD5" w:rsidRPr="007E3B8D" w:rsidRDefault="00D33DD5" w:rsidP="00D33DD5">
            <w:pPr>
              <w:pStyle w:val="ListParagraph"/>
              <w:tabs>
                <w:tab w:val="left" w:pos="1218"/>
              </w:tabs>
              <w:ind w:left="0" w:firstLine="0"/>
              <w:rPr>
                <w:color w:val="5B9BD5" w:themeColor="accent1"/>
                <w:sz w:val="22"/>
              </w:rPr>
            </w:pPr>
            <m:oMathPara>
              <m:oMathParaPr>
                <m:jc m:val="left"/>
              </m:oMathParaPr>
              <m:oMath>
                <m:r>
                  <w:rPr>
                    <w:rFonts w:ascii="Cambria Math" w:hAnsi="Cambria Math"/>
                    <w:color w:val="5B9BD5" w:themeColor="accent1"/>
                    <w:sz w:val="22"/>
                  </w:rPr>
                  <m:t xml:space="preserve">∴R=2.40 </m:t>
                </m:r>
                <m:r>
                  <m:rPr>
                    <m:sty m:val="p"/>
                  </m:rPr>
                  <w:rPr>
                    <w:rFonts w:ascii="Cambria Math" w:hAnsi="Cambria Math"/>
                    <w:color w:val="5B9BD5" w:themeColor="accent1"/>
                    <w:sz w:val="22"/>
                  </w:rPr>
                  <m:t>Ω</m:t>
                </m:r>
                <m:r>
                  <w:rPr>
                    <w:rFonts w:ascii="Cambria Math" w:hAnsi="Cambria Math"/>
                    <w:color w:val="5B9BD5" w:themeColor="accent1"/>
                    <w:sz w:val="22"/>
                  </w:rPr>
                  <m:t xml:space="preserve"> </m:t>
                </m:r>
              </m:oMath>
            </m:oMathPara>
          </w:p>
        </w:tc>
        <w:tc>
          <w:tcPr>
            <w:tcW w:w="1508" w:type="dxa"/>
            <w:vAlign w:val="center"/>
          </w:tcPr>
          <w:p w14:paraId="542E07BB" w14:textId="77777777" w:rsidR="00D33DD5" w:rsidRPr="007E3B8D" w:rsidRDefault="00D33DD5" w:rsidP="00D33DD5">
            <w:pPr>
              <w:pStyle w:val="ListParagraph"/>
              <w:tabs>
                <w:tab w:val="left" w:pos="1218"/>
              </w:tabs>
              <w:ind w:left="0" w:firstLine="0"/>
              <w:jc w:val="center"/>
              <w:rPr>
                <w:color w:val="5B9BD5" w:themeColor="accent1"/>
                <w:sz w:val="22"/>
              </w:rPr>
            </w:pPr>
            <w:r w:rsidRPr="007E3B8D">
              <w:rPr>
                <w:color w:val="5B9BD5" w:themeColor="accent1"/>
                <w:sz w:val="22"/>
              </w:rPr>
              <w:t>1 mark</w:t>
            </w:r>
          </w:p>
        </w:tc>
      </w:tr>
      <w:tr w:rsidR="00D33DD5" w:rsidRPr="007E3B8D" w14:paraId="2D23C1A8" w14:textId="77777777" w:rsidTr="007A4B64">
        <w:trPr>
          <w:trHeight w:val="567"/>
        </w:trPr>
        <w:tc>
          <w:tcPr>
            <w:tcW w:w="7371" w:type="dxa"/>
            <w:vAlign w:val="center"/>
          </w:tcPr>
          <w:p w14:paraId="589C8662" w14:textId="77777777" w:rsidR="00D33DD5" w:rsidRPr="007E3B8D" w:rsidRDefault="00D33DD5" w:rsidP="00D33DD5">
            <w:pPr>
              <w:pStyle w:val="ListParagraph"/>
              <w:tabs>
                <w:tab w:val="left" w:pos="1218"/>
              </w:tabs>
              <w:ind w:left="0" w:firstLine="0"/>
              <w:rPr>
                <w:color w:val="5B9BD5" w:themeColor="accent1"/>
                <w:sz w:val="22"/>
              </w:rPr>
            </w:pPr>
            <m:oMathPara>
              <m:oMathParaPr>
                <m:jc m:val="left"/>
              </m:oMathParaPr>
              <m:oMath>
                <m:r>
                  <m:rPr>
                    <m:sty m:val="p"/>
                  </m:rPr>
                  <w:rPr>
                    <w:rFonts w:ascii="Cambria Math" w:hAnsi="Cambria Math"/>
                    <w:color w:val="5B9BD5" w:themeColor="accent1"/>
                    <w:sz w:val="22"/>
                  </w:rPr>
                  <m:t xml:space="preserve">∴ </m:t>
                </m:r>
                <m:sSub>
                  <m:sSubPr>
                    <m:ctrlPr>
                      <w:rPr>
                        <w:rFonts w:ascii="Cambria Math" w:hAnsi="Cambria Math"/>
                        <w:color w:val="5B9BD5" w:themeColor="accent1"/>
                        <w:sz w:val="22"/>
                      </w:rPr>
                    </m:ctrlPr>
                  </m:sSubPr>
                  <m:e>
                    <m:r>
                      <m:rPr>
                        <m:sty m:val="p"/>
                      </m:rPr>
                      <w:rPr>
                        <w:rFonts w:ascii="Cambria Math" w:hAnsi="Cambria Math"/>
                        <w:color w:val="5B9BD5" w:themeColor="accent1"/>
                        <w:sz w:val="22"/>
                      </w:rPr>
                      <m:t>R</m:t>
                    </m:r>
                  </m:e>
                  <m:sub>
                    <m:r>
                      <m:rPr>
                        <m:sty m:val="p"/>
                      </m:rPr>
                      <w:rPr>
                        <w:rFonts w:ascii="Cambria Math" w:hAnsi="Cambria Math"/>
                        <w:color w:val="5B9BD5" w:themeColor="accent1"/>
                        <w:sz w:val="22"/>
                      </w:rPr>
                      <m:t>TOTAL</m:t>
                    </m:r>
                  </m:sub>
                </m:sSub>
                <m:r>
                  <m:rPr>
                    <m:sty m:val="p"/>
                  </m:rPr>
                  <w:rPr>
                    <w:rFonts w:ascii="Cambria Math" w:hAnsi="Cambria Math"/>
                    <w:color w:val="5B9BD5" w:themeColor="accent1"/>
                    <w:sz w:val="22"/>
                  </w:rPr>
                  <m:t>=2.40+12.00=14.4 Ω</m:t>
                </m:r>
              </m:oMath>
            </m:oMathPara>
          </w:p>
        </w:tc>
        <w:tc>
          <w:tcPr>
            <w:tcW w:w="1508" w:type="dxa"/>
            <w:vAlign w:val="center"/>
          </w:tcPr>
          <w:p w14:paraId="6F3DB3B3" w14:textId="77777777" w:rsidR="00D33DD5" w:rsidRPr="007E3B8D" w:rsidRDefault="00D33DD5" w:rsidP="004C5314">
            <w:pPr>
              <w:pStyle w:val="ListParagraph"/>
              <w:numPr>
                <w:ilvl w:val="0"/>
                <w:numId w:val="44"/>
              </w:numPr>
              <w:tabs>
                <w:tab w:val="left" w:pos="1218"/>
              </w:tabs>
              <w:jc w:val="center"/>
              <w:rPr>
                <w:color w:val="5B9BD5" w:themeColor="accent1"/>
                <w:sz w:val="22"/>
              </w:rPr>
            </w:pPr>
            <w:r w:rsidRPr="007E3B8D">
              <w:rPr>
                <w:color w:val="5B9BD5" w:themeColor="accent1"/>
                <w:sz w:val="22"/>
              </w:rPr>
              <w:t>mark</w:t>
            </w:r>
          </w:p>
        </w:tc>
      </w:tr>
    </w:tbl>
    <w:p w14:paraId="4FC90599" w14:textId="77777777" w:rsidR="00D33DD5" w:rsidRDefault="00D33DD5" w:rsidP="00D33DD5">
      <w:pPr>
        <w:pStyle w:val="ListParagraph"/>
        <w:tabs>
          <w:tab w:val="left" w:pos="1218"/>
        </w:tabs>
      </w:pPr>
    </w:p>
    <w:p w14:paraId="6DE8A7EE" w14:textId="77777777" w:rsidR="00D33DD5" w:rsidRDefault="004C5314" w:rsidP="004C5314">
      <w:pPr>
        <w:pStyle w:val="ListParagraph"/>
        <w:tabs>
          <w:tab w:val="left" w:pos="1218"/>
        </w:tabs>
        <w:spacing w:after="160" w:line="259" w:lineRule="auto"/>
        <w:ind w:left="567" w:hanging="567"/>
        <w:contextualSpacing/>
      </w:pPr>
      <w:r>
        <w:t xml:space="preserve">b) </w:t>
      </w:r>
      <w:r>
        <w:tab/>
      </w:r>
      <w:r w:rsidR="00D33DD5">
        <w:t>Calculate the reading on the ammeter, A</w:t>
      </w:r>
      <w:r w:rsidR="00D33DD5" w:rsidRPr="00A92270">
        <w:rPr>
          <w:vertAlign w:val="subscript"/>
        </w:rPr>
        <w:t>1</w:t>
      </w:r>
      <w:r w:rsidR="00D33DD5">
        <w:t xml:space="preserve">. Show working. </w:t>
      </w:r>
    </w:p>
    <w:p w14:paraId="117F3E24" w14:textId="77777777" w:rsidR="00D33DD5" w:rsidRDefault="00D33DD5" w:rsidP="00D33DD5">
      <w:pPr>
        <w:pStyle w:val="ListParagraph"/>
        <w:tabs>
          <w:tab w:val="left" w:pos="1218"/>
        </w:tabs>
        <w:jc w:val="right"/>
      </w:pPr>
      <w:r>
        <w:t>(2)</w:t>
      </w:r>
    </w:p>
    <w:p w14:paraId="597F951D" w14:textId="77777777" w:rsidR="00D33DD5" w:rsidRDefault="00D33DD5" w:rsidP="00D33DD5">
      <w:pPr>
        <w:pStyle w:val="ListParagraph"/>
        <w:tabs>
          <w:tab w:val="left" w:pos="1218"/>
        </w:tabs>
      </w:pPr>
    </w:p>
    <w:tbl>
      <w:tblPr>
        <w:tblStyle w:val="TableGrid"/>
        <w:tblW w:w="0" w:type="auto"/>
        <w:tblInd w:w="137" w:type="dxa"/>
        <w:tblLook w:val="04A0" w:firstRow="1" w:lastRow="0" w:firstColumn="1" w:lastColumn="0" w:noHBand="0" w:noVBand="1"/>
      </w:tblPr>
      <w:tblGrid>
        <w:gridCol w:w="7371"/>
        <w:gridCol w:w="1508"/>
      </w:tblGrid>
      <w:tr w:rsidR="00D33DD5" w:rsidRPr="007E3B8D" w14:paraId="453DE056" w14:textId="77777777" w:rsidTr="007A4B64">
        <w:trPr>
          <w:trHeight w:val="567"/>
        </w:trPr>
        <w:tc>
          <w:tcPr>
            <w:tcW w:w="7371" w:type="dxa"/>
            <w:vAlign w:val="center"/>
          </w:tcPr>
          <w:p w14:paraId="0E884F8E" w14:textId="77777777" w:rsidR="00D33DD5" w:rsidRPr="007E3B8D" w:rsidRDefault="00D36975" w:rsidP="00D33DD5">
            <w:pPr>
              <w:pStyle w:val="ListParagraph"/>
              <w:tabs>
                <w:tab w:val="left" w:pos="1218"/>
              </w:tabs>
              <w:ind w:left="0" w:firstLine="0"/>
              <w:rPr>
                <w:color w:val="5B9BD5" w:themeColor="accent1"/>
                <w:sz w:val="22"/>
              </w:rPr>
            </w:pPr>
            <m:oMathPara>
              <m:oMathParaPr>
                <m:jc m:val="left"/>
              </m:oMathParaPr>
              <m:oMath>
                <m:sSub>
                  <m:sSubPr>
                    <m:ctrlPr>
                      <w:rPr>
                        <w:rFonts w:ascii="Cambria Math" w:hAnsi="Cambria Math"/>
                        <w:color w:val="5B9BD5" w:themeColor="accent1"/>
                        <w:sz w:val="22"/>
                      </w:rPr>
                    </m:ctrlPr>
                  </m:sSubPr>
                  <m:e>
                    <m:r>
                      <m:rPr>
                        <m:sty m:val="p"/>
                      </m:rPr>
                      <w:rPr>
                        <w:rFonts w:ascii="Cambria Math" w:hAnsi="Cambria Math"/>
                        <w:color w:val="5B9BD5" w:themeColor="accent1"/>
                        <w:sz w:val="22"/>
                      </w:rPr>
                      <m:t>I</m:t>
                    </m:r>
                  </m:e>
                  <m:sub>
                    <m:r>
                      <m:rPr>
                        <m:sty m:val="p"/>
                      </m:rPr>
                      <w:rPr>
                        <w:rFonts w:ascii="Cambria Math" w:hAnsi="Cambria Math"/>
                        <w:color w:val="5B9BD5" w:themeColor="accent1"/>
                        <w:sz w:val="22"/>
                      </w:rPr>
                      <m:t>1</m:t>
                    </m:r>
                  </m:sub>
                </m:sSub>
                <m:r>
                  <m:rPr>
                    <m:sty m:val="p"/>
                  </m:rPr>
                  <w:rPr>
                    <w:rFonts w:ascii="Cambria Math" w:hAnsi="Cambria Math"/>
                    <w:color w:val="5B9BD5" w:themeColor="accent1"/>
                    <w:sz w:val="22"/>
                  </w:rPr>
                  <m:t xml:space="preserve">= </m:t>
                </m:r>
                <m:f>
                  <m:fPr>
                    <m:ctrlPr>
                      <w:rPr>
                        <w:rFonts w:ascii="Cambria Math" w:hAnsi="Cambria Math"/>
                        <w:color w:val="5B9BD5" w:themeColor="accent1"/>
                        <w:sz w:val="22"/>
                      </w:rPr>
                    </m:ctrlPr>
                  </m:fPr>
                  <m:num>
                    <m:sSub>
                      <m:sSubPr>
                        <m:ctrlPr>
                          <w:rPr>
                            <w:rFonts w:ascii="Cambria Math" w:hAnsi="Cambria Math"/>
                            <w:color w:val="5B9BD5" w:themeColor="accent1"/>
                            <w:sz w:val="22"/>
                          </w:rPr>
                        </m:ctrlPr>
                      </m:sSubPr>
                      <m:e>
                        <m:r>
                          <m:rPr>
                            <m:sty m:val="p"/>
                          </m:rPr>
                          <w:rPr>
                            <w:rFonts w:ascii="Cambria Math" w:hAnsi="Cambria Math"/>
                            <w:color w:val="5B9BD5" w:themeColor="accent1"/>
                            <w:sz w:val="22"/>
                          </w:rPr>
                          <m:t>V</m:t>
                        </m:r>
                      </m:e>
                      <m:sub>
                        <m:r>
                          <m:rPr>
                            <m:sty m:val="p"/>
                          </m:rPr>
                          <w:rPr>
                            <w:rFonts w:ascii="Cambria Math" w:hAnsi="Cambria Math"/>
                            <w:color w:val="5B9BD5" w:themeColor="accent1"/>
                            <w:sz w:val="22"/>
                          </w:rPr>
                          <m:t>T</m:t>
                        </m:r>
                      </m:sub>
                    </m:sSub>
                  </m:num>
                  <m:den>
                    <m:sSub>
                      <m:sSubPr>
                        <m:ctrlPr>
                          <w:rPr>
                            <w:rFonts w:ascii="Cambria Math" w:hAnsi="Cambria Math"/>
                            <w:color w:val="5B9BD5" w:themeColor="accent1"/>
                            <w:sz w:val="22"/>
                          </w:rPr>
                        </m:ctrlPr>
                      </m:sSubPr>
                      <m:e>
                        <m:r>
                          <m:rPr>
                            <m:sty m:val="p"/>
                          </m:rPr>
                          <w:rPr>
                            <w:rFonts w:ascii="Cambria Math" w:hAnsi="Cambria Math"/>
                            <w:color w:val="5B9BD5" w:themeColor="accent1"/>
                            <w:sz w:val="22"/>
                          </w:rPr>
                          <m:t>R</m:t>
                        </m:r>
                      </m:e>
                      <m:sub>
                        <m:r>
                          <m:rPr>
                            <m:sty m:val="p"/>
                          </m:rPr>
                          <w:rPr>
                            <w:rFonts w:ascii="Cambria Math" w:hAnsi="Cambria Math"/>
                            <w:color w:val="5B9BD5" w:themeColor="accent1"/>
                            <w:sz w:val="22"/>
                          </w:rPr>
                          <m:t>T</m:t>
                        </m:r>
                      </m:sub>
                    </m:sSub>
                  </m:den>
                </m:f>
                <m:r>
                  <m:rPr>
                    <m:sty m:val="p"/>
                  </m:rPr>
                  <w:rPr>
                    <w:rFonts w:ascii="Cambria Math" w:hAnsi="Cambria Math"/>
                    <w:color w:val="5B9BD5" w:themeColor="accent1"/>
                    <w:sz w:val="22"/>
                  </w:rPr>
                  <m:t xml:space="preserve">= </m:t>
                </m:r>
                <m:f>
                  <m:fPr>
                    <m:ctrlPr>
                      <w:rPr>
                        <w:rFonts w:ascii="Cambria Math" w:hAnsi="Cambria Math"/>
                        <w:color w:val="5B9BD5" w:themeColor="accent1"/>
                        <w:sz w:val="22"/>
                      </w:rPr>
                    </m:ctrlPr>
                  </m:fPr>
                  <m:num>
                    <m:r>
                      <m:rPr>
                        <m:sty m:val="p"/>
                      </m:rPr>
                      <w:rPr>
                        <w:rFonts w:ascii="Cambria Math" w:hAnsi="Cambria Math"/>
                        <w:color w:val="5B9BD5" w:themeColor="accent1"/>
                        <w:sz w:val="22"/>
                      </w:rPr>
                      <m:t>12</m:t>
                    </m:r>
                  </m:num>
                  <m:den>
                    <m:r>
                      <m:rPr>
                        <m:sty m:val="p"/>
                      </m:rPr>
                      <w:rPr>
                        <w:rFonts w:ascii="Cambria Math" w:hAnsi="Cambria Math"/>
                        <w:color w:val="5B9BD5" w:themeColor="accent1"/>
                        <w:sz w:val="22"/>
                      </w:rPr>
                      <m:t>14.4</m:t>
                    </m:r>
                  </m:den>
                </m:f>
              </m:oMath>
            </m:oMathPara>
          </w:p>
        </w:tc>
        <w:tc>
          <w:tcPr>
            <w:tcW w:w="1508" w:type="dxa"/>
            <w:vAlign w:val="center"/>
          </w:tcPr>
          <w:p w14:paraId="5C33AB42" w14:textId="77777777" w:rsidR="00D33DD5" w:rsidRPr="007E3B8D" w:rsidRDefault="00D33DD5" w:rsidP="00D33DD5">
            <w:pPr>
              <w:pStyle w:val="ListParagraph"/>
              <w:tabs>
                <w:tab w:val="left" w:pos="1218"/>
              </w:tabs>
              <w:ind w:left="0" w:firstLine="0"/>
              <w:jc w:val="center"/>
              <w:rPr>
                <w:color w:val="5B9BD5" w:themeColor="accent1"/>
                <w:sz w:val="22"/>
              </w:rPr>
            </w:pPr>
            <w:r w:rsidRPr="007E3B8D">
              <w:rPr>
                <w:color w:val="5B9BD5" w:themeColor="accent1"/>
                <w:sz w:val="22"/>
              </w:rPr>
              <w:t>1 mark</w:t>
            </w:r>
          </w:p>
        </w:tc>
      </w:tr>
      <w:tr w:rsidR="00D33DD5" w:rsidRPr="007E3B8D" w14:paraId="6C2B8D36" w14:textId="77777777" w:rsidTr="007A4B64">
        <w:trPr>
          <w:trHeight w:val="567"/>
        </w:trPr>
        <w:tc>
          <w:tcPr>
            <w:tcW w:w="7371" w:type="dxa"/>
            <w:vAlign w:val="center"/>
          </w:tcPr>
          <w:p w14:paraId="71D42984" w14:textId="77777777" w:rsidR="00D33DD5" w:rsidRPr="007E3B8D" w:rsidRDefault="00D33DD5" w:rsidP="00D33DD5">
            <w:pPr>
              <w:pStyle w:val="ListParagraph"/>
              <w:tabs>
                <w:tab w:val="left" w:pos="1218"/>
              </w:tabs>
              <w:ind w:left="0" w:firstLine="0"/>
              <w:rPr>
                <w:color w:val="5B9BD5" w:themeColor="accent1"/>
                <w:sz w:val="22"/>
              </w:rPr>
            </w:pPr>
            <m:oMathPara>
              <m:oMathParaPr>
                <m:jc m:val="left"/>
              </m:oMathParaPr>
              <m:oMath>
                <m:r>
                  <m:rPr>
                    <m:sty m:val="p"/>
                  </m:rPr>
                  <w:rPr>
                    <w:rFonts w:ascii="Cambria Math" w:hAnsi="Cambria Math"/>
                    <w:color w:val="5B9BD5" w:themeColor="accent1"/>
                    <w:sz w:val="22"/>
                  </w:rPr>
                  <m:t>=0.833 A</m:t>
                </m:r>
              </m:oMath>
            </m:oMathPara>
          </w:p>
        </w:tc>
        <w:tc>
          <w:tcPr>
            <w:tcW w:w="1508" w:type="dxa"/>
            <w:vAlign w:val="center"/>
          </w:tcPr>
          <w:p w14:paraId="7349AAD4" w14:textId="77777777" w:rsidR="00D33DD5" w:rsidRPr="007E3B8D" w:rsidRDefault="00D33DD5" w:rsidP="004C5314">
            <w:pPr>
              <w:pStyle w:val="ListParagraph"/>
              <w:numPr>
                <w:ilvl w:val="0"/>
                <w:numId w:val="45"/>
              </w:numPr>
              <w:tabs>
                <w:tab w:val="left" w:pos="1218"/>
              </w:tabs>
              <w:jc w:val="center"/>
              <w:rPr>
                <w:color w:val="5B9BD5" w:themeColor="accent1"/>
                <w:sz w:val="22"/>
              </w:rPr>
            </w:pPr>
            <w:r w:rsidRPr="007E3B8D">
              <w:rPr>
                <w:color w:val="5B9BD5" w:themeColor="accent1"/>
                <w:sz w:val="22"/>
              </w:rPr>
              <w:t>mark</w:t>
            </w:r>
          </w:p>
        </w:tc>
      </w:tr>
    </w:tbl>
    <w:p w14:paraId="5DD536BE" w14:textId="77777777" w:rsidR="00D33DD5" w:rsidRDefault="00D33DD5" w:rsidP="00D33DD5">
      <w:pPr>
        <w:pStyle w:val="ListParagraph"/>
        <w:tabs>
          <w:tab w:val="left" w:pos="1218"/>
        </w:tabs>
      </w:pPr>
    </w:p>
    <w:p w14:paraId="57A2070A" w14:textId="77777777" w:rsidR="00D33DD5" w:rsidRDefault="00D33DD5">
      <w:pPr>
        <w:spacing w:after="160" w:line="259" w:lineRule="auto"/>
        <w:rPr>
          <w:rFonts w:eastAsia="Times New Roman" w:cs="Arial"/>
          <w:szCs w:val="22"/>
        </w:rPr>
      </w:pPr>
      <w:r>
        <w:br w:type="page"/>
      </w:r>
    </w:p>
    <w:p w14:paraId="7DF4F9AC" w14:textId="77777777" w:rsidR="00D33DD5" w:rsidRDefault="004C5314" w:rsidP="004C5314">
      <w:pPr>
        <w:pStyle w:val="ListParagraph"/>
        <w:tabs>
          <w:tab w:val="left" w:pos="1218"/>
        </w:tabs>
        <w:spacing w:after="160" w:line="259" w:lineRule="auto"/>
        <w:ind w:left="709" w:hanging="709"/>
        <w:contextualSpacing/>
      </w:pPr>
      <w:r>
        <w:lastRenderedPageBreak/>
        <w:t xml:space="preserve">c) </w:t>
      </w:r>
      <w:r>
        <w:tab/>
      </w:r>
      <w:r w:rsidR="00D33DD5">
        <w:t>Calculate the reading on the voltmeter, V</w:t>
      </w:r>
      <w:r w:rsidR="00D33DD5" w:rsidRPr="001732BE">
        <w:rPr>
          <w:vertAlign w:val="subscript"/>
        </w:rPr>
        <w:t>1</w:t>
      </w:r>
      <w:r w:rsidR="00D33DD5">
        <w:t xml:space="preserve">. Show working. </w:t>
      </w:r>
    </w:p>
    <w:p w14:paraId="3A1B4308" w14:textId="77777777" w:rsidR="00D33DD5" w:rsidRDefault="00D33DD5" w:rsidP="00D33DD5">
      <w:pPr>
        <w:pStyle w:val="ListParagraph"/>
        <w:tabs>
          <w:tab w:val="left" w:pos="1218"/>
        </w:tabs>
        <w:jc w:val="right"/>
      </w:pPr>
      <w:r>
        <w:t>(3)</w:t>
      </w:r>
    </w:p>
    <w:p w14:paraId="42E75403" w14:textId="77777777" w:rsidR="00D33DD5" w:rsidRDefault="00D33DD5" w:rsidP="00D33DD5">
      <w:pPr>
        <w:pStyle w:val="ListParagraph"/>
        <w:tabs>
          <w:tab w:val="left" w:pos="1218"/>
        </w:tabs>
        <w:jc w:val="right"/>
      </w:pPr>
    </w:p>
    <w:tbl>
      <w:tblPr>
        <w:tblStyle w:val="TableGrid"/>
        <w:tblW w:w="0" w:type="auto"/>
        <w:tblInd w:w="137" w:type="dxa"/>
        <w:tblLook w:val="04A0" w:firstRow="1" w:lastRow="0" w:firstColumn="1" w:lastColumn="0" w:noHBand="0" w:noVBand="1"/>
      </w:tblPr>
      <w:tblGrid>
        <w:gridCol w:w="7371"/>
        <w:gridCol w:w="1508"/>
      </w:tblGrid>
      <w:tr w:rsidR="00D33DD5" w:rsidRPr="007E3B8D" w14:paraId="28244668" w14:textId="77777777" w:rsidTr="007A4B64">
        <w:trPr>
          <w:trHeight w:val="567"/>
        </w:trPr>
        <w:tc>
          <w:tcPr>
            <w:tcW w:w="7371" w:type="dxa"/>
            <w:vAlign w:val="center"/>
          </w:tcPr>
          <w:p w14:paraId="3F8EC338" w14:textId="77777777" w:rsidR="00D33DD5" w:rsidRPr="007E3B8D" w:rsidRDefault="00D33DD5" w:rsidP="00D33DD5">
            <w:pPr>
              <w:pStyle w:val="ListParagraph"/>
              <w:tabs>
                <w:tab w:val="left" w:pos="1218"/>
              </w:tabs>
              <w:ind w:left="0" w:firstLine="0"/>
              <w:rPr>
                <w:color w:val="5B9BD5" w:themeColor="accent1"/>
                <w:sz w:val="22"/>
              </w:rPr>
            </w:pPr>
            <w:r w:rsidRPr="007E3B8D">
              <w:rPr>
                <w:color w:val="5B9BD5" w:themeColor="accent1"/>
                <w:sz w:val="22"/>
              </w:rPr>
              <w:t xml:space="preserve"> Voltage across R1:      </w:t>
            </w:r>
            <m:oMath>
              <m:r>
                <m:rPr>
                  <m:sty m:val="p"/>
                </m:rPr>
                <w:rPr>
                  <w:rFonts w:ascii="Cambria Math" w:hAnsi="Cambria Math"/>
                  <w:color w:val="5B9BD5" w:themeColor="accent1"/>
                  <w:sz w:val="22"/>
                </w:rPr>
                <m:t xml:space="preserve">V= </m:t>
              </m:r>
              <m:sSub>
                <m:sSubPr>
                  <m:ctrlPr>
                    <w:rPr>
                      <w:rFonts w:ascii="Cambria Math" w:hAnsi="Cambria Math"/>
                      <w:color w:val="5B9BD5" w:themeColor="accent1"/>
                      <w:sz w:val="22"/>
                    </w:rPr>
                  </m:ctrlPr>
                </m:sSubPr>
                <m:e>
                  <m:r>
                    <m:rPr>
                      <m:sty m:val="p"/>
                    </m:rPr>
                    <w:rPr>
                      <w:rFonts w:ascii="Cambria Math" w:hAnsi="Cambria Math"/>
                      <w:color w:val="5B9BD5" w:themeColor="accent1"/>
                      <w:sz w:val="22"/>
                    </w:rPr>
                    <m:t>I</m:t>
                  </m:r>
                </m:e>
                <m:sub>
                  <m:r>
                    <m:rPr>
                      <m:sty m:val="p"/>
                    </m:rPr>
                    <w:rPr>
                      <w:rFonts w:ascii="Cambria Math" w:hAnsi="Cambria Math"/>
                      <w:color w:val="5B9BD5" w:themeColor="accent1"/>
                      <w:sz w:val="22"/>
                    </w:rPr>
                    <m:t>1</m:t>
                  </m:r>
                </m:sub>
              </m:sSub>
              <m:sSub>
                <m:sSubPr>
                  <m:ctrlPr>
                    <w:rPr>
                      <w:rFonts w:ascii="Cambria Math" w:hAnsi="Cambria Math"/>
                      <w:color w:val="5B9BD5" w:themeColor="accent1"/>
                      <w:sz w:val="22"/>
                    </w:rPr>
                  </m:ctrlPr>
                </m:sSubPr>
                <m:e>
                  <m:r>
                    <m:rPr>
                      <m:sty m:val="p"/>
                    </m:rPr>
                    <w:rPr>
                      <w:rFonts w:ascii="Cambria Math" w:hAnsi="Cambria Math"/>
                      <w:color w:val="5B9BD5" w:themeColor="accent1"/>
                      <w:sz w:val="22"/>
                    </w:rPr>
                    <m:t>R</m:t>
                  </m:r>
                </m:e>
                <m:sub>
                  <m:r>
                    <m:rPr>
                      <m:sty m:val="p"/>
                    </m:rPr>
                    <w:rPr>
                      <w:rFonts w:ascii="Cambria Math" w:hAnsi="Cambria Math"/>
                      <w:color w:val="5B9BD5" w:themeColor="accent1"/>
                      <w:sz w:val="22"/>
                    </w:rPr>
                    <m:t>1</m:t>
                  </m:r>
                </m:sub>
              </m:sSub>
              <m:r>
                <m:rPr>
                  <m:sty m:val="p"/>
                </m:rPr>
                <w:rPr>
                  <w:rFonts w:ascii="Cambria Math" w:hAnsi="Cambria Math"/>
                  <w:color w:val="5B9BD5" w:themeColor="accent1"/>
                  <w:sz w:val="22"/>
                </w:rPr>
                <m:t xml:space="preserve">=0.833 ×12.0 </m:t>
              </m:r>
            </m:oMath>
          </w:p>
        </w:tc>
        <w:tc>
          <w:tcPr>
            <w:tcW w:w="1508" w:type="dxa"/>
            <w:vAlign w:val="center"/>
          </w:tcPr>
          <w:p w14:paraId="0B827DE4" w14:textId="77777777" w:rsidR="00D33DD5" w:rsidRPr="007E3B8D" w:rsidRDefault="00D33DD5" w:rsidP="00D33DD5">
            <w:pPr>
              <w:pStyle w:val="ListParagraph"/>
              <w:tabs>
                <w:tab w:val="left" w:pos="1218"/>
              </w:tabs>
              <w:ind w:left="0" w:firstLine="0"/>
              <w:jc w:val="center"/>
              <w:rPr>
                <w:color w:val="5B9BD5" w:themeColor="accent1"/>
                <w:sz w:val="22"/>
              </w:rPr>
            </w:pPr>
            <w:r w:rsidRPr="007E3B8D">
              <w:rPr>
                <w:color w:val="5B9BD5" w:themeColor="accent1"/>
                <w:sz w:val="22"/>
              </w:rPr>
              <w:t>1 mark</w:t>
            </w:r>
          </w:p>
        </w:tc>
      </w:tr>
      <w:tr w:rsidR="00D33DD5" w:rsidRPr="007E3B8D" w14:paraId="3C4DCDB1" w14:textId="77777777" w:rsidTr="007A4B64">
        <w:trPr>
          <w:trHeight w:val="567"/>
        </w:trPr>
        <w:tc>
          <w:tcPr>
            <w:tcW w:w="7371" w:type="dxa"/>
            <w:vAlign w:val="center"/>
          </w:tcPr>
          <w:p w14:paraId="12ADCE90" w14:textId="77777777" w:rsidR="00D33DD5" w:rsidRPr="007E3B8D" w:rsidRDefault="00D33DD5" w:rsidP="00D33DD5">
            <w:pPr>
              <w:pStyle w:val="ListParagraph"/>
              <w:tabs>
                <w:tab w:val="left" w:pos="1218"/>
              </w:tabs>
              <w:ind w:left="0" w:firstLine="0"/>
              <w:rPr>
                <w:color w:val="5B9BD5" w:themeColor="accent1"/>
                <w:sz w:val="22"/>
              </w:rPr>
            </w:pPr>
            <m:oMathPara>
              <m:oMathParaPr>
                <m:jc m:val="left"/>
              </m:oMathParaPr>
              <m:oMath>
                <m:r>
                  <m:rPr>
                    <m:sty m:val="p"/>
                  </m:rPr>
                  <w:rPr>
                    <w:rFonts w:ascii="Cambria Math" w:hAnsi="Cambria Math"/>
                    <w:color w:val="5B9BD5" w:themeColor="accent1"/>
                    <w:sz w:val="22"/>
                  </w:rPr>
                  <m:t>∴V=10.0 V</m:t>
                </m:r>
              </m:oMath>
            </m:oMathPara>
          </w:p>
        </w:tc>
        <w:tc>
          <w:tcPr>
            <w:tcW w:w="1508" w:type="dxa"/>
            <w:vAlign w:val="center"/>
          </w:tcPr>
          <w:p w14:paraId="30DA286E" w14:textId="77777777" w:rsidR="00D33DD5" w:rsidRPr="007E3B8D" w:rsidRDefault="00D33DD5" w:rsidP="00D33DD5">
            <w:pPr>
              <w:pStyle w:val="ListParagraph"/>
              <w:tabs>
                <w:tab w:val="left" w:pos="1218"/>
              </w:tabs>
              <w:ind w:left="0" w:firstLine="0"/>
              <w:jc w:val="center"/>
              <w:rPr>
                <w:color w:val="5B9BD5" w:themeColor="accent1"/>
                <w:sz w:val="22"/>
              </w:rPr>
            </w:pPr>
            <w:r w:rsidRPr="007E3B8D">
              <w:rPr>
                <w:color w:val="5B9BD5" w:themeColor="accent1"/>
                <w:sz w:val="22"/>
              </w:rPr>
              <w:t>1 mark</w:t>
            </w:r>
          </w:p>
        </w:tc>
      </w:tr>
      <w:tr w:rsidR="00D33DD5" w:rsidRPr="007E3B8D" w14:paraId="051E47A1" w14:textId="77777777" w:rsidTr="007A4B64">
        <w:trPr>
          <w:trHeight w:val="567"/>
        </w:trPr>
        <w:tc>
          <w:tcPr>
            <w:tcW w:w="7371" w:type="dxa"/>
            <w:vAlign w:val="center"/>
          </w:tcPr>
          <w:p w14:paraId="0FD8CEF4" w14:textId="77777777" w:rsidR="00D33DD5" w:rsidRPr="007E3B8D" w:rsidRDefault="00D33DD5" w:rsidP="00D33DD5">
            <w:pPr>
              <w:pStyle w:val="ListParagraph"/>
              <w:tabs>
                <w:tab w:val="left" w:pos="1218"/>
              </w:tabs>
              <w:ind w:left="0" w:firstLine="0"/>
              <w:rPr>
                <w:color w:val="5B9BD5" w:themeColor="accent1"/>
                <w:sz w:val="22"/>
              </w:rPr>
            </w:pPr>
            <m:oMathPara>
              <m:oMathParaPr>
                <m:jc m:val="left"/>
              </m:oMathParaPr>
              <m:oMath>
                <m:r>
                  <m:rPr>
                    <m:sty m:val="p"/>
                  </m:rPr>
                  <w:rPr>
                    <w:rFonts w:ascii="Cambria Math" w:hAnsi="Cambria Math"/>
                    <w:color w:val="5B9BD5" w:themeColor="accent1"/>
                    <w:sz w:val="22"/>
                  </w:rPr>
                  <m:t xml:space="preserve">∴ </m:t>
                </m:r>
                <m:sSub>
                  <m:sSubPr>
                    <m:ctrlPr>
                      <w:rPr>
                        <w:rFonts w:ascii="Cambria Math" w:hAnsi="Cambria Math"/>
                        <w:color w:val="5B9BD5" w:themeColor="accent1"/>
                        <w:sz w:val="22"/>
                      </w:rPr>
                    </m:ctrlPr>
                  </m:sSubPr>
                  <m:e>
                    <m:r>
                      <m:rPr>
                        <m:sty m:val="p"/>
                      </m:rPr>
                      <w:rPr>
                        <w:rFonts w:ascii="Cambria Math" w:hAnsi="Cambria Math"/>
                        <w:color w:val="5B9BD5" w:themeColor="accent1"/>
                        <w:sz w:val="22"/>
                      </w:rPr>
                      <m:t>V</m:t>
                    </m:r>
                  </m:e>
                  <m:sub>
                    <m:r>
                      <m:rPr>
                        <m:sty m:val="p"/>
                      </m:rPr>
                      <w:rPr>
                        <w:rFonts w:ascii="Cambria Math" w:hAnsi="Cambria Math"/>
                        <w:color w:val="5B9BD5" w:themeColor="accent1"/>
                        <w:sz w:val="22"/>
                      </w:rPr>
                      <m:t>2</m:t>
                    </m:r>
                  </m:sub>
                </m:sSub>
                <m:r>
                  <m:rPr>
                    <m:sty m:val="p"/>
                  </m:rPr>
                  <w:rPr>
                    <w:rFonts w:ascii="Cambria Math" w:hAnsi="Cambria Math"/>
                    <w:color w:val="5B9BD5" w:themeColor="accent1"/>
                    <w:sz w:val="22"/>
                  </w:rPr>
                  <m:t>=12-10=2.00 V</m:t>
                </m:r>
              </m:oMath>
            </m:oMathPara>
          </w:p>
        </w:tc>
        <w:tc>
          <w:tcPr>
            <w:tcW w:w="1508" w:type="dxa"/>
            <w:vAlign w:val="center"/>
          </w:tcPr>
          <w:p w14:paraId="0CB7E023" w14:textId="77777777" w:rsidR="00D33DD5" w:rsidRPr="007E3B8D" w:rsidRDefault="00D33DD5" w:rsidP="00D33DD5">
            <w:pPr>
              <w:pStyle w:val="ListParagraph"/>
              <w:tabs>
                <w:tab w:val="left" w:pos="1218"/>
              </w:tabs>
              <w:ind w:left="0" w:firstLine="0"/>
              <w:jc w:val="center"/>
              <w:rPr>
                <w:color w:val="5B9BD5" w:themeColor="accent1"/>
                <w:sz w:val="22"/>
              </w:rPr>
            </w:pPr>
            <w:r w:rsidRPr="007E3B8D">
              <w:rPr>
                <w:color w:val="5B9BD5" w:themeColor="accent1"/>
                <w:sz w:val="22"/>
              </w:rPr>
              <w:t>1 mark</w:t>
            </w:r>
          </w:p>
        </w:tc>
      </w:tr>
    </w:tbl>
    <w:p w14:paraId="75AEA5B4" w14:textId="77777777" w:rsidR="00D33DD5" w:rsidRDefault="00D33DD5" w:rsidP="00D33DD5">
      <w:pPr>
        <w:pStyle w:val="ListParagraph"/>
        <w:tabs>
          <w:tab w:val="left" w:pos="1218"/>
        </w:tabs>
      </w:pPr>
    </w:p>
    <w:p w14:paraId="4817EFC3" w14:textId="77777777" w:rsidR="00D33DD5" w:rsidRPr="00C65F44" w:rsidRDefault="00D33DD5" w:rsidP="004C5314">
      <w:pPr>
        <w:tabs>
          <w:tab w:val="left" w:pos="0"/>
        </w:tabs>
        <w:rPr>
          <w:rFonts w:cs="Arial"/>
        </w:rPr>
      </w:pPr>
      <w:r>
        <w:rPr>
          <w:rFonts w:cs="Arial"/>
        </w:rPr>
        <w:t xml:space="preserve">d) </w:t>
      </w:r>
      <w:r>
        <w:rPr>
          <w:rFonts w:cs="Arial"/>
        </w:rPr>
        <w:tab/>
      </w:r>
      <w:r w:rsidRPr="00C65F44">
        <w:rPr>
          <w:rFonts w:cs="Arial"/>
        </w:rPr>
        <w:t>Hence, calculate the reading on the ammeter, A</w:t>
      </w:r>
      <w:r w:rsidRPr="00C65F44">
        <w:rPr>
          <w:rFonts w:cs="Arial"/>
          <w:vertAlign w:val="subscript"/>
        </w:rPr>
        <w:t>2</w:t>
      </w:r>
      <w:r w:rsidRPr="00C65F44">
        <w:rPr>
          <w:rFonts w:cs="Arial"/>
        </w:rPr>
        <w:t xml:space="preserve">. Show working. </w:t>
      </w:r>
    </w:p>
    <w:p w14:paraId="5955F1F7" w14:textId="77777777" w:rsidR="00D33DD5" w:rsidRDefault="00D33DD5" w:rsidP="00D33DD5">
      <w:pPr>
        <w:pStyle w:val="ListParagraph"/>
        <w:tabs>
          <w:tab w:val="left" w:pos="1218"/>
        </w:tabs>
        <w:jc w:val="right"/>
      </w:pPr>
      <w:r>
        <w:t>(3)</w:t>
      </w:r>
    </w:p>
    <w:p w14:paraId="513080AC" w14:textId="77777777" w:rsidR="00D33DD5" w:rsidRDefault="00D33DD5" w:rsidP="00D33DD5">
      <w:pPr>
        <w:pStyle w:val="ListParagraph"/>
        <w:tabs>
          <w:tab w:val="left" w:pos="1218"/>
        </w:tabs>
        <w:jc w:val="right"/>
      </w:pPr>
    </w:p>
    <w:tbl>
      <w:tblPr>
        <w:tblStyle w:val="TableGrid"/>
        <w:tblW w:w="0" w:type="auto"/>
        <w:tblInd w:w="137" w:type="dxa"/>
        <w:tblLook w:val="04A0" w:firstRow="1" w:lastRow="0" w:firstColumn="1" w:lastColumn="0" w:noHBand="0" w:noVBand="1"/>
      </w:tblPr>
      <w:tblGrid>
        <w:gridCol w:w="7371"/>
        <w:gridCol w:w="1508"/>
      </w:tblGrid>
      <w:tr w:rsidR="00D33DD5" w:rsidRPr="007E3B8D" w14:paraId="1DDC3DB3" w14:textId="77777777" w:rsidTr="007A4B64">
        <w:trPr>
          <w:trHeight w:val="567"/>
        </w:trPr>
        <w:tc>
          <w:tcPr>
            <w:tcW w:w="7371" w:type="dxa"/>
            <w:vAlign w:val="center"/>
          </w:tcPr>
          <w:p w14:paraId="4CC52E8F" w14:textId="77777777" w:rsidR="00D33DD5" w:rsidRPr="007E3B8D" w:rsidRDefault="00D33DD5" w:rsidP="00D33DD5">
            <w:pPr>
              <w:pStyle w:val="ListParagraph"/>
              <w:tabs>
                <w:tab w:val="left" w:pos="1218"/>
              </w:tabs>
              <w:ind w:left="0" w:firstLine="0"/>
              <w:rPr>
                <w:color w:val="5B9BD5" w:themeColor="accent1"/>
                <w:sz w:val="22"/>
              </w:rPr>
            </w:pPr>
            <m:oMathPara>
              <m:oMathParaPr>
                <m:jc m:val="left"/>
              </m:oMathParaPr>
              <m:oMath>
                <m:r>
                  <m:rPr>
                    <m:sty m:val="p"/>
                  </m:rPr>
                  <w:rPr>
                    <w:rFonts w:ascii="Cambria Math" w:hAnsi="Cambria Math"/>
                    <w:color w:val="5B9BD5" w:themeColor="accent1"/>
                    <w:sz w:val="22"/>
                  </w:rPr>
                  <m:t xml:space="preserve">V= </m:t>
                </m:r>
                <m:sSub>
                  <m:sSubPr>
                    <m:ctrlPr>
                      <w:rPr>
                        <w:rFonts w:ascii="Cambria Math" w:hAnsi="Cambria Math"/>
                        <w:color w:val="5B9BD5" w:themeColor="accent1"/>
                        <w:sz w:val="22"/>
                      </w:rPr>
                    </m:ctrlPr>
                  </m:sSubPr>
                  <m:e>
                    <m:r>
                      <m:rPr>
                        <m:sty m:val="p"/>
                      </m:rPr>
                      <w:rPr>
                        <w:rFonts w:ascii="Cambria Math" w:hAnsi="Cambria Math"/>
                        <w:color w:val="5B9BD5" w:themeColor="accent1"/>
                        <w:sz w:val="22"/>
                      </w:rPr>
                      <m:t>V</m:t>
                    </m:r>
                  </m:e>
                  <m:sub>
                    <m:r>
                      <m:rPr>
                        <m:sty m:val="p"/>
                      </m:rPr>
                      <w:rPr>
                        <w:rFonts w:ascii="Cambria Math" w:hAnsi="Cambria Math"/>
                        <w:color w:val="5B9BD5" w:themeColor="accent1"/>
                        <w:sz w:val="22"/>
                      </w:rPr>
                      <m:t>1</m:t>
                    </m:r>
                  </m:sub>
                </m:sSub>
                <m:r>
                  <m:rPr>
                    <m:sty m:val="p"/>
                  </m:rPr>
                  <w:rPr>
                    <w:rFonts w:ascii="Cambria Math" w:hAnsi="Cambria Math"/>
                    <w:color w:val="5B9BD5" w:themeColor="accent1"/>
                    <w:sz w:val="22"/>
                  </w:rPr>
                  <m:t>=2.00 V</m:t>
                </m:r>
              </m:oMath>
            </m:oMathPara>
          </w:p>
        </w:tc>
        <w:tc>
          <w:tcPr>
            <w:tcW w:w="1508" w:type="dxa"/>
            <w:vAlign w:val="center"/>
          </w:tcPr>
          <w:p w14:paraId="7AE77E11" w14:textId="77777777" w:rsidR="00D33DD5" w:rsidRPr="007E3B8D" w:rsidRDefault="00D33DD5" w:rsidP="00D33DD5">
            <w:pPr>
              <w:pStyle w:val="ListParagraph"/>
              <w:tabs>
                <w:tab w:val="left" w:pos="1218"/>
              </w:tabs>
              <w:ind w:left="0" w:firstLine="0"/>
              <w:jc w:val="center"/>
              <w:rPr>
                <w:color w:val="5B9BD5" w:themeColor="accent1"/>
                <w:sz w:val="22"/>
              </w:rPr>
            </w:pPr>
            <w:r w:rsidRPr="007E3B8D">
              <w:rPr>
                <w:color w:val="5B9BD5" w:themeColor="accent1"/>
                <w:sz w:val="22"/>
              </w:rPr>
              <w:t>1 mark</w:t>
            </w:r>
          </w:p>
        </w:tc>
      </w:tr>
      <w:tr w:rsidR="00D33DD5" w:rsidRPr="007E3B8D" w14:paraId="170D0DD5" w14:textId="77777777" w:rsidTr="007A4B64">
        <w:trPr>
          <w:trHeight w:val="567"/>
        </w:trPr>
        <w:tc>
          <w:tcPr>
            <w:tcW w:w="7371" w:type="dxa"/>
            <w:vAlign w:val="center"/>
          </w:tcPr>
          <w:p w14:paraId="2537C8AE" w14:textId="77777777" w:rsidR="00D33DD5" w:rsidRPr="007E3B8D" w:rsidRDefault="00D36975" w:rsidP="00D33DD5">
            <w:pPr>
              <w:pStyle w:val="ListParagraph"/>
              <w:tabs>
                <w:tab w:val="left" w:pos="1218"/>
              </w:tabs>
              <w:ind w:left="0" w:firstLine="0"/>
              <w:rPr>
                <w:color w:val="5B9BD5" w:themeColor="accent1"/>
                <w:sz w:val="22"/>
              </w:rPr>
            </w:pPr>
            <m:oMathPara>
              <m:oMathParaPr>
                <m:jc m:val="left"/>
              </m:oMathParaPr>
              <m:oMath>
                <m:sSub>
                  <m:sSubPr>
                    <m:ctrlPr>
                      <w:rPr>
                        <w:rFonts w:ascii="Cambria Math" w:hAnsi="Cambria Math"/>
                        <w:color w:val="5B9BD5" w:themeColor="accent1"/>
                        <w:sz w:val="22"/>
                      </w:rPr>
                    </m:ctrlPr>
                  </m:sSubPr>
                  <m:e>
                    <m:r>
                      <m:rPr>
                        <m:sty m:val="p"/>
                      </m:rPr>
                      <w:rPr>
                        <w:rFonts w:ascii="Cambria Math" w:hAnsi="Cambria Math"/>
                        <w:color w:val="5B9BD5" w:themeColor="accent1"/>
                        <w:sz w:val="22"/>
                      </w:rPr>
                      <m:t>I</m:t>
                    </m:r>
                  </m:e>
                  <m:sub>
                    <m:r>
                      <m:rPr>
                        <m:sty m:val="p"/>
                      </m:rPr>
                      <w:rPr>
                        <w:rFonts w:ascii="Cambria Math" w:hAnsi="Cambria Math"/>
                        <w:color w:val="5B9BD5" w:themeColor="accent1"/>
                        <w:sz w:val="22"/>
                      </w:rPr>
                      <m:t>2</m:t>
                    </m:r>
                  </m:sub>
                </m:sSub>
                <m:r>
                  <m:rPr>
                    <m:sty m:val="p"/>
                  </m:rPr>
                  <w:rPr>
                    <w:rFonts w:ascii="Cambria Math" w:hAnsi="Cambria Math"/>
                    <w:color w:val="5B9BD5" w:themeColor="accent1"/>
                    <w:sz w:val="22"/>
                  </w:rPr>
                  <m:t xml:space="preserve">= </m:t>
                </m:r>
                <m:f>
                  <m:fPr>
                    <m:ctrlPr>
                      <w:rPr>
                        <w:rFonts w:ascii="Cambria Math" w:hAnsi="Cambria Math"/>
                        <w:color w:val="5B9BD5" w:themeColor="accent1"/>
                        <w:sz w:val="22"/>
                      </w:rPr>
                    </m:ctrlPr>
                  </m:fPr>
                  <m:num>
                    <m:r>
                      <m:rPr>
                        <m:sty m:val="p"/>
                      </m:rPr>
                      <w:rPr>
                        <w:rFonts w:ascii="Cambria Math" w:hAnsi="Cambria Math"/>
                        <w:color w:val="5B9BD5" w:themeColor="accent1"/>
                        <w:sz w:val="22"/>
                      </w:rPr>
                      <m:t>V</m:t>
                    </m:r>
                  </m:num>
                  <m:den>
                    <m:sSub>
                      <m:sSubPr>
                        <m:ctrlPr>
                          <w:rPr>
                            <w:rFonts w:ascii="Cambria Math" w:hAnsi="Cambria Math"/>
                            <w:color w:val="5B9BD5" w:themeColor="accent1"/>
                            <w:sz w:val="22"/>
                          </w:rPr>
                        </m:ctrlPr>
                      </m:sSubPr>
                      <m:e>
                        <m:r>
                          <m:rPr>
                            <m:sty m:val="p"/>
                          </m:rPr>
                          <w:rPr>
                            <w:rFonts w:ascii="Cambria Math" w:hAnsi="Cambria Math"/>
                            <w:color w:val="5B9BD5" w:themeColor="accent1"/>
                            <w:sz w:val="22"/>
                          </w:rPr>
                          <m:t>R</m:t>
                        </m:r>
                      </m:e>
                      <m:sub>
                        <m:r>
                          <m:rPr>
                            <m:sty m:val="p"/>
                          </m:rPr>
                          <w:rPr>
                            <w:rFonts w:ascii="Cambria Math" w:hAnsi="Cambria Math"/>
                            <w:color w:val="5B9BD5" w:themeColor="accent1"/>
                            <w:sz w:val="22"/>
                          </w:rPr>
                          <m:t>2</m:t>
                        </m:r>
                      </m:sub>
                    </m:sSub>
                  </m:den>
                </m:f>
                <m:r>
                  <m:rPr>
                    <m:sty m:val="p"/>
                  </m:rPr>
                  <w:rPr>
                    <w:rFonts w:ascii="Cambria Math" w:hAnsi="Cambria Math"/>
                    <w:color w:val="5B9BD5" w:themeColor="accent1"/>
                    <w:sz w:val="22"/>
                  </w:rPr>
                  <m:t xml:space="preserve">= </m:t>
                </m:r>
                <m:f>
                  <m:fPr>
                    <m:ctrlPr>
                      <w:rPr>
                        <w:rFonts w:ascii="Cambria Math" w:hAnsi="Cambria Math"/>
                        <w:color w:val="5B9BD5" w:themeColor="accent1"/>
                        <w:sz w:val="22"/>
                      </w:rPr>
                    </m:ctrlPr>
                  </m:fPr>
                  <m:num>
                    <m:r>
                      <m:rPr>
                        <m:sty m:val="p"/>
                      </m:rPr>
                      <w:rPr>
                        <w:rFonts w:ascii="Cambria Math" w:hAnsi="Cambria Math"/>
                        <w:color w:val="5B9BD5" w:themeColor="accent1"/>
                        <w:sz w:val="22"/>
                      </w:rPr>
                      <m:t>2.00</m:t>
                    </m:r>
                  </m:num>
                  <m:den>
                    <m:r>
                      <m:rPr>
                        <m:sty m:val="p"/>
                      </m:rPr>
                      <w:rPr>
                        <w:rFonts w:ascii="Cambria Math" w:hAnsi="Cambria Math"/>
                        <w:color w:val="5B9BD5" w:themeColor="accent1"/>
                        <w:sz w:val="22"/>
                      </w:rPr>
                      <m:t>6.00</m:t>
                    </m:r>
                  </m:den>
                </m:f>
              </m:oMath>
            </m:oMathPara>
          </w:p>
        </w:tc>
        <w:tc>
          <w:tcPr>
            <w:tcW w:w="1508" w:type="dxa"/>
            <w:vAlign w:val="center"/>
          </w:tcPr>
          <w:p w14:paraId="1CA59335" w14:textId="77777777" w:rsidR="00D33DD5" w:rsidRPr="007E3B8D" w:rsidRDefault="00D33DD5" w:rsidP="00D33DD5">
            <w:pPr>
              <w:pStyle w:val="ListParagraph"/>
              <w:tabs>
                <w:tab w:val="left" w:pos="1218"/>
              </w:tabs>
              <w:ind w:left="0" w:firstLine="0"/>
              <w:jc w:val="center"/>
              <w:rPr>
                <w:color w:val="5B9BD5" w:themeColor="accent1"/>
                <w:sz w:val="22"/>
              </w:rPr>
            </w:pPr>
            <w:r w:rsidRPr="007E3B8D">
              <w:rPr>
                <w:color w:val="5B9BD5" w:themeColor="accent1"/>
                <w:sz w:val="22"/>
              </w:rPr>
              <w:t>1 mark</w:t>
            </w:r>
          </w:p>
        </w:tc>
      </w:tr>
      <w:tr w:rsidR="00D33DD5" w:rsidRPr="007E3B8D" w14:paraId="517899F6" w14:textId="77777777" w:rsidTr="007A4B64">
        <w:trPr>
          <w:trHeight w:val="567"/>
        </w:trPr>
        <w:tc>
          <w:tcPr>
            <w:tcW w:w="7371" w:type="dxa"/>
            <w:vAlign w:val="center"/>
          </w:tcPr>
          <w:p w14:paraId="6AD852FB" w14:textId="77777777" w:rsidR="00D33DD5" w:rsidRPr="007E3B8D" w:rsidRDefault="00D33DD5" w:rsidP="00D33DD5">
            <w:pPr>
              <w:pStyle w:val="ListParagraph"/>
              <w:tabs>
                <w:tab w:val="left" w:pos="1218"/>
              </w:tabs>
              <w:ind w:left="0" w:firstLine="0"/>
              <w:rPr>
                <w:color w:val="5B9BD5" w:themeColor="accent1"/>
                <w:sz w:val="22"/>
              </w:rPr>
            </w:pPr>
            <m:oMathPara>
              <m:oMathParaPr>
                <m:jc m:val="left"/>
              </m:oMathParaPr>
              <m:oMath>
                <m:r>
                  <m:rPr>
                    <m:sty m:val="p"/>
                  </m:rPr>
                  <w:rPr>
                    <w:rFonts w:ascii="Cambria Math" w:hAnsi="Cambria Math"/>
                    <w:color w:val="5B9BD5" w:themeColor="accent1"/>
                    <w:sz w:val="22"/>
                  </w:rPr>
                  <m:t xml:space="preserve">∴ </m:t>
                </m:r>
                <m:sSub>
                  <m:sSubPr>
                    <m:ctrlPr>
                      <w:rPr>
                        <w:rFonts w:ascii="Cambria Math" w:hAnsi="Cambria Math"/>
                        <w:color w:val="5B9BD5" w:themeColor="accent1"/>
                        <w:sz w:val="22"/>
                      </w:rPr>
                    </m:ctrlPr>
                  </m:sSubPr>
                  <m:e>
                    <m:r>
                      <m:rPr>
                        <m:sty m:val="p"/>
                      </m:rPr>
                      <w:rPr>
                        <w:rFonts w:ascii="Cambria Math" w:hAnsi="Cambria Math"/>
                        <w:color w:val="5B9BD5" w:themeColor="accent1"/>
                        <w:sz w:val="22"/>
                      </w:rPr>
                      <m:t>I</m:t>
                    </m:r>
                  </m:e>
                  <m:sub>
                    <m:r>
                      <m:rPr>
                        <m:sty m:val="p"/>
                      </m:rPr>
                      <w:rPr>
                        <w:rFonts w:ascii="Cambria Math" w:hAnsi="Cambria Math"/>
                        <w:color w:val="5B9BD5" w:themeColor="accent1"/>
                        <w:sz w:val="22"/>
                      </w:rPr>
                      <m:t>2</m:t>
                    </m:r>
                  </m:sub>
                </m:sSub>
                <m:r>
                  <m:rPr>
                    <m:sty m:val="p"/>
                  </m:rPr>
                  <w:rPr>
                    <w:rFonts w:ascii="Cambria Math" w:hAnsi="Cambria Math"/>
                    <w:color w:val="5B9BD5" w:themeColor="accent1"/>
                    <w:sz w:val="22"/>
                  </w:rPr>
                  <m:t>=0.333 A</m:t>
                </m:r>
              </m:oMath>
            </m:oMathPara>
          </w:p>
        </w:tc>
        <w:tc>
          <w:tcPr>
            <w:tcW w:w="1508" w:type="dxa"/>
            <w:vAlign w:val="center"/>
          </w:tcPr>
          <w:p w14:paraId="1B59720A" w14:textId="77777777" w:rsidR="00D33DD5" w:rsidRPr="007E3B8D" w:rsidRDefault="00D33DD5" w:rsidP="00D33DD5">
            <w:pPr>
              <w:pStyle w:val="ListParagraph"/>
              <w:tabs>
                <w:tab w:val="left" w:pos="1218"/>
              </w:tabs>
              <w:ind w:left="0" w:firstLine="0"/>
              <w:jc w:val="center"/>
              <w:rPr>
                <w:color w:val="5B9BD5" w:themeColor="accent1"/>
                <w:sz w:val="22"/>
              </w:rPr>
            </w:pPr>
            <w:r w:rsidRPr="007E3B8D">
              <w:rPr>
                <w:color w:val="5B9BD5" w:themeColor="accent1"/>
                <w:sz w:val="22"/>
              </w:rPr>
              <w:t>1 mark</w:t>
            </w:r>
          </w:p>
        </w:tc>
      </w:tr>
    </w:tbl>
    <w:p w14:paraId="1AB75247" w14:textId="77777777" w:rsidR="00D33DD5" w:rsidRPr="00C23BE3" w:rsidRDefault="00D33DD5" w:rsidP="00D33DD5">
      <w:pPr>
        <w:pStyle w:val="ListParagraph"/>
      </w:pPr>
    </w:p>
    <w:p w14:paraId="05DC3474" w14:textId="77777777" w:rsidR="003121FD" w:rsidRDefault="003121FD" w:rsidP="003121FD">
      <w:pPr>
        <w:tabs>
          <w:tab w:val="left" w:pos="8647"/>
          <w:tab w:val="right" w:pos="9356"/>
        </w:tabs>
        <w:ind w:left="567" w:hanging="567"/>
        <w:rPr>
          <w:color w:val="252525"/>
          <w:szCs w:val="21"/>
          <w:shd w:val="clear" w:color="auto" w:fill="FFFFFF"/>
        </w:rPr>
      </w:pPr>
    </w:p>
    <w:p w14:paraId="6BD504A1" w14:textId="77777777" w:rsidR="0096162A" w:rsidRDefault="0096162A">
      <w:pPr>
        <w:spacing w:after="160" w:line="259" w:lineRule="auto"/>
        <w:rPr>
          <w:color w:val="252525"/>
          <w:szCs w:val="21"/>
          <w:shd w:val="clear" w:color="auto" w:fill="FFFFFF"/>
        </w:rPr>
      </w:pPr>
      <w:r>
        <w:rPr>
          <w:color w:val="252525"/>
          <w:szCs w:val="21"/>
          <w:shd w:val="clear" w:color="auto" w:fill="FFFFFF"/>
        </w:rPr>
        <w:br w:type="page"/>
      </w:r>
    </w:p>
    <w:p w14:paraId="661F810F" w14:textId="77777777" w:rsidR="0096162A" w:rsidRDefault="0096162A" w:rsidP="0096162A">
      <w:pPr>
        <w:tabs>
          <w:tab w:val="left" w:pos="8505"/>
          <w:tab w:val="right" w:pos="9356"/>
        </w:tabs>
        <w:ind w:left="567" w:hanging="567"/>
        <w:rPr>
          <w:rFonts w:eastAsia="Times New Roman" w:cs="Arial"/>
          <w:b/>
          <w:szCs w:val="22"/>
          <w:lang w:val="en-GB" w:eastAsia="en-US"/>
        </w:rPr>
      </w:pPr>
      <w:r w:rsidRPr="00FB2CCE">
        <w:rPr>
          <w:rFonts w:cs="Arial"/>
          <w:b/>
          <w:bCs/>
          <w:szCs w:val="22"/>
        </w:rPr>
        <w:lastRenderedPageBreak/>
        <w:t xml:space="preserve">Question </w:t>
      </w:r>
      <w:r w:rsidR="007E3B8D">
        <w:rPr>
          <w:rFonts w:cs="Arial"/>
          <w:b/>
          <w:bCs/>
          <w:szCs w:val="22"/>
        </w:rPr>
        <w:t>15</w:t>
      </w:r>
      <w:r w:rsidRPr="00FB2CCE">
        <w:rPr>
          <w:rFonts w:cs="Arial"/>
          <w:b/>
          <w:bCs/>
          <w:szCs w:val="22"/>
        </w:rPr>
        <w:tab/>
      </w:r>
      <w:r>
        <w:rPr>
          <w:rFonts w:eastAsia="Times New Roman" w:cs="Arial"/>
          <w:b/>
          <w:szCs w:val="22"/>
          <w:lang w:val="en-GB" w:eastAsia="en-US"/>
        </w:rPr>
        <w:t>(17</w:t>
      </w:r>
      <w:r w:rsidRPr="00FB2CCE">
        <w:rPr>
          <w:rFonts w:eastAsia="Times New Roman" w:cs="Arial"/>
          <w:b/>
          <w:szCs w:val="22"/>
          <w:lang w:val="en-GB" w:eastAsia="en-US"/>
        </w:rPr>
        <w:t xml:space="preserve"> marks)</w:t>
      </w:r>
    </w:p>
    <w:p w14:paraId="61A6FDEE" w14:textId="77777777" w:rsidR="0096162A" w:rsidRDefault="0096162A" w:rsidP="0096162A">
      <w:pPr>
        <w:tabs>
          <w:tab w:val="left" w:pos="8505"/>
          <w:tab w:val="right" w:pos="9356"/>
        </w:tabs>
        <w:ind w:left="567" w:hanging="567"/>
        <w:rPr>
          <w:rFonts w:eastAsia="Times New Roman" w:cs="Arial"/>
          <w:b/>
          <w:szCs w:val="22"/>
          <w:lang w:val="en-GB" w:eastAsia="en-US"/>
        </w:rPr>
      </w:pPr>
    </w:p>
    <w:p w14:paraId="5E68795D" w14:textId="77777777" w:rsidR="009D6366" w:rsidRPr="00CF2FAE" w:rsidRDefault="009D6366" w:rsidP="009D6366">
      <w:pPr>
        <w:autoSpaceDE w:val="0"/>
        <w:autoSpaceDN w:val="0"/>
        <w:adjustRightInd w:val="0"/>
        <w:rPr>
          <w:rFonts w:cs="Arial"/>
        </w:rPr>
      </w:pPr>
      <w:r w:rsidRPr="00CF2FAE">
        <w:rPr>
          <w:rFonts w:cs="Arial"/>
        </w:rPr>
        <w:t>An organ pipe X, with both ends open, sounds its fundamental frequency o</w:t>
      </w:r>
      <w:r>
        <w:rPr>
          <w:rFonts w:cs="Arial"/>
        </w:rPr>
        <w:t>f 33</w:t>
      </w:r>
      <w:r w:rsidRPr="00CF2FAE">
        <w:rPr>
          <w:rFonts w:cs="Arial"/>
        </w:rPr>
        <w:t xml:space="preserve">0 Hz. </w:t>
      </w:r>
      <w:r>
        <w:rPr>
          <w:rFonts w:cs="Arial"/>
        </w:rPr>
        <w:t>The pipe is filled with d</w:t>
      </w:r>
      <w:r w:rsidRPr="00CF2FAE">
        <w:rPr>
          <w:rFonts w:cs="Arial"/>
        </w:rPr>
        <w:t>ry air at</w:t>
      </w:r>
      <w:r>
        <w:rPr>
          <w:rFonts w:cs="Arial"/>
        </w:rPr>
        <w:t xml:space="preserve"> </w:t>
      </w:r>
      <w:r w:rsidRPr="00CF2FAE">
        <w:rPr>
          <w:rFonts w:cs="Arial"/>
        </w:rPr>
        <w:t>25 ⁰</w:t>
      </w:r>
      <w:r>
        <w:rPr>
          <w:rFonts w:cs="Arial"/>
        </w:rPr>
        <w:t>C</w:t>
      </w:r>
      <w:r w:rsidRPr="00CF2FAE">
        <w:rPr>
          <w:rFonts w:cs="Arial"/>
        </w:rPr>
        <w:t>.</w:t>
      </w:r>
    </w:p>
    <w:p w14:paraId="6904BFD2" w14:textId="77777777" w:rsidR="009D6366" w:rsidRPr="00CF2FAE" w:rsidRDefault="009D6366" w:rsidP="009D6366">
      <w:pPr>
        <w:autoSpaceDE w:val="0"/>
        <w:autoSpaceDN w:val="0"/>
        <w:adjustRightInd w:val="0"/>
        <w:rPr>
          <w:rFonts w:cs="Arial"/>
        </w:rPr>
      </w:pPr>
    </w:p>
    <w:p w14:paraId="763FCFBA" w14:textId="77777777" w:rsidR="009D6366" w:rsidRPr="00CF2FAE" w:rsidRDefault="009D6366" w:rsidP="00745C98">
      <w:pPr>
        <w:pStyle w:val="ListParagraph"/>
        <w:numPr>
          <w:ilvl w:val="0"/>
          <w:numId w:val="19"/>
        </w:numPr>
        <w:autoSpaceDE w:val="0"/>
        <w:autoSpaceDN w:val="0"/>
        <w:adjustRightInd w:val="0"/>
        <w:ind w:left="709" w:hanging="709"/>
        <w:contextualSpacing/>
        <w:rPr>
          <w:b/>
          <w:bCs/>
        </w:rPr>
      </w:pPr>
      <w:r>
        <w:t>On the diagram</w:t>
      </w:r>
      <w:r w:rsidRPr="00CF2FAE">
        <w:t xml:space="preserve"> </w:t>
      </w:r>
      <w:r>
        <w:t xml:space="preserve">below, draw a wave envelope </w:t>
      </w:r>
      <w:r w:rsidRPr="00CF2FAE">
        <w:t>represent</w:t>
      </w:r>
      <w:r>
        <w:t>ing</w:t>
      </w:r>
      <w:r w:rsidRPr="00CF2FAE">
        <w:t xml:space="preserve"> the particle displacement in the pipe</w:t>
      </w:r>
      <w:r>
        <w:t xml:space="preserve"> when it is sounding at its fundamental frequency</w:t>
      </w:r>
      <w:r w:rsidRPr="00CF2FAE">
        <w:t>?</w:t>
      </w:r>
    </w:p>
    <w:p w14:paraId="0910F6C1" w14:textId="77777777" w:rsidR="009D6366" w:rsidRPr="00CF2FAE" w:rsidRDefault="009D6366" w:rsidP="009D6366">
      <w:pPr>
        <w:pStyle w:val="ListParagraph"/>
        <w:autoSpaceDE w:val="0"/>
        <w:autoSpaceDN w:val="0"/>
        <w:adjustRightInd w:val="0"/>
        <w:jc w:val="right"/>
        <w:rPr>
          <w:b/>
          <w:bCs/>
        </w:rPr>
      </w:pPr>
      <w:r>
        <w:t>(2)</w:t>
      </w:r>
    </w:p>
    <w:p w14:paraId="6AD6F80B" w14:textId="77777777" w:rsidR="009D6366" w:rsidRDefault="009D6366" w:rsidP="009D6366">
      <w:pPr>
        <w:pStyle w:val="ListParagraph"/>
        <w:autoSpaceDE w:val="0"/>
        <w:autoSpaceDN w:val="0"/>
        <w:adjustRightInd w:val="0"/>
      </w:pPr>
    </w:p>
    <w:p w14:paraId="53F6A519" w14:textId="77777777" w:rsidR="009D6366" w:rsidRPr="00CF2FAE" w:rsidRDefault="009D6366" w:rsidP="009D6366">
      <w:pPr>
        <w:pStyle w:val="ListParagraph"/>
        <w:autoSpaceDE w:val="0"/>
        <w:autoSpaceDN w:val="0"/>
        <w:adjustRightInd w:val="0"/>
        <w:rPr>
          <w:b/>
          <w:bCs/>
        </w:rPr>
      </w:pPr>
    </w:p>
    <w:p w14:paraId="38288786" w14:textId="77777777" w:rsidR="009D6366" w:rsidRDefault="009D6366" w:rsidP="009D6366">
      <w:r w:rsidRPr="001A5D7B">
        <w:rPr>
          <w:noProof/>
        </w:rPr>
        <w:drawing>
          <wp:inline distT="0" distB="0" distL="0" distR="0" wp14:anchorId="590A7FB3" wp14:editId="02D1D1BE">
            <wp:extent cx="5731510" cy="1536925"/>
            <wp:effectExtent l="0" t="0" r="254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1536925"/>
                    </a:xfrm>
                    <a:prstGeom prst="rect">
                      <a:avLst/>
                    </a:prstGeom>
                    <a:noFill/>
                    <a:ln>
                      <a:noFill/>
                    </a:ln>
                  </pic:spPr>
                </pic:pic>
              </a:graphicData>
            </a:graphic>
          </wp:inline>
        </w:drawing>
      </w:r>
    </w:p>
    <w:p w14:paraId="05E3F88C" w14:textId="77777777" w:rsidR="009D6366" w:rsidRDefault="009D6366" w:rsidP="009D6366"/>
    <w:tbl>
      <w:tblPr>
        <w:tblStyle w:val="TableGrid"/>
        <w:tblW w:w="0" w:type="auto"/>
        <w:tblLook w:val="04A0" w:firstRow="1" w:lastRow="0" w:firstColumn="1" w:lastColumn="0" w:noHBand="0" w:noVBand="1"/>
      </w:tblPr>
      <w:tblGrid>
        <w:gridCol w:w="7225"/>
        <w:gridCol w:w="1791"/>
      </w:tblGrid>
      <w:tr w:rsidR="009D6366" w:rsidRPr="00957370" w14:paraId="484FF090" w14:textId="77777777" w:rsidTr="007A4B64">
        <w:trPr>
          <w:trHeight w:val="567"/>
        </w:trPr>
        <w:tc>
          <w:tcPr>
            <w:tcW w:w="7225" w:type="dxa"/>
            <w:vAlign w:val="center"/>
          </w:tcPr>
          <w:p w14:paraId="15C2D6AC" w14:textId="77777777" w:rsidR="009D6366" w:rsidRPr="00957370" w:rsidRDefault="009D6366" w:rsidP="007A4B64">
            <w:pPr>
              <w:rPr>
                <w:rFonts w:cs="Arial"/>
                <w:color w:val="5B9BD5" w:themeColor="accent1"/>
                <w:sz w:val="22"/>
                <w:szCs w:val="22"/>
              </w:rPr>
            </w:pPr>
            <w:r w:rsidRPr="00957370">
              <w:rPr>
                <w:rFonts w:cs="Arial"/>
                <w:color w:val="5B9BD5" w:themeColor="accent1"/>
                <w:sz w:val="22"/>
                <w:szCs w:val="22"/>
              </w:rPr>
              <w:t>Antinodes at open ends.</w:t>
            </w:r>
          </w:p>
        </w:tc>
        <w:tc>
          <w:tcPr>
            <w:tcW w:w="1791" w:type="dxa"/>
            <w:vAlign w:val="center"/>
          </w:tcPr>
          <w:p w14:paraId="6EB246B8" w14:textId="77777777" w:rsidR="009D6366" w:rsidRPr="00957370" w:rsidRDefault="009D6366" w:rsidP="007A4B64">
            <w:pPr>
              <w:jc w:val="center"/>
              <w:rPr>
                <w:rFonts w:cs="Arial"/>
                <w:color w:val="5B9BD5" w:themeColor="accent1"/>
                <w:sz w:val="22"/>
                <w:szCs w:val="22"/>
              </w:rPr>
            </w:pPr>
            <w:r w:rsidRPr="00957370">
              <w:rPr>
                <w:rFonts w:cs="Arial"/>
                <w:color w:val="5B9BD5" w:themeColor="accent1"/>
                <w:sz w:val="22"/>
                <w:szCs w:val="22"/>
              </w:rPr>
              <w:t>1 mark</w:t>
            </w:r>
          </w:p>
        </w:tc>
      </w:tr>
      <w:tr w:rsidR="00DA6C23" w:rsidRPr="00957370" w14:paraId="46241E1E" w14:textId="77777777" w:rsidTr="007A4B64">
        <w:trPr>
          <w:trHeight w:val="567"/>
        </w:trPr>
        <w:tc>
          <w:tcPr>
            <w:tcW w:w="7225" w:type="dxa"/>
            <w:vAlign w:val="center"/>
          </w:tcPr>
          <w:p w14:paraId="3DCC978F" w14:textId="77777777" w:rsidR="00DA6C23" w:rsidRPr="00957370" w:rsidRDefault="00DA6C23" w:rsidP="00DA6C23">
            <w:pPr>
              <w:rPr>
                <w:rFonts w:cs="Arial"/>
                <w:color w:val="5B9BD5" w:themeColor="accent1"/>
                <w:sz w:val="22"/>
                <w:szCs w:val="22"/>
              </w:rPr>
            </w:pPr>
            <w:r w:rsidRPr="00957370">
              <w:rPr>
                <w:rFonts w:cs="Arial"/>
                <w:color w:val="5B9BD5" w:themeColor="accent1"/>
                <w:sz w:val="22"/>
                <w:szCs w:val="22"/>
              </w:rPr>
              <w:t>Half a wavelength is present in the pipe.</w:t>
            </w:r>
          </w:p>
        </w:tc>
        <w:tc>
          <w:tcPr>
            <w:tcW w:w="1791" w:type="dxa"/>
            <w:vAlign w:val="center"/>
          </w:tcPr>
          <w:p w14:paraId="6CDF1B38" w14:textId="77777777" w:rsidR="00DA6C23" w:rsidRPr="00957370" w:rsidRDefault="00DA6C23" w:rsidP="00DA6C23">
            <w:pPr>
              <w:jc w:val="center"/>
              <w:rPr>
                <w:rFonts w:cs="Arial"/>
                <w:color w:val="5B9BD5" w:themeColor="accent1"/>
                <w:sz w:val="22"/>
                <w:szCs w:val="22"/>
              </w:rPr>
            </w:pPr>
            <w:r w:rsidRPr="00957370">
              <w:rPr>
                <w:rFonts w:cs="Arial"/>
                <w:color w:val="5B9BD5" w:themeColor="accent1"/>
                <w:sz w:val="22"/>
                <w:szCs w:val="22"/>
              </w:rPr>
              <w:t>1 mark</w:t>
            </w:r>
          </w:p>
        </w:tc>
      </w:tr>
    </w:tbl>
    <w:p w14:paraId="72A43897" w14:textId="77777777" w:rsidR="009D6366" w:rsidRDefault="009D6366" w:rsidP="009D6366"/>
    <w:p w14:paraId="211BF4F0" w14:textId="77777777" w:rsidR="009D6366" w:rsidRDefault="009D6366" w:rsidP="009D6366">
      <w:pPr>
        <w:spacing w:after="160" w:line="259" w:lineRule="auto"/>
        <w:contextualSpacing/>
      </w:pPr>
      <w:r>
        <w:t xml:space="preserve">b) </w:t>
      </w:r>
      <w:r>
        <w:tab/>
      </w:r>
      <w:r w:rsidRPr="00CF2FAE">
        <w:t>Calculate the length of this organ pipe.</w:t>
      </w:r>
    </w:p>
    <w:p w14:paraId="48906D3C" w14:textId="77777777" w:rsidR="009D6366" w:rsidRDefault="009D6366" w:rsidP="009D6366">
      <w:pPr>
        <w:pStyle w:val="ListParagraph"/>
        <w:jc w:val="right"/>
      </w:pPr>
      <w:r>
        <w:t>(4)</w:t>
      </w:r>
    </w:p>
    <w:p w14:paraId="67BB6CAA" w14:textId="77777777" w:rsidR="009D6366" w:rsidRDefault="009D6366" w:rsidP="009D6366">
      <w:pPr>
        <w:pStyle w:val="ListParagraph"/>
        <w:jc w:val="right"/>
      </w:pPr>
    </w:p>
    <w:tbl>
      <w:tblPr>
        <w:tblStyle w:val="TableGrid"/>
        <w:tblW w:w="0" w:type="auto"/>
        <w:tblLook w:val="04A0" w:firstRow="1" w:lastRow="0" w:firstColumn="1" w:lastColumn="0" w:noHBand="0" w:noVBand="1"/>
      </w:tblPr>
      <w:tblGrid>
        <w:gridCol w:w="7225"/>
        <w:gridCol w:w="1791"/>
      </w:tblGrid>
      <w:tr w:rsidR="009D6366" w:rsidRPr="00957370" w14:paraId="1653EADB" w14:textId="77777777" w:rsidTr="007A4B64">
        <w:trPr>
          <w:trHeight w:val="567"/>
        </w:trPr>
        <w:tc>
          <w:tcPr>
            <w:tcW w:w="7225" w:type="dxa"/>
            <w:vAlign w:val="center"/>
          </w:tcPr>
          <w:p w14:paraId="1C4495BE" w14:textId="77777777" w:rsidR="009D6366" w:rsidRPr="00957370" w:rsidRDefault="009D6366" w:rsidP="007A4B64">
            <w:pPr>
              <w:rPr>
                <w:rFonts w:cs="Arial"/>
                <w:color w:val="5B9BD5" w:themeColor="accent1"/>
                <w:sz w:val="22"/>
                <w:szCs w:val="22"/>
              </w:rPr>
            </w:pPr>
            <m:oMathPara>
              <m:oMathParaPr>
                <m:jc m:val="left"/>
              </m:oMathParaPr>
              <m:oMath>
                <m:r>
                  <m:rPr>
                    <m:sty m:val="p"/>
                  </m:rPr>
                  <w:rPr>
                    <w:rFonts w:ascii="Cambria Math" w:hAnsi="Cambria Math" w:cs="Arial"/>
                    <w:color w:val="5B9BD5" w:themeColor="accent1"/>
                    <w:sz w:val="22"/>
                    <w:szCs w:val="22"/>
                  </w:rPr>
                  <m:t xml:space="preserve">v=fλ; ∴λ = </m:t>
                </m:r>
                <m:f>
                  <m:fPr>
                    <m:ctrlPr>
                      <w:rPr>
                        <w:rFonts w:ascii="Cambria Math" w:hAnsi="Cambria Math" w:cs="Arial"/>
                        <w:color w:val="5B9BD5" w:themeColor="accent1"/>
                        <w:sz w:val="22"/>
                        <w:szCs w:val="22"/>
                      </w:rPr>
                    </m:ctrlPr>
                  </m:fPr>
                  <m:num>
                    <m:r>
                      <m:rPr>
                        <m:sty m:val="p"/>
                      </m:rPr>
                      <w:rPr>
                        <w:rFonts w:ascii="Cambria Math" w:hAnsi="Cambria Math" w:cs="Arial"/>
                        <w:color w:val="5B9BD5" w:themeColor="accent1"/>
                        <w:sz w:val="22"/>
                        <w:szCs w:val="22"/>
                      </w:rPr>
                      <m:t>v</m:t>
                    </m:r>
                  </m:num>
                  <m:den>
                    <m:r>
                      <m:rPr>
                        <m:sty m:val="p"/>
                      </m:rPr>
                      <w:rPr>
                        <w:rFonts w:ascii="Cambria Math" w:hAnsi="Cambria Math" w:cs="Arial"/>
                        <w:color w:val="5B9BD5" w:themeColor="accent1"/>
                        <w:sz w:val="22"/>
                        <w:szCs w:val="22"/>
                      </w:rPr>
                      <m:t>f</m:t>
                    </m:r>
                  </m:den>
                </m:f>
              </m:oMath>
            </m:oMathPara>
          </w:p>
        </w:tc>
        <w:tc>
          <w:tcPr>
            <w:tcW w:w="1791" w:type="dxa"/>
            <w:vAlign w:val="center"/>
          </w:tcPr>
          <w:p w14:paraId="0608AFFB" w14:textId="77777777" w:rsidR="009D6366" w:rsidRPr="00957370" w:rsidRDefault="009D6366" w:rsidP="007A4B64">
            <w:pPr>
              <w:jc w:val="center"/>
              <w:rPr>
                <w:rFonts w:cs="Arial"/>
                <w:color w:val="5B9BD5" w:themeColor="accent1"/>
                <w:sz w:val="22"/>
                <w:szCs w:val="22"/>
              </w:rPr>
            </w:pPr>
            <w:r w:rsidRPr="00957370">
              <w:rPr>
                <w:rFonts w:cs="Arial"/>
                <w:color w:val="5B9BD5" w:themeColor="accent1"/>
                <w:sz w:val="22"/>
                <w:szCs w:val="22"/>
              </w:rPr>
              <w:t>1 mark</w:t>
            </w:r>
          </w:p>
        </w:tc>
      </w:tr>
      <w:tr w:rsidR="009D6366" w:rsidRPr="00957370" w14:paraId="590CB336" w14:textId="77777777" w:rsidTr="007A4B64">
        <w:trPr>
          <w:trHeight w:val="567"/>
        </w:trPr>
        <w:tc>
          <w:tcPr>
            <w:tcW w:w="7225" w:type="dxa"/>
            <w:vAlign w:val="center"/>
          </w:tcPr>
          <w:p w14:paraId="2C659B26" w14:textId="77777777" w:rsidR="009D6366" w:rsidRPr="00957370" w:rsidRDefault="00D36975" w:rsidP="007A4B64">
            <w:pPr>
              <w:rPr>
                <w:rFonts w:cs="Arial"/>
                <w:color w:val="5B9BD5" w:themeColor="accent1"/>
                <w:sz w:val="22"/>
                <w:szCs w:val="22"/>
              </w:rPr>
            </w:pPr>
            <m:oMathPara>
              <m:oMathParaPr>
                <m:jc m:val="left"/>
              </m:oMathParaPr>
              <m:oMath>
                <m:sSub>
                  <m:sSubPr>
                    <m:ctrlPr>
                      <w:rPr>
                        <w:rFonts w:ascii="Cambria Math" w:hAnsi="Cambria Math" w:cs="Arial"/>
                        <w:i/>
                        <w:color w:val="5B9BD5" w:themeColor="accent1"/>
                        <w:sz w:val="22"/>
                        <w:szCs w:val="22"/>
                      </w:rPr>
                    </m:ctrlPr>
                  </m:sSubPr>
                  <m:e>
                    <m:r>
                      <w:rPr>
                        <w:rFonts w:ascii="Cambria Math" w:hAnsi="Cambria Math" w:cs="Arial"/>
                        <w:color w:val="5B9BD5" w:themeColor="accent1"/>
                        <w:sz w:val="22"/>
                        <w:szCs w:val="22"/>
                      </w:rPr>
                      <m:t>λ</m:t>
                    </m:r>
                  </m:e>
                  <m:sub>
                    <m:r>
                      <w:rPr>
                        <w:rFonts w:ascii="Cambria Math" w:hAnsi="Cambria Math" w:cs="Arial"/>
                        <w:color w:val="5B9BD5" w:themeColor="accent1"/>
                        <w:sz w:val="22"/>
                        <w:szCs w:val="22"/>
                      </w:rPr>
                      <m:t>1</m:t>
                    </m:r>
                  </m:sub>
                </m:sSub>
                <m:r>
                  <m:rPr>
                    <m:sty m:val="p"/>
                  </m:rPr>
                  <w:rPr>
                    <w:rFonts w:ascii="Cambria Math" w:hAnsi="Cambria Math" w:cs="Arial"/>
                    <w:color w:val="5B9BD5" w:themeColor="accent1"/>
                    <w:sz w:val="22"/>
                    <w:szCs w:val="22"/>
                  </w:rPr>
                  <m:t xml:space="preserve">= </m:t>
                </m:r>
                <m:f>
                  <m:fPr>
                    <m:ctrlPr>
                      <w:rPr>
                        <w:rFonts w:ascii="Cambria Math" w:hAnsi="Cambria Math" w:cs="Arial"/>
                        <w:color w:val="5B9BD5" w:themeColor="accent1"/>
                        <w:sz w:val="22"/>
                        <w:szCs w:val="22"/>
                      </w:rPr>
                    </m:ctrlPr>
                  </m:fPr>
                  <m:num>
                    <m:r>
                      <m:rPr>
                        <m:sty m:val="p"/>
                      </m:rPr>
                      <w:rPr>
                        <w:rFonts w:ascii="Cambria Math" w:hAnsi="Cambria Math" w:cs="Arial"/>
                        <w:color w:val="5B9BD5" w:themeColor="accent1"/>
                        <w:sz w:val="22"/>
                        <w:szCs w:val="22"/>
                      </w:rPr>
                      <m:t>346</m:t>
                    </m:r>
                  </m:num>
                  <m:den>
                    <m:r>
                      <m:rPr>
                        <m:sty m:val="p"/>
                      </m:rPr>
                      <w:rPr>
                        <w:rFonts w:ascii="Cambria Math" w:hAnsi="Cambria Math" w:cs="Arial"/>
                        <w:color w:val="5B9BD5" w:themeColor="accent1"/>
                        <w:sz w:val="22"/>
                        <w:szCs w:val="22"/>
                      </w:rPr>
                      <m:t>330</m:t>
                    </m:r>
                  </m:den>
                </m:f>
                <m:r>
                  <m:rPr>
                    <m:sty m:val="p"/>
                  </m:rPr>
                  <w:rPr>
                    <w:rFonts w:ascii="Cambria Math" w:hAnsi="Cambria Math" w:cs="Arial"/>
                    <w:color w:val="5B9BD5" w:themeColor="accent1"/>
                    <w:sz w:val="22"/>
                    <w:szCs w:val="22"/>
                  </w:rPr>
                  <m:t>=1.05 m</m:t>
                </m:r>
              </m:oMath>
            </m:oMathPara>
          </w:p>
        </w:tc>
        <w:tc>
          <w:tcPr>
            <w:tcW w:w="1791" w:type="dxa"/>
            <w:vAlign w:val="center"/>
          </w:tcPr>
          <w:p w14:paraId="5F158E9B" w14:textId="77777777" w:rsidR="009D6366" w:rsidRPr="00957370" w:rsidRDefault="009D6366" w:rsidP="007A4B64">
            <w:pPr>
              <w:jc w:val="center"/>
              <w:rPr>
                <w:rFonts w:cs="Arial"/>
                <w:color w:val="5B9BD5" w:themeColor="accent1"/>
                <w:sz w:val="22"/>
                <w:szCs w:val="22"/>
              </w:rPr>
            </w:pPr>
            <w:r w:rsidRPr="00957370">
              <w:rPr>
                <w:rFonts w:cs="Arial"/>
                <w:color w:val="5B9BD5" w:themeColor="accent1"/>
                <w:sz w:val="22"/>
                <w:szCs w:val="22"/>
              </w:rPr>
              <w:t>1 mark</w:t>
            </w:r>
          </w:p>
        </w:tc>
      </w:tr>
      <w:tr w:rsidR="009D6366" w:rsidRPr="00957370" w14:paraId="413AABB0" w14:textId="77777777" w:rsidTr="007A4B64">
        <w:trPr>
          <w:trHeight w:val="567"/>
        </w:trPr>
        <w:tc>
          <w:tcPr>
            <w:tcW w:w="7225" w:type="dxa"/>
            <w:vAlign w:val="center"/>
          </w:tcPr>
          <w:p w14:paraId="574415D4" w14:textId="77777777" w:rsidR="009D6366" w:rsidRPr="00957370" w:rsidRDefault="00D36975" w:rsidP="007A4B64">
            <w:pPr>
              <w:rPr>
                <w:rFonts w:cs="Arial"/>
                <w:color w:val="5B9BD5" w:themeColor="accent1"/>
                <w:sz w:val="22"/>
                <w:szCs w:val="22"/>
              </w:rPr>
            </w:pPr>
            <m:oMathPara>
              <m:oMathParaPr>
                <m:jc m:val="left"/>
              </m:oMathParaPr>
              <m:oMath>
                <m:sSub>
                  <m:sSubPr>
                    <m:ctrlPr>
                      <w:rPr>
                        <w:rFonts w:ascii="Cambria Math" w:hAnsi="Cambria Math" w:cs="Arial"/>
                        <w:color w:val="5B9BD5" w:themeColor="accent1"/>
                        <w:sz w:val="22"/>
                        <w:szCs w:val="22"/>
                      </w:rPr>
                    </m:ctrlPr>
                  </m:sSubPr>
                  <m:e>
                    <m:r>
                      <m:rPr>
                        <m:sty m:val="p"/>
                      </m:rPr>
                      <w:rPr>
                        <w:rFonts w:ascii="Cambria Math" w:hAnsi="Cambria Math" w:cs="Arial"/>
                        <w:color w:val="5B9BD5" w:themeColor="accent1"/>
                        <w:sz w:val="22"/>
                        <w:szCs w:val="22"/>
                      </w:rPr>
                      <m:t>λ</m:t>
                    </m:r>
                  </m:e>
                  <m:sub>
                    <m:r>
                      <m:rPr>
                        <m:sty m:val="p"/>
                      </m:rPr>
                      <w:rPr>
                        <w:rFonts w:ascii="Cambria Math" w:hAnsi="Cambria Math" w:cs="Arial"/>
                        <w:color w:val="5B9BD5" w:themeColor="accent1"/>
                        <w:sz w:val="22"/>
                        <w:szCs w:val="22"/>
                      </w:rPr>
                      <m:t>n</m:t>
                    </m:r>
                  </m:sub>
                </m:sSub>
                <m:r>
                  <m:rPr>
                    <m:sty m:val="p"/>
                  </m:rPr>
                  <w:rPr>
                    <w:rFonts w:ascii="Cambria Math" w:hAnsi="Cambria Math" w:cs="Arial"/>
                    <w:color w:val="5B9BD5" w:themeColor="accent1"/>
                    <w:sz w:val="22"/>
                    <w:szCs w:val="22"/>
                  </w:rPr>
                  <m:t xml:space="preserve">= </m:t>
                </m:r>
                <m:f>
                  <m:fPr>
                    <m:ctrlPr>
                      <w:rPr>
                        <w:rFonts w:ascii="Cambria Math" w:hAnsi="Cambria Math" w:cs="Arial"/>
                        <w:color w:val="5B9BD5" w:themeColor="accent1"/>
                        <w:sz w:val="22"/>
                        <w:szCs w:val="22"/>
                      </w:rPr>
                    </m:ctrlPr>
                  </m:fPr>
                  <m:num>
                    <m:r>
                      <m:rPr>
                        <m:sty m:val="p"/>
                      </m:rPr>
                      <w:rPr>
                        <w:rFonts w:ascii="Cambria Math" w:hAnsi="Cambria Math" w:cs="Arial"/>
                        <w:color w:val="5B9BD5" w:themeColor="accent1"/>
                        <w:sz w:val="22"/>
                        <w:szCs w:val="22"/>
                      </w:rPr>
                      <m:t>2L</m:t>
                    </m:r>
                  </m:num>
                  <m:den>
                    <m:r>
                      <m:rPr>
                        <m:sty m:val="p"/>
                      </m:rPr>
                      <w:rPr>
                        <w:rFonts w:ascii="Cambria Math" w:hAnsi="Cambria Math" w:cs="Arial"/>
                        <w:color w:val="5B9BD5" w:themeColor="accent1"/>
                        <w:sz w:val="22"/>
                        <w:szCs w:val="22"/>
                      </w:rPr>
                      <m:t>n</m:t>
                    </m:r>
                  </m:den>
                </m:f>
                <m:r>
                  <m:rPr>
                    <m:sty m:val="p"/>
                  </m:rPr>
                  <w:rPr>
                    <w:rFonts w:ascii="Cambria Math" w:hAnsi="Cambria Math" w:cs="Arial"/>
                    <w:color w:val="5B9BD5" w:themeColor="accent1"/>
                    <w:sz w:val="22"/>
                    <w:szCs w:val="22"/>
                  </w:rPr>
                  <m:t>; ∴</m:t>
                </m:r>
                <m:sSub>
                  <m:sSubPr>
                    <m:ctrlPr>
                      <w:rPr>
                        <w:rFonts w:ascii="Cambria Math" w:hAnsi="Cambria Math" w:cs="Arial"/>
                        <w:color w:val="5B9BD5" w:themeColor="accent1"/>
                        <w:sz w:val="22"/>
                        <w:szCs w:val="22"/>
                      </w:rPr>
                    </m:ctrlPr>
                  </m:sSubPr>
                  <m:e>
                    <m:r>
                      <m:rPr>
                        <m:sty m:val="p"/>
                      </m:rPr>
                      <w:rPr>
                        <w:rFonts w:ascii="Cambria Math" w:hAnsi="Cambria Math" w:cs="Arial"/>
                        <w:color w:val="5B9BD5" w:themeColor="accent1"/>
                        <w:sz w:val="22"/>
                        <w:szCs w:val="22"/>
                      </w:rPr>
                      <m:t>λ</m:t>
                    </m:r>
                  </m:e>
                  <m:sub>
                    <m:r>
                      <m:rPr>
                        <m:sty m:val="p"/>
                      </m:rPr>
                      <w:rPr>
                        <w:rFonts w:ascii="Cambria Math" w:hAnsi="Cambria Math" w:cs="Arial"/>
                        <w:color w:val="5B9BD5" w:themeColor="accent1"/>
                        <w:sz w:val="22"/>
                        <w:szCs w:val="22"/>
                      </w:rPr>
                      <m:t>1</m:t>
                    </m:r>
                  </m:sub>
                </m:sSub>
                <m:r>
                  <m:rPr>
                    <m:sty m:val="p"/>
                  </m:rPr>
                  <w:rPr>
                    <w:rFonts w:ascii="Cambria Math" w:hAnsi="Cambria Math" w:cs="Arial"/>
                    <w:color w:val="5B9BD5" w:themeColor="accent1"/>
                    <w:sz w:val="22"/>
                    <w:szCs w:val="22"/>
                  </w:rPr>
                  <m:t xml:space="preserve">=2L </m:t>
                </m:r>
              </m:oMath>
            </m:oMathPara>
          </w:p>
        </w:tc>
        <w:tc>
          <w:tcPr>
            <w:tcW w:w="1791" w:type="dxa"/>
            <w:vAlign w:val="center"/>
          </w:tcPr>
          <w:p w14:paraId="25FBA020" w14:textId="77777777" w:rsidR="009D6366" w:rsidRPr="00957370" w:rsidRDefault="009D6366" w:rsidP="007A4B64">
            <w:pPr>
              <w:jc w:val="center"/>
              <w:rPr>
                <w:rFonts w:cs="Arial"/>
                <w:color w:val="5B9BD5" w:themeColor="accent1"/>
                <w:sz w:val="22"/>
                <w:szCs w:val="22"/>
              </w:rPr>
            </w:pPr>
            <w:r w:rsidRPr="00957370">
              <w:rPr>
                <w:rFonts w:cs="Arial"/>
                <w:color w:val="5B9BD5" w:themeColor="accent1"/>
                <w:sz w:val="22"/>
                <w:szCs w:val="22"/>
              </w:rPr>
              <w:t>1 mark</w:t>
            </w:r>
          </w:p>
        </w:tc>
      </w:tr>
      <w:tr w:rsidR="009D6366" w:rsidRPr="00957370" w14:paraId="21CE4907" w14:textId="77777777" w:rsidTr="007A4B64">
        <w:trPr>
          <w:trHeight w:val="567"/>
        </w:trPr>
        <w:tc>
          <w:tcPr>
            <w:tcW w:w="7225" w:type="dxa"/>
            <w:vAlign w:val="center"/>
          </w:tcPr>
          <w:p w14:paraId="02D96465" w14:textId="77777777" w:rsidR="009D6366" w:rsidRPr="00957370" w:rsidRDefault="009D6366" w:rsidP="007A4B64">
            <w:pPr>
              <w:rPr>
                <w:rFonts w:cs="Arial"/>
                <w:color w:val="5B9BD5" w:themeColor="accent1"/>
                <w:sz w:val="22"/>
                <w:szCs w:val="22"/>
              </w:rPr>
            </w:pPr>
            <m:oMathPara>
              <m:oMathParaPr>
                <m:jc m:val="left"/>
              </m:oMathParaPr>
              <m:oMath>
                <m:r>
                  <m:rPr>
                    <m:sty m:val="p"/>
                  </m:rPr>
                  <w:rPr>
                    <w:rFonts w:ascii="Cambria Math" w:hAnsi="Cambria Math" w:cs="Arial"/>
                    <w:color w:val="5B9BD5" w:themeColor="accent1"/>
                    <w:sz w:val="22"/>
                    <w:szCs w:val="22"/>
                  </w:rPr>
                  <m:t xml:space="preserve">L= </m:t>
                </m:r>
                <m:f>
                  <m:fPr>
                    <m:ctrlPr>
                      <w:rPr>
                        <w:rFonts w:ascii="Cambria Math" w:hAnsi="Cambria Math" w:cs="Arial"/>
                        <w:color w:val="5B9BD5" w:themeColor="accent1"/>
                        <w:sz w:val="22"/>
                        <w:szCs w:val="22"/>
                      </w:rPr>
                    </m:ctrlPr>
                  </m:fPr>
                  <m:num>
                    <m:sSub>
                      <m:sSubPr>
                        <m:ctrlPr>
                          <w:rPr>
                            <w:rFonts w:ascii="Cambria Math" w:hAnsi="Cambria Math" w:cs="Arial"/>
                            <w:color w:val="5B9BD5" w:themeColor="accent1"/>
                            <w:sz w:val="22"/>
                            <w:szCs w:val="22"/>
                          </w:rPr>
                        </m:ctrlPr>
                      </m:sSubPr>
                      <m:e>
                        <m:r>
                          <m:rPr>
                            <m:sty m:val="p"/>
                          </m:rPr>
                          <w:rPr>
                            <w:rFonts w:ascii="Cambria Math" w:hAnsi="Cambria Math" w:cs="Arial"/>
                            <w:color w:val="5B9BD5" w:themeColor="accent1"/>
                            <w:sz w:val="22"/>
                            <w:szCs w:val="22"/>
                          </w:rPr>
                          <m:t>λ</m:t>
                        </m:r>
                      </m:e>
                      <m:sub>
                        <m:r>
                          <m:rPr>
                            <m:sty m:val="p"/>
                          </m:rPr>
                          <w:rPr>
                            <w:rFonts w:ascii="Cambria Math" w:hAnsi="Cambria Math" w:cs="Arial"/>
                            <w:color w:val="5B9BD5" w:themeColor="accent1"/>
                            <w:sz w:val="22"/>
                            <w:szCs w:val="22"/>
                          </w:rPr>
                          <m:t>1</m:t>
                        </m:r>
                      </m:sub>
                    </m:sSub>
                  </m:num>
                  <m:den>
                    <m:r>
                      <m:rPr>
                        <m:sty m:val="p"/>
                      </m:rPr>
                      <w:rPr>
                        <w:rFonts w:ascii="Cambria Math" w:hAnsi="Cambria Math" w:cs="Arial"/>
                        <w:color w:val="5B9BD5" w:themeColor="accent1"/>
                        <w:sz w:val="22"/>
                        <w:szCs w:val="22"/>
                      </w:rPr>
                      <m:t>2</m:t>
                    </m:r>
                  </m:den>
                </m:f>
                <m:r>
                  <m:rPr>
                    <m:sty m:val="p"/>
                  </m:rPr>
                  <w:rPr>
                    <w:rFonts w:ascii="Cambria Math" w:hAnsi="Cambria Math" w:cs="Arial"/>
                    <w:color w:val="5B9BD5" w:themeColor="accent1"/>
                    <w:sz w:val="22"/>
                    <w:szCs w:val="22"/>
                  </w:rPr>
                  <m:t xml:space="preserve">= </m:t>
                </m:r>
                <m:f>
                  <m:fPr>
                    <m:ctrlPr>
                      <w:rPr>
                        <w:rFonts w:ascii="Cambria Math" w:hAnsi="Cambria Math" w:cs="Arial"/>
                        <w:color w:val="5B9BD5" w:themeColor="accent1"/>
                        <w:sz w:val="22"/>
                        <w:szCs w:val="22"/>
                      </w:rPr>
                    </m:ctrlPr>
                  </m:fPr>
                  <m:num>
                    <m:r>
                      <m:rPr>
                        <m:sty m:val="p"/>
                      </m:rPr>
                      <w:rPr>
                        <w:rFonts w:ascii="Cambria Math" w:hAnsi="Cambria Math" w:cs="Arial"/>
                        <w:color w:val="5B9BD5" w:themeColor="accent1"/>
                        <w:sz w:val="22"/>
                        <w:szCs w:val="22"/>
                      </w:rPr>
                      <m:t>1.05</m:t>
                    </m:r>
                  </m:num>
                  <m:den>
                    <m:r>
                      <m:rPr>
                        <m:sty m:val="p"/>
                      </m:rPr>
                      <w:rPr>
                        <w:rFonts w:ascii="Cambria Math" w:hAnsi="Cambria Math" w:cs="Arial"/>
                        <w:color w:val="5B9BD5" w:themeColor="accent1"/>
                        <w:sz w:val="22"/>
                        <w:szCs w:val="22"/>
                      </w:rPr>
                      <m:t>2</m:t>
                    </m:r>
                  </m:den>
                </m:f>
                <m:r>
                  <m:rPr>
                    <m:sty m:val="p"/>
                  </m:rPr>
                  <w:rPr>
                    <w:rFonts w:ascii="Cambria Math" w:hAnsi="Cambria Math" w:cs="Arial"/>
                    <w:color w:val="5B9BD5" w:themeColor="accent1"/>
                    <w:sz w:val="22"/>
                    <w:szCs w:val="22"/>
                  </w:rPr>
                  <m:t>=0.524 m</m:t>
                </m:r>
              </m:oMath>
            </m:oMathPara>
          </w:p>
        </w:tc>
        <w:tc>
          <w:tcPr>
            <w:tcW w:w="1791" w:type="dxa"/>
            <w:vAlign w:val="center"/>
          </w:tcPr>
          <w:p w14:paraId="168FB2E2" w14:textId="77777777" w:rsidR="009D6366" w:rsidRPr="00957370" w:rsidRDefault="009D6366" w:rsidP="007A4B64">
            <w:pPr>
              <w:jc w:val="center"/>
              <w:rPr>
                <w:rFonts w:cs="Arial"/>
                <w:color w:val="5B9BD5" w:themeColor="accent1"/>
                <w:sz w:val="22"/>
                <w:szCs w:val="22"/>
              </w:rPr>
            </w:pPr>
            <w:r w:rsidRPr="00957370">
              <w:rPr>
                <w:rFonts w:cs="Arial"/>
                <w:color w:val="5B9BD5" w:themeColor="accent1"/>
                <w:sz w:val="22"/>
                <w:szCs w:val="22"/>
              </w:rPr>
              <w:t>1 mark</w:t>
            </w:r>
          </w:p>
        </w:tc>
      </w:tr>
    </w:tbl>
    <w:p w14:paraId="01D4673A" w14:textId="77777777" w:rsidR="009D6366" w:rsidRDefault="009D6366" w:rsidP="009D6366">
      <w:pPr>
        <w:rPr>
          <w:rFonts w:cs="Arial"/>
        </w:rPr>
      </w:pPr>
    </w:p>
    <w:p w14:paraId="4C88D773" w14:textId="77777777" w:rsidR="009D6366" w:rsidRDefault="009D6366">
      <w:pPr>
        <w:spacing w:after="160" w:line="259" w:lineRule="auto"/>
        <w:rPr>
          <w:rFonts w:cs="Arial"/>
        </w:rPr>
      </w:pPr>
      <w:r>
        <w:rPr>
          <w:rFonts w:cs="Arial"/>
        </w:rPr>
        <w:br w:type="page"/>
      </w:r>
    </w:p>
    <w:p w14:paraId="38BE41E4" w14:textId="77777777" w:rsidR="009D6366" w:rsidRDefault="009D6366" w:rsidP="009D6366">
      <w:pPr>
        <w:rPr>
          <w:rFonts w:cs="Arial"/>
        </w:rPr>
      </w:pPr>
      <w:r w:rsidRPr="00CF2FAE">
        <w:rPr>
          <w:rFonts w:cs="Arial"/>
        </w:rPr>
        <w:lastRenderedPageBreak/>
        <w:t>A second pipe Y is closed at one end. Dry air at 25 ⁰C is in the pipe.</w:t>
      </w:r>
    </w:p>
    <w:p w14:paraId="75F29839" w14:textId="77777777" w:rsidR="009D6366" w:rsidRPr="00CF2FAE" w:rsidRDefault="009D6366" w:rsidP="009D6366">
      <w:pPr>
        <w:rPr>
          <w:rFonts w:cs="Arial"/>
        </w:rPr>
      </w:pPr>
    </w:p>
    <w:p w14:paraId="76C6BF16" w14:textId="77777777" w:rsidR="009D6366" w:rsidRDefault="009D6366" w:rsidP="009D6366">
      <w:pPr>
        <w:autoSpaceDE w:val="0"/>
        <w:autoSpaceDN w:val="0"/>
        <w:adjustRightInd w:val="0"/>
        <w:ind w:left="720" w:hanging="720"/>
        <w:contextualSpacing/>
      </w:pPr>
      <w:r>
        <w:t xml:space="preserve">c) </w:t>
      </w:r>
      <w:r>
        <w:tab/>
        <w:t xml:space="preserve">On the diagrams below, draw wave envelopes for the first two harmonics produced by this pipe. Number each of the harmonics in the space provided. </w:t>
      </w:r>
    </w:p>
    <w:p w14:paraId="419D9CEA" w14:textId="77777777" w:rsidR="009D6366" w:rsidRDefault="000101BB" w:rsidP="009D6366">
      <w:pPr>
        <w:pStyle w:val="ListParagraph"/>
        <w:autoSpaceDE w:val="0"/>
        <w:autoSpaceDN w:val="0"/>
        <w:adjustRightInd w:val="0"/>
        <w:jc w:val="right"/>
      </w:pPr>
      <w:r>
        <w:t>(3</w:t>
      </w:r>
      <w:r w:rsidR="009D6366">
        <w:t>)</w:t>
      </w:r>
    </w:p>
    <w:p w14:paraId="56998277" w14:textId="77777777" w:rsidR="009D6366" w:rsidRDefault="009D6366" w:rsidP="009D6366">
      <w:pPr>
        <w:pStyle w:val="ListParagraph"/>
        <w:autoSpaceDE w:val="0"/>
        <w:autoSpaceDN w:val="0"/>
        <w:adjustRightInd w:val="0"/>
        <w:jc w:val="right"/>
      </w:pPr>
    </w:p>
    <w:p w14:paraId="5A2EF7AE" w14:textId="77777777" w:rsidR="009D6366" w:rsidRPr="00CF2FAE" w:rsidRDefault="009D6366" w:rsidP="009D6366">
      <w:pPr>
        <w:pStyle w:val="ListParagraph"/>
        <w:autoSpaceDE w:val="0"/>
        <w:autoSpaceDN w:val="0"/>
        <w:adjustRightInd w:val="0"/>
      </w:pPr>
      <w:r w:rsidRPr="001A5D7B">
        <w:rPr>
          <w:noProof/>
        </w:rPr>
        <w:drawing>
          <wp:inline distT="0" distB="0" distL="0" distR="0" wp14:anchorId="46682616" wp14:editId="2489FF73">
            <wp:extent cx="5731510" cy="1290560"/>
            <wp:effectExtent l="0" t="0" r="254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1290560"/>
                    </a:xfrm>
                    <a:prstGeom prst="rect">
                      <a:avLst/>
                    </a:prstGeom>
                    <a:noFill/>
                    <a:ln>
                      <a:noFill/>
                    </a:ln>
                  </pic:spPr>
                </pic:pic>
              </a:graphicData>
            </a:graphic>
          </wp:inline>
        </w:drawing>
      </w:r>
    </w:p>
    <w:p w14:paraId="56E0AFFE" w14:textId="77777777" w:rsidR="009D6366" w:rsidRPr="00CF2FAE" w:rsidRDefault="009D6366" w:rsidP="009D6366">
      <w:pPr>
        <w:pStyle w:val="ListParagraph"/>
      </w:pPr>
    </w:p>
    <w:p w14:paraId="04CC7EB1" w14:textId="77777777" w:rsidR="009D6366" w:rsidRPr="009D6366" w:rsidRDefault="009D6366" w:rsidP="009D6366">
      <w:pPr>
        <w:tabs>
          <w:tab w:val="left" w:pos="3470"/>
        </w:tabs>
        <w:jc w:val="center"/>
        <w:rPr>
          <w:rFonts w:cs="Arial"/>
          <w:color w:val="5B9BD5" w:themeColor="accent1"/>
        </w:rPr>
      </w:pPr>
      <w:r w:rsidRPr="009D6366">
        <w:rPr>
          <w:rFonts w:cs="Arial"/>
          <w:color w:val="5B9BD5" w:themeColor="accent1"/>
        </w:rPr>
        <w:t>1st harmonic</w:t>
      </w:r>
    </w:p>
    <w:p w14:paraId="3424F07E" w14:textId="77777777" w:rsidR="009D6366" w:rsidRPr="00CF2FAE" w:rsidRDefault="009D6366" w:rsidP="009D6366">
      <w:pPr>
        <w:rPr>
          <w:rFonts w:cs="Arial"/>
        </w:rPr>
      </w:pPr>
    </w:p>
    <w:p w14:paraId="082AE15A" w14:textId="77777777" w:rsidR="009D6366" w:rsidRPr="00CF2FAE" w:rsidRDefault="009D6366" w:rsidP="009D6366">
      <w:pPr>
        <w:rPr>
          <w:rFonts w:cs="Arial"/>
        </w:rPr>
      </w:pPr>
      <w:r w:rsidRPr="001D0829">
        <w:rPr>
          <w:rFonts w:cs="Arial"/>
          <w:noProof/>
        </w:rPr>
        <w:drawing>
          <wp:inline distT="0" distB="0" distL="0" distR="0" wp14:anchorId="5D19A702" wp14:editId="3C28D576">
            <wp:extent cx="5731510" cy="1300612"/>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1300612"/>
                    </a:xfrm>
                    <a:prstGeom prst="rect">
                      <a:avLst/>
                    </a:prstGeom>
                    <a:noFill/>
                    <a:ln>
                      <a:noFill/>
                    </a:ln>
                  </pic:spPr>
                </pic:pic>
              </a:graphicData>
            </a:graphic>
          </wp:inline>
        </w:drawing>
      </w:r>
    </w:p>
    <w:p w14:paraId="7013E96C" w14:textId="77777777" w:rsidR="009D6366" w:rsidRDefault="009D6366" w:rsidP="009D6366">
      <w:pPr>
        <w:tabs>
          <w:tab w:val="left" w:pos="3470"/>
        </w:tabs>
        <w:rPr>
          <w:rFonts w:cs="Arial"/>
        </w:rPr>
      </w:pPr>
    </w:p>
    <w:p w14:paraId="46EEC91F" w14:textId="77777777" w:rsidR="009D6366" w:rsidRPr="009D6366" w:rsidRDefault="009D6366" w:rsidP="009D6366">
      <w:pPr>
        <w:tabs>
          <w:tab w:val="left" w:pos="3470"/>
        </w:tabs>
        <w:jc w:val="center"/>
        <w:rPr>
          <w:rFonts w:cs="Arial"/>
          <w:color w:val="5B9BD5" w:themeColor="accent1"/>
        </w:rPr>
      </w:pPr>
      <w:r w:rsidRPr="009D6366">
        <w:rPr>
          <w:rFonts w:cs="Arial"/>
          <w:color w:val="5B9BD5" w:themeColor="accent1"/>
        </w:rPr>
        <w:t>3rd harmonic</w:t>
      </w:r>
    </w:p>
    <w:p w14:paraId="51A691E3" w14:textId="77777777" w:rsidR="009D6366" w:rsidRDefault="009D6366" w:rsidP="009D6366">
      <w:pPr>
        <w:tabs>
          <w:tab w:val="left" w:pos="3470"/>
        </w:tabs>
        <w:jc w:val="center"/>
        <w:rPr>
          <w:rFonts w:cs="Arial"/>
        </w:rPr>
      </w:pPr>
    </w:p>
    <w:tbl>
      <w:tblPr>
        <w:tblStyle w:val="TableGrid"/>
        <w:tblW w:w="0" w:type="auto"/>
        <w:tblLook w:val="04A0" w:firstRow="1" w:lastRow="0" w:firstColumn="1" w:lastColumn="0" w:noHBand="0" w:noVBand="1"/>
      </w:tblPr>
      <w:tblGrid>
        <w:gridCol w:w="7366"/>
        <w:gridCol w:w="1650"/>
      </w:tblGrid>
      <w:tr w:rsidR="009D6366" w:rsidRPr="00957370" w14:paraId="7DE9C57D" w14:textId="77777777" w:rsidTr="007A4B64">
        <w:trPr>
          <w:trHeight w:val="567"/>
        </w:trPr>
        <w:tc>
          <w:tcPr>
            <w:tcW w:w="7366" w:type="dxa"/>
            <w:vAlign w:val="center"/>
          </w:tcPr>
          <w:p w14:paraId="7E379351" w14:textId="77777777" w:rsidR="009D6366" w:rsidRPr="00957370" w:rsidRDefault="009D6366" w:rsidP="007A4B64">
            <w:pPr>
              <w:tabs>
                <w:tab w:val="left" w:pos="3470"/>
              </w:tabs>
              <w:rPr>
                <w:rFonts w:cs="Arial"/>
                <w:color w:val="5B9BD5" w:themeColor="accent1"/>
                <w:sz w:val="22"/>
                <w:szCs w:val="22"/>
              </w:rPr>
            </w:pPr>
            <w:r w:rsidRPr="00957370">
              <w:rPr>
                <w:rFonts w:cs="Arial"/>
                <w:color w:val="5B9BD5" w:themeColor="accent1"/>
                <w:sz w:val="22"/>
                <w:szCs w:val="22"/>
              </w:rPr>
              <w:t>(Particle displacement or pressure difference acceptable)</w:t>
            </w:r>
          </w:p>
        </w:tc>
        <w:tc>
          <w:tcPr>
            <w:tcW w:w="1650" w:type="dxa"/>
            <w:vAlign w:val="center"/>
          </w:tcPr>
          <w:p w14:paraId="351B932C" w14:textId="77777777" w:rsidR="009D6366" w:rsidRPr="00957370" w:rsidRDefault="009D6366" w:rsidP="007A4B64">
            <w:pPr>
              <w:tabs>
                <w:tab w:val="left" w:pos="3470"/>
              </w:tabs>
              <w:rPr>
                <w:rFonts w:cs="Arial"/>
                <w:color w:val="5B9BD5" w:themeColor="accent1"/>
                <w:sz w:val="22"/>
                <w:szCs w:val="22"/>
              </w:rPr>
            </w:pPr>
          </w:p>
        </w:tc>
      </w:tr>
      <w:tr w:rsidR="009D6366" w:rsidRPr="00957370" w14:paraId="44237B68" w14:textId="77777777" w:rsidTr="007A4B64">
        <w:trPr>
          <w:trHeight w:val="567"/>
        </w:trPr>
        <w:tc>
          <w:tcPr>
            <w:tcW w:w="7366" w:type="dxa"/>
            <w:vAlign w:val="center"/>
          </w:tcPr>
          <w:p w14:paraId="0C4A49B2" w14:textId="77777777" w:rsidR="009D6366" w:rsidRPr="00957370" w:rsidRDefault="009D6366" w:rsidP="007A4B64">
            <w:pPr>
              <w:tabs>
                <w:tab w:val="left" w:pos="3470"/>
              </w:tabs>
              <w:rPr>
                <w:rFonts w:cs="Arial"/>
                <w:color w:val="5B9BD5" w:themeColor="accent1"/>
                <w:sz w:val="22"/>
                <w:szCs w:val="22"/>
              </w:rPr>
            </w:pPr>
            <w:r w:rsidRPr="00957370">
              <w:rPr>
                <w:rFonts w:cs="Arial"/>
                <w:color w:val="5B9BD5" w:themeColor="accent1"/>
                <w:sz w:val="22"/>
                <w:szCs w:val="22"/>
              </w:rPr>
              <w:t>Fundamental drawn correctly</w:t>
            </w:r>
          </w:p>
        </w:tc>
        <w:tc>
          <w:tcPr>
            <w:tcW w:w="1650" w:type="dxa"/>
            <w:vAlign w:val="center"/>
          </w:tcPr>
          <w:p w14:paraId="18F9D9C1" w14:textId="77777777" w:rsidR="009D6366" w:rsidRPr="00957370" w:rsidRDefault="009D6366" w:rsidP="007A4B64">
            <w:pPr>
              <w:tabs>
                <w:tab w:val="left" w:pos="3470"/>
              </w:tabs>
              <w:jc w:val="center"/>
              <w:rPr>
                <w:rFonts w:cs="Arial"/>
                <w:color w:val="5B9BD5" w:themeColor="accent1"/>
                <w:sz w:val="22"/>
                <w:szCs w:val="22"/>
              </w:rPr>
            </w:pPr>
            <w:r w:rsidRPr="00957370">
              <w:rPr>
                <w:rFonts w:cs="Arial"/>
                <w:color w:val="5B9BD5" w:themeColor="accent1"/>
                <w:sz w:val="22"/>
                <w:szCs w:val="22"/>
              </w:rPr>
              <w:t>1 mark</w:t>
            </w:r>
          </w:p>
        </w:tc>
      </w:tr>
      <w:tr w:rsidR="009D6366" w:rsidRPr="00957370" w14:paraId="3689FD01" w14:textId="77777777" w:rsidTr="007A4B64">
        <w:trPr>
          <w:trHeight w:val="567"/>
        </w:trPr>
        <w:tc>
          <w:tcPr>
            <w:tcW w:w="7366" w:type="dxa"/>
            <w:vAlign w:val="center"/>
          </w:tcPr>
          <w:p w14:paraId="20422AC3" w14:textId="77777777" w:rsidR="009D6366" w:rsidRPr="00957370" w:rsidRDefault="009D6366" w:rsidP="007A4B64">
            <w:pPr>
              <w:tabs>
                <w:tab w:val="left" w:pos="3470"/>
              </w:tabs>
              <w:rPr>
                <w:rFonts w:cs="Arial"/>
                <w:color w:val="5B9BD5" w:themeColor="accent1"/>
                <w:sz w:val="22"/>
                <w:szCs w:val="22"/>
              </w:rPr>
            </w:pPr>
            <w:r w:rsidRPr="00957370">
              <w:rPr>
                <w:rFonts w:cs="Arial"/>
                <w:color w:val="5B9BD5" w:themeColor="accent1"/>
                <w:sz w:val="22"/>
                <w:szCs w:val="22"/>
              </w:rPr>
              <w:t>3</w:t>
            </w:r>
            <w:r w:rsidRPr="00957370">
              <w:rPr>
                <w:rFonts w:cs="Arial"/>
                <w:color w:val="5B9BD5" w:themeColor="accent1"/>
                <w:sz w:val="22"/>
                <w:szCs w:val="22"/>
                <w:vertAlign w:val="superscript"/>
              </w:rPr>
              <w:t>rd</w:t>
            </w:r>
            <w:r w:rsidRPr="00957370">
              <w:rPr>
                <w:rFonts w:cs="Arial"/>
                <w:color w:val="5B9BD5" w:themeColor="accent1"/>
                <w:sz w:val="22"/>
                <w:szCs w:val="22"/>
              </w:rPr>
              <w:t xml:space="preserve"> harmonic drawn correctly</w:t>
            </w:r>
          </w:p>
        </w:tc>
        <w:tc>
          <w:tcPr>
            <w:tcW w:w="1650" w:type="dxa"/>
            <w:vAlign w:val="center"/>
          </w:tcPr>
          <w:p w14:paraId="256F367C" w14:textId="77777777" w:rsidR="009D6366" w:rsidRPr="00957370" w:rsidRDefault="009D6366" w:rsidP="007A4B64">
            <w:pPr>
              <w:tabs>
                <w:tab w:val="left" w:pos="3470"/>
              </w:tabs>
              <w:jc w:val="center"/>
              <w:rPr>
                <w:rFonts w:cs="Arial"/>
                <w:color w:val="5B9BD5" w:themeColor="accent1"/>
                <w:sz w:val="22"/>
                <w:szCs w:val="22"/>
              </w:rPr>
            </w:pPr>
            <w:r w:rsidRPr="00957370">
              <w:rPr>
                <w:rFonts w:cs="Arial"/>
                <w:color w:val="5B9BD5" w:themeColor="accent1"/>
                <w:sz w:val="22"/>
                <w:szCs w:val="22"/>
              </w:rPr>
              <w:t>1 mark</w:t>
            </w:r>
          </w:p>
        </w:tc>
      </w:tr>
      <w:tr w:rsidR="009D6366" w:rsidRPr="00957370" w14:paraId="48D7690C" w14:textId="77777777" w:rsidTr="007A4B64">
        <w:trPr>
          <w:trHeight w:val="567"/>
        </w:trPr>
        <w:tc>
          <w:tcPr>
            <w:tcW w:w="7366" w:type="dxa"/>
            <w:vAlign w:val="center"/>
          </w:tcPr>
          <w:p w14:paraId="66BBCD8D" w14:textId="77777777" w:rsidR="009D6366" w:rsidRPr="00957370" w:rsidRDefault="009D6366" w:rsidP="007A4B64">
            <w:pPr>
              <w:tabs>
                <w:tab w:val="left" w:pos="3470"/>
              </w:tabs>
              <w:rPr>
                <w:rFonts w:cs="Arial"/>
                <w:color w:val="5B9BD5" w:themeColor="accent1"/>
                <w:sz w:val="22"/>
                <w:szCs w:val="22"/>
              </w:rPr>
            </w:pPr>
            <w:r w:rsidRPr="00957370">
              <w:rPr>
                <w:rFonts w:cs="Arial"/>
                <w:color w:val="5B9BD5" w:themeColor="accent1"/>
                <w:sz w:val="22"/>
                <w:szCs w:val="22"/>
              </w:rPr>
              <w:t>Both are named correctly</w:t>
            </w:r>
          </w:p>
        </w:tc>
        <w:tc>
          <w:tcPr>
            <w:tcW w:w="1650" w:type="dxa"/>
            <w:vAlign w:val="center"/>
          </w:tcPr>
          <w:p w14:paraId="4DC99148" w14:textId="77777777" w:rsidR="009D6366" w:rsidRPr="00957370" w:rsidRDefault="009D6366" w:rsidP="007A4B64">
            <w:pPr>
              <w:tabs>
                <w:tab w:val="left" w:pos="3470"/>
              </w:tabs>
              <w:jc w:val="center"/>
              <w:rPr>
                <w:rFonts w:cs="Arial"/>
                <w:color w:val="5B9BD5" w:themeColor="accent1"/>
                <w:sz w:val="22"/>
                <w:szCs w:val="22"/>
              </w:rPr>
            </w:pPr>
            <w:r w:rsidRPr="00957370">
              <w:rPr>
                <w:rFonts w:cs="Arial"/>
                <w:color w:val="5B9BD5" w:themeColor="accent1"/>
                <w:sz w:val="22"/>
                <w:szCs w:val="22"/>
              </w:rPr>
              <w:t>1 mark</w:t>
            </w:r>
          </w:p>
        </w:tc>
      </w:tr>
    </w:tbl>
    <w:p w14:paraId="0AE5CECC" w14:textId="77777777" w:rsidR="009D6366" w:rsidRPr="00CF2FAE" w:rsidRDefault="009D6366" w:rsidP="009D6366">
      <w:pPr>
        <w:tabs>
          <w:tab w:val="left" w:pos="3470"/>
        </w:tabs>
        <w:jc w:val="center"/>
        <w:rPr>
          <w:rFonts w:cs="Arial"/>
        </w:rPr>
      </w:pPr>
    </w:p>
    <w:p w14:paraId="2D3B2EFE" w14:textId="77777777" w:rsidR="009D6366" w:rsidRPr="003F2D44" w:rsidRDefault="009D6366" w:rsidP="009D6366">
      <w:pPr>
        <w:rPr>
          <w:rFonts w:cs="Arial"/>
        </w:rPr>
      </w:pPr>
      <w:r w:rsidRPr="003F2D44">
        <w:rPr>
          <w:rFonts w:cs="Arial"/>
        </w:rPr>
        <w:t>The third harmonic (first overtone) of the closed end pipe Y has the same frequency as the second harmonic (first overtone) of the open ended pipe X.</w:t>
      </w:r>
    </w:p>
    <w:p w14:paraId="528699AB" w14:textId="77777777" w:rsidR="009D6366" w:rsidRPr="003F2D44" w:rsidRDefault="009D6366" w:rsidP="009D6366">
      <w:pPr>
        <w:pStyle w:val="ListParagraph"/>
        <w:autoSpaceDE w:val="0"/>
        <w:autoSpaceDN w:val="0"/>
        <w:adjustRightInd w:val="0"/>
        <w:jc w:val="right"/>
      </w:pPr>
    </w:p>
    <w:p w14:paraId="10C21555" w14:textId="77777777" w:rsidR="009D6366" w:rsidRPr="003F2D44" w:rsidRDefault="00FB2280" w:rsidP="00FB2280">
      <w:pPr>
        <w:pStyle w:val="ListParagraph"/>
        <w:autoSpaceDE w:val="0"/>
        <w:autoSpaceDN w:val="0"/>
        <w:adjustRightInd w:val="0"/>
        <w:contextualSpacing/>
      </w:pPr>
      <w:r>
        <w:t xml:space="preserve">d) </w:t>
      </w:r>
      <w:r>
        <w:tab/>
      </w:r>
      <w:r w:rsidR="009D6366" w:rsidRPr="003F2D44">
        <w:t>(</w:t>
      </w:r>
      <w:proofErr w:type="spellStart"/>
      <w:r w:rsidR="009D6366" w:rsidRPr="003F2D44">
        <w:t>i</w:t>
      </w:r>
      <w:proofErr w:type="spellEnd"/>
      <w:r w:rsidR="009D6366" w:rsidRPr="003F2D44">
        <w:t>) Calculate the frequency of the second harmonic of pipe X.</w:t>
      </w:r>
    </w:p>
    <w:p w14:paraId="00B91A0D" w14:textId="77777777" w:rsidR="009D6366" w:rsidRDefault="00FB2280" w:rsidP="009D6366">
      <w:pPr>
        <w:pStyle w:val="ListParagraph"/>
        <w:autoSpaceDE w:val="0"/>
        <w:autoSpaceDN w:val="0"/>
        <w:adjustRightInd w:val="0"/>
        <w:jc w:val="right"/>
      </w:pPr>
      <w:r>
        <w:t>(3</w:t>
      </w:r>
      <w:r w:rsidR="003A4516">
        <w:t>)</w:t>
      </w:r>
    </w:p>
    <w:p w14:paraId="582912BA" w14:textId="77777777" w:rsidR="009D6366" w:rsidRDefault="009D6366" w:rsidP="009D6366">
      <w:pPr>
        <w:pStyle w:val="ListParagraph"/>
        <w:autoSpaceDE w:val="0"/>
        <w:autoSpaceDN w:val="0"/>
        <w:adjustRightInd w:val="0"/>
        <w:jc w:val="right"/>
      </w:pPr>
    </w:p>
    <w:tbl>
      <w:tblPr>
        <w:tblStyle w:val="TableGrid"/>
        <w:tblW w:w="0" w:type="auto"/>
        <w:tblLook w:val="04A0" w:firstRow="1" w:lastRow="0" w:firstColumn="1" w:lastColumn="0" w:noHBand="0" w:noVBand="1"/>
      </w:tblPr>
      <w:tblGrid>
        <w:gridCol w:w="7366"/>
        <w:gridCol w:w="1650"/>
      </w:tblGrid>
      <w:tr w:rsidR="009D6366" w:rsidRPr="00957370" w14:paraId="10E07A03" w14:textId="77777777" w:rsidTr="007A4B64">
        <w:trPr>
          <w:trHeight w:val="567"/>
        </w:trPr>
        <w:tc>
          <w:tcPr>
            <w:tcW w:w="7366" w:type="dxa"/>
            <w:vAlign w:val="center"/>
          </w:tcPr>
          <w:p w14:paraId="3AC057A4" w14:textId="77777777" w:rsidR="009D6366" w:rsidRPr="00957370" w:rsidRDefault="009D6366" w:rsidP="007A4B64">
            <w:pPr>
              <w:autoSpaceDE w:val="0"/>
              <w:autoSpaceDN w:val="0"/>
              <w:adjustRightInd w:val="0"/>
              <w:rPr>
                <w:rFonts w:cs="Arial"/>
                <w:color w:val="5B9BD5" w:themeColor="accent1"/>
                <w:sz w:val="22"/>
                <w:szCs w:val="22"/>
              </w:rPr>
            </w:pPr>
            <w:r w:rsidRPr="00957370">
              <w:rPr>
                <w:rFonts w:cs="Arial"/>
                <w:color w:val="5B9BD5" w:themeColor="accent1"/>
                <w:sz w:val="22"/>
                <w:szCs w:val="22"/>
              </w:rPr>
              <w:t>f</w:t>
            </w:r>
            <w:r w:rsidRPr="00957370">
              <w:rPr>
                <w:rFonts w:cs="Arial"/>
                <w:color w:val="5B9BD5" w:themeColor="accent1"/>
                <w:sz w:val="22"/>
                <w:szCs w:val="22"/>
                <w:vertAlign w:val="subscript"/>
              </w:rPr>
              <w:t>3</w:t>
            </w:r>
            <w:r w:rsidRPr="00957370">
              <w:rPr>
                <w:rFonts w:cs="Arial"/>
                <w:color w:val="5B9BD5" w:themeColor="accent1"/>
                <w:sz w:val="22"/>
                <w:szCs w:val="22"/>
              </w:rPr>
              <w:t xml:space="preserve"> (closed) = f</w:t>
            </w:r>
            <w:r w:rsidRPr="00957370">
              <w:rPr>
                <w:rFonts w:cs="Arial"/>
                <w:color w:val="5B9BD5" w:themeColor="accent1"/>
                <w:sz w:val="22"/>
                <w:szCs w:val="22"/>
                <w:vertAlign w:val="subscript"/>
              </w:rPr>
              <w:t>2</w:t>
            </w:r>
            <w:r w:rsidR="00FB2280">
              <w:rPr>
                <w:rFonts w:cs="Arial"/>
                <w:color w:val="5B9BD5" w:themeColor="accent1"/>
                <w:sz w:val="22"/>
                <w:szCs w:val="22"/>
              </w:rPr>
              <w:t xml:space="preserve"> (open)</w:t>
            </w:r>
          </w:p>
        </w:tc>
        <w:tc>
          <w:tcPr>
            <w:tcW w:w="1650" w:type="dxa"/>
            <w:vAlign w:val="center"/>
          </w:tcPr>
          <w:p w14:paraId="7FEF0D5C" w14:textId="77777777" w:rsidR="009D6366" w:rsidRPr="00957370" w:rsidRDefault="009D6366" w:rsidP="007A4B64">
            <w:pPr>
              <w:tabs>
                <w:tab w:val="left" w:pos="3470"/>
              </w:tabs>
              <w:jc w:val="center"/>
              <w:rPr>
                <w:rFonts w:cs="Arial"/>
                <w:color w:val="5B9BD5" w:themeColor="accent1"/>
                <w:sz w:val="22"/>
                <w:szCs w:val="22"/>
              </w:rPr>
            </w:pPr>
            <w:r w:rsidRPr="00957370">
              <w:rPr>
                <w:rFonts w:cs="Arial"/>
                <w:color w:val="5B9BD5" w:themeColor="accent1"/>
                <w:sz w:val="22"/>
                <w:szCs w:val="22"/>
              </w:rPr>
              <w:t>1 mark</w:t>
            </w:r>
          </w:p>
        </w:tc>
      </w:tr>
      <w:tr w:rsidR="00FB2280" w:rsidRPr="00957370" w14:paraId="3F34C168" w14:textId="77777777" w:rsidTr="007A4B64">
        <w:trPr>
          <w:trHeight w:val="567"/>
        </w:trPr>
        <w:tc>
          <w:tcPr>
            <w:tcW w:w="7366" w:type="dxa"/>
            <w:vAlign w:val="center"/>
          </w:tcPr>
          <w:p w14:paraId="0EB574AC" w14:textId="77777777" w:rsidR="00FB2280" w:rsidRPr="00957370" w:rsidRDefault="00FB2280" w:rsidP="00FB2280">
            <w:pPr>
              <w:autoSpaceDE w:val="0"/>
              <w:autoSpaceDN w:val="0"/>
              <w:adjustRightInd w:val="0"/>
              <w:rPr>
                <w:rFonts w:cs="Arial"/>
                <w:color w:val="5B9BD5" w:themeColor="accent1"/>
                <w:sz w:val="22"/>
                <w:szCs w:val="22"/>
              </w:rPr>
            </w:pPr>
            <w:r w:rsidRPr="00957370">
              <w:rPr>
                <w:rFonts w:cs="Arial"/>
                <w:color w:val="5B9BD5" w:themeColor="accent1"/>
                <w:sz w:val="22"/>
                <w:szCs w:val="22"/>
              </w:rPr>
              <w:t>f</w:t>
            </w:r>
            <w:r w:rsidRPr="00957370">
              <w:rPr>
                <w:rFonts w:cs="Arial"/>
                <w:color w:val="5B9BD5" w:themeColor="accent1"/>
                <w:sz w:val="22"/>
                <w:szCs w:val="22"/>
                <w:vertAlign w:val="subscript"/>
              </w:rPr>
              <w:t>3</w:t>
            </w:r>
            <w:r w:rsidRPr="00957370">
              <w:rPr>
                <w:rFonts w:cs="Arial"/>
                <w:color w:val="5B9BD5" w:themeColor="accent1"/>
                <w:sz w:val="22"/>
                <w:szCs w:val="22"/>
              </w:rPr>
              <w:t xml:space="preserve"> (closed) = 2 x 330</w:t>
            </w:r>
          </w:p>
        </w:tc>
        <w:tc>
          <w:tcPr>
            <w:tcW w:w="1650" w:type="dxa"/>
            <w:vAlign w:val="center"/>
          </w:tcPr>
          <w:p w14:paraId="6249AB12" w14:textId="77777777" w:rsidR="00FB2280" w:rsidRPr="00957370" w:rsidRDefault="00FB2280" w:rsidP="00FB2280">
            <w:pPr>
              <w:tabs>
                <w:tab w:val="left" w:pos="3470"/>
              </w:tabs>
              <w:jc w:val="center"/>
              <w:rPr>
                <w:rFonts w:cs="Arial"/>
                <w:color w:val="5B9BD5" w:themeColor="accent1"/>
                <w:sz w:val="22"/>
                <w:szCs w:val="22"/>
              </w:rPr>
            </w:pPr>
            <w:r w:rsidRPr="00957370">
              <w:rPr>
                <w:rFonts w:cs="Arial"/>
                <w:color w:val="5B9BD5" w:themeColor="accent1"/>
                <w:sz w:val="22"/>
                <w:szCs w:val="22"/>
              </w:rPr>
              <w:t>1 mark</w:t>
            </w:r>
          </w:p>
        </w:tc>
      </w:tr>
      <w:tr w:rsidR="00FB2280" w:rsidRPr="00957370" w14:paraId="4EAF781C" w14:textId="77777777" w:rsidTr="007A4B64">
        <w:trPr>
          <w:trHeight w:val="567"/>
        </w:trPr>
        <w:tc>
          <w:tcPr>
            <w:tcW w:w="7366" w:type="dxa"/>
            <w:vAlign w:val="center"/>
          </w:tcPr>
          <w:p w14:paraId="65EC93E3" w14:textId="77777777" w:rsidR="00FB2280" w:rsidRPr="00957370" w:rsidRDefault="00FB2280" w:rsidP="00FB2280">
            <w:pPr>
              <w:autoSpaceDE w:val="0"/>
              <w:autoSpaceDN w:val="0"/>
              <w:adjustRightInd w:val="0"/>
              <w:rPr>
                <w:rFonts w:cs="Arial"/>
                <w:color w:val="5B9BD5" w:themeColor="accent1"/>
                <w:sz w:val="22"/>
                <w:szCs w:val="22"/>
              </w:rPr>
            </w:pPr>
            <w:r w:rsidRPr="00957370">
              <w:rPr>
                <w:rFonts w:cs="Arial"/>
                <w:color w:val="5B9BD5" w:themeColor="accent1"/>
                <w:sz w:val="22"/>
                <w:szCs w:val="22"/>
              </w:rPr>
              <w:t>f</w:t>
            </w:r>
            <w:r w:rsidRPr="00957370">
              <w:rPr>
                <w:rFonts w:cs="Arial"/>
                <w:color w:val="5B9BD5" w:themeColor="accent1"/>
                <w:sz w:val="22"/>
                <w:szCs w:val="22"/>
                <w:vertAlign w:val="subscript"/>
              </w:rPr>
              <w:t>3</w:t>
            </w:r>
            <w:r w:rsidRPr="00957370">
              <w:rPr>
                <w:rFonts w:cs="Arial"/>
                <w:color w:val="5B9BD5" w:themeColor="accent1"/>
                <w:sz w:val="22"/>
                <w:szCs w:val="22"/>
              </w:rPr>
              <w:t xml:space="preserve"> = 660 Hz</w:t>
            </w:r>
          </w:p>
        </w:tc>
        <w:tc>
          <w:tcPr>
            <w:tcW w:w="1650" w:type="dxa"/>
            <w:vAlign w:val="center"/>
          </w:tcPr>
          <w:p w14:paraId="3FF254E4" w14:textId="77777777" w:rsidR="00FB2280" w:rsidRPr="00957370" w:rsidRDefault="00FB2280" w:rsidP="00FB2280">
            <w:pPr>
              <w:tabs>
                <w:tab w:val="left" w:pos="3470"/>
              </w:tabs>
              <w:jc w:val="center"/>
              <w:rPr>
                <w:rFonts w:cs="Arial"/>
                <w:color w:val="5B9BD5" w:themeColor="accent1"/>
                <w:sz w:val="22"/>
                <w:szCs w:val="22"/>
              </w:rPr>
            </w:pPr>
            <w:r w:rsidRPr="00957370">
              <w:rPr>
                <w:rFonts w:cs="Arial"/>
                <w:color w:val="5B9BD5" w:themeColor="accent1"/>
                <w:sz w:val="22"/>
                <w:szCs w:val="22"/>
              </w:rPr>
              <w:t>1 mark</w:t>
            </w:r>
          </w:p>
        </w:tc>
      </w:tr>
    </w:tbl>
    <w:p w14:paraId="3C9F9660" w14:textId="77777777" w:rsidR="009D6366" w:rsidRPr="00DF4C8E" w:rsidRDefault="009D6366" w:rsidP="009D6366">
      <w:pPr>
        <w:autoSpaceDE w:val="0"/>
        <w:autoSpaceDN w:val="0"/>
        <w:adjustRightInd w:val="0"/>
        <w:rPr>
          <w:rFonts w:cs="Arial"/>
        </w:rPr>
      </w:pPr>
    </w:p>
    <w:p w14:paraId="5158B04C" w14:textId="77777777" w:rsidR="009D6366" w:rsidRPr="00DF4C8E" w:rsidRDefault="009D6366" w:rsidP="009D6366">
      <w:pPr>
        <w:autoSpaceDE w:val="0"/>
        <w:autoSpaceDN w:val="0"/>
        <w:adjustRightInd w:val="0"/>
        <w:rPr>
          <w:rFonts w:cs="Arial"/>
        </w:rPr>
      </w:pPr>
    </w:p>
    <w:p w14:paraId="52704221" w14:textId="77777777" w:rsidR="009D6366" w:rsidRDefault="009D6366">
      <w:pPr>
        <w:spacing w:after="160" w:line="259" w:lineRule="auto"/>
        <w:rPr>
          <w:rFonts w:eastAsia="Times New Roman" w:cs="Arial"/>
          <w:szCs w:val="22"/>
        </w:rPr>
      </w:pPr>
      <w:r>
        <w:br w:type="page"/>
      </w:r>
    </w:p>
    <w:p w14:paraId="37A5C2C2" w14:textId="77777777" w:rsidR="009D6366" w:rsidRPr="003F2D44" w:rsidRDefault="009D6366" w:rsidP="009D6366">
      <w:pPr>
        <w:pStyle w:val="ListParagraph"/>
        <w:autoSpaceDE w:val="0"/>
        <w:autoSpaceDN w:val="0"/>
        <w:adjustRightInd w:val="0"/>
      </w:pPr>
      <w:r w:rsidRPr="003F2D44">
        <w:lastRenderedPageBreak/>
        <w:t>(ii) Hence, calculate the wavelength of this sound.</w:t>
      </w:r>
    </w:p>
    <w:p w14:paraId="6D2D4CFD" w14:textId="77777777" w:rsidR="009D6366" w:rsidRDefault="00FF3007" w:rsidP="009D6366">
      <w:pPr>
        <w:autoSpaceDE w:val="0"/>
        <w:autoSpaceDN w:val="0"/>
        <w:adjustRightInd w:val="0"/>
        <w:jc w:val="right"/>
        <w:rPr>
          <w:rFonts w:cs="Arial"/>
        </w:rPr>
      </w:pPr>
      <w:r>
        <w:rPr>
          <w:rFonts w:cs="Arial"/>
        </w:rPr>
        <w:t>(2)</w:t>
      </w:r>
    </w:p>
    <w:p w14:paraId="7DEF6ECE" w14:textId="77777777" w:rsidR="009D6366" w:rsidRDefault="009D6366" w:rsidP="009D6366">
      <w:pPr>
        <w:autoSpaceDE w:val="0"/>
        <w:autoSpaceDN w:val="0"/>
        <w:adjustRightInd w:val="0"/>
        <w:jc w:val="right"/>
        <w:rPr>
          <w:rFonts w:cs="Arial"/>
        </w:rPr>
      </w:pPr>
    </w:p>
    <w:tbl>
      <w:tblPr>
        <w:tblStyle w:val="TableGrid"/>
        <w:tblW w:w="0" w:type="auto"/>
        <w:tblLook w:val="04A0" w:firstRow="1" w:lastRow="0" w:firstColumn="1" w:lastColumn="0" w:noHBand="0" w:noVBand="1"/>
      </w:tblPr>
      <w:tblGrid>
        <w:gridCol w:w="7366"/>
        <w:gridCol w:w="1650"/>
      </w:tblGrid>
      <w:tr w:rsidR="009D6366" w:rsidRPr="00957370" w14:paraId="72D03915" w14:textId="77777777" w:rsidTr="007A4B64">
        <w:trPr>
          <w:trHeight w:val="567"/>
        </w:trPr>
        <w:tc>
          <w:tcPr>
            <w:tcW w:w="7366" w:type="dxa"/>
            <w:vAlign w:val="center"/>
          </w:tcPr>
          <w:p w14:paraId="657AE06D" w14:textId="77777777" w:rsidR="009D6366" w:rsidRPr="00957370" w:rsidRDefault="00D36975" w:rsidP="007A4B64">
            <w:pPr>
              <w:autoSpaceDE w:val="0"/>
              <w:autoSpaceDN w:val="0"/>
              <w:adjustRightInd w:val="0"/>
              <w:rPr>
                <w:rFonts w:cs="Arial"/>
                <w:color w:val="5B9BD5" w:themeColor="accent1"/>
                <w:sz w:val="22"/>
                <w:szCs w:val="22"/>
              </w:rPr>
            </w:pPr>
            <m:oMathPara>
              <m:oMathParaPr>
                <m:jc m:val="left"/>
              </m:oMathParaPr>
              <m:oMath>
                <m:sSub>
                  <m:sSubPr>
                    <m:ctrlPr>
                      <w:rPr>
                        <w:rFonts w:ascii="Cambria Math" w:hAnsi="Cambria Math" w:cs="Arial"/>
                        <w:color w:val="5B9BD5" w:themeColor="accent1"/>
                        <w:sz w:val="22"/>
                        <w:szCs w:val="22"/>
                      </w:rPr>
                    </m:ctrlPr>
                  </m:sSubPr>
                  <m:e>
                    <m:r>
                      <m:rPr>
                        <m:sty m:val="p"/>
                      </m:rPr>
                      <w:rPr>
                        <w:rFonts w:ascii="Cambria Math" w:hAnsi="Cambria Math" w:cs="Arial"/>
                        <w:color w:val="5B9BD5" w:themeColor="accent1"/>
                        <w:sz w:val="22"/>
                        <w:szCs w:val="22"/>
                      </w:rPr>
                      <m:t>λ</m:t>
                    </m:r>
                  </m:e>
                  <m:sub>
                    <m:r>
                      <m:rPr>
                        <m:sty m:val="p"/>
                      </m:rPr>
                      <w:rPr>
                        <w:rFonts w:ascii="Cambria Math" w:hAnsi="Cambria Math" w:cs="Arial"/>
                        <w:color w:val="5B9BD5" w:themeColor="accent1"/>
                        <w:sz w:val="22"/>
                        <w:szCs w:val="22"/>
                      </w:rPr>
                      <m:t>3</m:t>
                    </m:r>
                  </m:sub>
                </m:sSub>
                <m:r>
                  <m:rPr>
                    <m:sty m:val="p"/>
                  </m:rPr>
                  <w:rPr>
                    <w:rFonts w:ascii="Cambria Math" w:hAnsi="Cambria Math" w:cs="Arial"/>
                    <w:color w:val="5B9BD5" w:themeColor="accent1"/>
                    <w:sz w:val="22"/>
                    <w:szCs w:val="22"/>
                  </w:rPr>
                  <m:t xml:space="preserve">= </m:t>
                </m:r>
                <m:f>
                  <m:fPr>
                    <m:ctrlPr>
                      <w:rPr>
                        <w:rFonts w:ascii="Cambria Math" w:hAnsi="Cambria Math" w:cs="Arial"/>
                        <w:color w:val="5B9BD5" w:themeColor="accent1"/>
                        <w:sz w:val="22"/>
                        <w:szCs w:val="22"/>
                      </w:rPr>
                    </m:ctrlPr>
                  </m:fPr>
                  <m:num>
                    <m:r>
                      <m:rPr>
                        <m:sty m:val="p"/>
                      </m:rPr>
                      <w:rPr>
                        <w:rFonts w:ascii="Cambria Math" w:hAnsi="Cambria Math" w:cs="Arial"/>
                        <w:color w:val="5B9BD5" w:themeColor="accent1"/>
                        <w:sz w:val="22"/>
                        <w:szCs w:val="22"/>
                      </w:rPr>
                      <m:t>v</m:t>
                    </m:r>
                  </m:num>
                  <m:den>
                    <m:sSub>
                      <m:sSubPr>
                        <m:ctrlPr>
                          <w:rPr>
                            <w:rFonts w:ascii="Cambria Math" w:hAnsi="Cambria Math" w:cs="Arial"/>
                            <w:color w:val="5B9BD5" w:themeColor="accent1"/>
                            <w:sz w:val="22"/>
                            <w:szCs w:val="22"/>
                          </w:rPr>
                        </m:ctrlPr>
                      </m:sSubPr>
                      <m:e>
                        <m:r>
                          <m:rPr>
                            <m:sty m:val="p"/>
                          </m:rPr>
                          <w:rPr>
                            <w:rFonts w:ascii="Cambria Math" w:hAnsi="Cambria Math" w:cs="Arial"/>
                            <w:color w:val="5B9BD5" w:themeColor="accent1"/>
                            <w:sz w:val="22"/>
                            <w:szCs w:val="22"/>
                          </w:rPr>
                          <m:t>f</m:t>
                        </m:r>
                      </m:e>
                      <m:sub>
                        <m:r>
                          <m:rPr>
                            <m:sty m:val="p"/>
                          </m:rPr>
                          <w:rPr>
                            <w:rFonts w:ascii="Cambria Math" w:hAnsi="Cambria Math" w:cs="Arial"/>
                            <w:color w:val="5B9BD5" w:themeColor="accent1"/>
                            <w:sz w:val="22"/>
                            <w:szCs w:val="22"/>
                          </w:rPr>
                          <m:t>3</m:t>
                        </m:r>
                      </m:sub>
                    </m:sSub>
                  </m:den>
                </m:f>
                <m:r>
                  <m:rPr>
                    <m:sty m:val="p"/>
                  </m:rPr>
                  <w:rPr>
                    <w:rFonts w:ascii="Cambria Math" w:hAnsi="Cambria Math" w:cs="Arial"/>
                    <w:color w:val="5B9BD5" w:themeColor="accent1"/>
                    <w:sz w:val="22"/>
                    <w:szCs w:val="22"/>
                  </w:rPr>
                  <m:t xml:space="preserve">= </m:t>
                </m:r>
                <m:f>
                  <m:fPr>
                    <m:ctrlPr>
                      <w:rPr>
                        <w:rFonts w:ascii="Cambria Math" w:hAnsi="Cambria Math" w:cs="Arial"/>
                        <w:color w:val="5B9BD5" w:themeColor="accent1"/>
                        <w:sz w:val="22"/>
                        <w:szCs w:val="22"/>
                      </w:rPr>
                    </m:ctrlPr>
                  </m:fPr>
                  <m:num>
                    <m:r>
                      <m:rPr>
                        <m:sty m:val="p"/>
                      </m:rPr>
                      <w:rPr>
                        <w:rFonts w:ascii="Cambria Math" w:hAnsi="Cambria Math" w:cs="Arial"/>
                        <w:color w:val="5B9BD5" w:themeColor="accent1"/>
                        <w:sz w:val="22"/>
                        <w:szCs w:val="22"/>
                      </w:rPr>
                      <m:t>346</m:t>
                    </m:r>
                  </m:num>
                  <m:den>
                    <m:r>
                      <m:rPr>
                        <m:sty m:val="p"/>
                      </m:rPr>
                      <w:rPr>
                        <w:rFonts w:ascii="Cambria Math" w:hAnsi="Cambria Math" w:cs="Arial"/>
                        <w:color w:val="5B9BD5" w:themeColor="accent1"/>
                        <w:sz w:val="22"/>
                        <w:szCs w:val="22"/>
                      </w:rPr>
                      <m:t>660</m:t>
                    </m:r>
                  </m:den>
                </m:f>
              </m:oMath>
            </m:oMathPara>
          </w:p>
        </w:tc>
        <w:tc>
          <w:tcPr>
            <w:tcW w:w="1650" w:type="dxa"/>
            <w:vAlign w:val="center"/>
          </w:tcPr>
          <w:p w14:paraId="3F747C45" w14:textId="77777777" w:rsidR="009D6366" w:rsidRPr="00957370" w:rsidRDefault="009D6366" w:rsidP="007A4B64">
            <w:pPr>
              <w:tabs>
                <w:tab w:val="left" w:pos="3470"/>
              </w:tabs>
              <w:jc w:val="center"/>
              <w:rPr>
                <w:rFonts w:cs="Arial"/>
                <w:color w:val="5B9BD5" w:themeColor="accent1"/>
                <w:sz w:val="22"/>
                <w:szCs w:val="22"/>
              </w:rPr>
            </w:pPr>
            <w:r w:rsidRPr="00957370">
              <w:rPr>
                <w:rFonts w:cs="Arial"/>
                <w:color w:val="5B9BD5" w:themeColor="accent1"/>
                <w:sz w:val="22"/>
                <w:szCs w:val="22"/>
              </w:rPr>
              <w:t>1 mark</w:t>
            </w:r>
          </w:p>
        </w:tc>
      </w:tr>
      <w:tr w:rsidR="009D6366" w:rsidRPr="00957370" w14:paraId="78179456" w14:textId="77777777" w:rsidTr="007A4B64">
        <w:trPr>
          <w:trHeight w:val="567"/>
        </w:trPr>
        <w:tc>
          <w:tcPr>
            <w:tcW w:w="7366" w:type="dxa"/>
            <w:vAlign w:val="center"/>
          </w:tcPr>
          <w:p w14:paraId="392AC88D" w14:textId="77777777" w:rsidR="009D6366" w:rsidRPr="00957370" w:rsidRDefault="009D6366" w:rsidP="007A4B64">
            <w:pPr>
              <w:autoSpaceDE w:val="0"/>
              <w:autoSpaceDN w:val="0"/>
              <w:adjustRightInd w:val="0"/>
              <w:rPr>
                <w:rFonts w:cs="Arial"/>
                <w:color w:val="5B9BD5" w:themeColor="accent1"/>
                <w:sz w:val="22"/>
                <w:szCs w:val="22"/>
              </w:rPr>
            </w:pPr>
            <m:oMathPara>
              <m:oMathParaPr>
                <m:jc m:val="left"/>
              </m:oMathParaPr>
              <m:oMath>
                <m:r>
                  <w:rPr>
                    <w:rFonts w:ascii="Cambria Math" w:hAnsi="Cambria Math" w:cs="Arial"/>
                    <w:color w:val="5B9BD5" w:themeColor="accent1"/>
                    <w:sz w:val="22"/>
                    <w:szCs w:val="22"/>
                  </w:rPr>
                  <m:t xml:space="preserve">∴ </m:t>
                </m:r>
                <m:sSub>
                  <m:sSubPr>
                    <m:ctrlPr>
                      <w:rPr>
                        <w:rFonts w:ascii="Cambria Math" w:hAnsi="Cambria Math" w:cs="Arial"/>
                        <w:color w:val="5B9BD5" w:themeColor="accent1"/>
                        <w:sz w:val="22"/>
                        <w:szCs w:val="22"/>
                      </w:rPr>
                    </m:ctrlPr>
                  </m:sSubPr>
                  <m:e>
                    <m:r>
                      <m:rPr>
                        <m:sty m:val="p"/>
                      </m:rPr>
                      <w:rPr>
                        <w:rFonts w:ascii="Cambria Math" w:hAnsi="Cambria Math" w:cs="Arial"/>
                        <w:color w:val="5B9BD5" w:themeColor="accent1"/>
                        <w:sz w:val="22"/>
                        <w:szCs w:val="22"/>
                      </w:rPr>
                      <m:t>λ</m:t>
                    </m:r>
                  </m:e>
                  <m:sub>
                    <m:r>
                      <m:rPr>
                        <m:sty m:val="p"/>
                      </m:rPr>
                      <w:rPr>
                        <w:rFonts w:ascii="Cambria Math" w:hAnsi="Cambria Math" w:cs="Arial"/>
                        <w:color w:val="5B9BD5" w:themeColor="accent1"/>
                        <w:sz w:val="22"/>
                        <w:szCs w:val="22"/>
                      </w:rPr>
                      <m:t>3</m:t>
                    </m:r>
                  </m:sub>
                </m:sSub>
                <m:r>
                  <m:rPr>
                    <m:sty m:val="p"/>
                  </m:rPr>
                  <w:rPr>
                    <w:rFonts w:ascii="Cambria Math" w:hAnsi="Cambria Math" w:cs="Arial"/>
                    <w:color w:val="5B9BD5" w:themeColor="accent1"/>
                    <w:sz w:val="22"/>
                    <w:szCs w:val="22"/>
                  </w:rPr>
                  <m:t>=0.524 m</m:t>
                </m:r>
              </m:oMath>
            </m:oMathPara>
          </w:p>
        </w:tc>
        <w:tc>
          <w:tcPr>
            <w:tcW w:w="1650" w:type="dxa"/>
            <w:vAlign w:val="center"/>
          </w:tcPr>
          <w:p w14:paraId="19AC0A65" w14:textId="77777777" w:rsidR="009D6366" w:rsidRPr="00957370" w:rsidRDefault="009D6366" w:rsidP="007A4B64">
            <w:pPr>
              <w:tabs>
                <w:tab w:val="left" w:pos="3470"/>
              </w:tabs>
              <w:jc w:val="center"/>
              <w:rPr>
                <w:rFonts w:cs="Arial"/>
                <w:color w:val="5B9BD5" w:themeColor="accent1"/>
                <w:sz w:val="22"/>
                <w:szCs w:val="22"/>
              </w:rPr>
            </w:pPr>
            <w:r w:rsidRPr="00957370">
              <w:rPr>
                <w:rFonts w:cs="Arial"/>
                <w:color w:val="5B9BD5" w:themeColor="accent1"/>
                <w:sz w:val="22"/>
                <w:szCs w:val="22"/>
              </w:rPr>
              <w:t>1 mark</w:t>
            </w:r>
          </w:p>
        </w:tc>
      </w:tr>
    </w:tbl>
    <w:p w14:paraId="3BA2AAAB" w14:textId="77777777" w:rsidR="009D6366" w:rsidRPr="003F2D44" w:rsidRDefault="009D6366" w:rsidP="009D6366">
      <w:pPr>
        <w:autoSpaceDE w:val="0"/>
        <w:autoSpaceDN w:val="0"/>
        <w:adjustRightInd w:val="0"/>
        <w:rPr>
          <w:rFonts w:cs="Arial"/>
        </w:rPr>
      </w:pPr>
    </w:p>
    <w:p w14:paraId="6A7A2CAC" w14:textId="77777777" w:rsidR="009D6366" w:rsidRPr="003F2D44" w:rsidRDefault="009D6366" w:rsidP="009D6366">
      <w:pPr>
        <w:autoSpaceDE w:val="0"/>
        <w:autoSpaceDN w:val="0"/>
        <w:adjustRightInd w:val="0"/>
        <w:rPr>
          <w:rFonts w:cs="Arial"/>
        </w:rPr>
      </w:pPr>
    </w:p>
    <w:p w14:paraId="6C10B86B" w14:textId="77777777" w:rsidR="009D6366" w:rsidRPr="003F2D44" w:rsidRDefault="009D6366" w:rsidP="009D6366">
      <w:pPr>
        <w:autoSpaceDE w:val="0"/>
        <w:autoSpaceDN w:val="0"/>
        <w:adjustRightInd w:val="0"/>
        <w:rPr>
          <w:rFonts w:cs="Arial"/>
        </w:rPr>
      </w:pPr>
      <w:r w:rsidRPr="003F2D44">
        <w:rPr>
          <w:rFonts w:cs="Arial"/>
        </w:rPr>
        <w:tab/>
        <w:t>(iii) Hence, calculate the length of the pipe Y.</w:t>
      </w:r>
    </w:p>
    <w:p w14:paraId="587FDD53" w14:textId="77777777" w:rsidR="009D6366" w:rsidRDefault="00FF3007" w:rsidP="009D6366">
      <w:pPr>
        <w:autoSpaceDE w:val="0"/>
        <w:autoSpaceDN w:val="0"/>
        <w:adjustRightInd w:val="0"/>
        <w:jc w:val="right"/>
        <w:rPr>
          <w:rFonts w:cs="Arial"/>
        </w:rPr>
      </w:pPr>
      <w:r>
        <w:rPr>
          <w:rFonts w:cs="Arial"/>
        </w:rPr>
        <w:t>(3)</w:t>
      </w:r>
    </w:p>
    <w:p w14:paraId="3C5AAE1E" w14:textId="77777777" w:rsidR="009D6366" w:rsidRDefault="009D6366" w:rsidP="009D6366">
      <w:pPr>
        <w:autoSpaceDE w:val="0"/>
        <w:autoSpaceDN w:val="0"/>
        <w:adjustRightInd w:val="0"/>
        <w:jc w:val="right"/>
        <w:rPr>
          <w:rFonts w:cs="Arial"/>
        </w:rPr>
      </w:pPr>
    </w:p>
    <w:tbl>
      <w:tblPr>
        <w:tblStyle w:val="TableGrid"/>
        <w:tblW w:w="0" w:type="auto"/>
        <w:tblLook w:val="04A0" w:firstRow="1" w:lastRow="0" w:firstColumn="1" w:lastColumn="0" w:noHBand="0" w:noVBand="1"/>
      </w:tblPr>
      <w:tblGrid>
        <w:gridCol w:w="7366"/>
        <w:gridCol w:w="1650"/>
      </w:tblGrid>
      <w:tr w:rsidR="009D6366" w:rsidRPr="00957370" w14:paraId="036AA2F2" w14:textId="77777777" w:rsidTr="007A4B64">
        <w:trPr>
          <w:trHeight w:val="567"/>
        </w:trPr>
        <w:tc>
          <w:tcPr>
            <w:tcW w:w="7366" w:type="dxa"/>
            <w:vAlign w:val="center"/>
          </w:tcPr>
          <w:p w14:paraId="7DD67D20" w14:textId="77777777" w:rsidR="009D6366" w:rsidRPr="00957370" w:rsidRDefault="00D36975" w:rsidP="007A4B64">
            <w:pPr>
              <w:autoSpaceDE w:val="0"/>
              <w:autoSpaceDN w:val="0"/>
              <w:adjustRightInd w:val="0"/>
              <w:rPr>
                <w:rFonts w:cs="Arial"/>
                <w:color w:val="5B9BD5" w:themeColor="accent1"/>
                <w:sz w:val="22"/>
                <w:szCs w:val="22"/>
              </w:rPr>
            </w:pPr>
            <m:oMathPara>
              <m:oMathParaPr>
                <m:jc m:val="left"/>
              </m:oMathParaPr>
              <m:oMath>
                <m:sSub>
                  <m:sSubPr>
                    <m:ctrlPr>
                      <w:rPr>
                        <w:rFonts w:ascii="Cambria Math" w:hAnsi="Cambria Math" w:cs="Arial"/>
                        <w:color w:val="5B9BD5" w:themeColor="accent1"/>
                        <w:sz w:val="22"/>
                        <w:szCs w:val="22"/>
                      </w:rPr>
                    </m:ctrlPr>
                  </m:sSubPr>
                  <m:e>
                    <m:r>
                      <m:rPr>
                        <m:sty m:val="p"/>
                      </m:rPr>
                      <w:rPr>
                        <w:rFonts w:ascii="Cambria Math" w:hAnsi="Cambria Math" w:cs="Arial"/>
                        <w:color w:val="5B9BD5" w:themeColor="accent1"/>
                        <w:sz w:val="22"/>
                        <w:szCs w:val="22"/>
                      </w:rPr>
                      <m:t>λ</m:t>
                    </m:r>
                  </m:e>
                  <m:sub>
                    <m:r>
                      <m:rPr>
                        <m:sty m:val="p"/>
                      </m:rPr>
                      <w:rPr>
                        <w:rFonts w:ascii="Cambria Math" w:hAnsi="Cambria Math" w:cs="Arial"/>
                        <w:color w:val="5B9BD5" w:themeColor="accent1"/>
                        <w:sz w:val="22"/>
                        <w:szCs w:val="22"/>
                      </w:rPr>
                      <m:t>n</m:t>
                    </m:r>
                  </m:sub>
                </m:sSub>
                <m:r>
                  <m:rPr>
                    <m:sty m:val="p"/>
                  </m:rPr>
                  <w:rPr>
                    <w:rFonts w:ascii="Cambria Math" w:hAnsi="Cambria Math" w:cs="Arial"/>
                    <w:color w:val="5B9BD5" w:themeColor="accent1"/>
                    <w:sz w:val="22"/>
                    <w:szCs w:val="22"/>
                  </w:rPr>
                  <m:t xml:space="preserve">= </m:t>
                </m:r>
                <m:f>
                  <m:fPr>
                    <m:ctrlPr>
                      <w:rPr>
                        <w:rFonts w:ascii="Cambria Math" w:hAnsi="Cambria Math" w:cs="Arial"/>
                        <w:color w:val="5B9BD5" w:themeColor="accent1"/>
                        <w:sz w:val="22"/>
                        <w:szCs w:val="22"/>
                      </w:rPr>
                    </m:ctrlPr>
                  </m:fPr>
                  <m:num>
                    <m:r>
                      <m:rPr>
                        <m:sty m:val="p"/>
                      </m:rPr>
                      <w:rPr>
                        <w:rFonts w:ascii="Cambria Math" w:hAnsi="Cambria Math" w:cs="Arial"/>
                        <w:color w:val="5B9BD5" w:themeColor="accent1"/>
                        <w:sz w:val="22"/>
                        <w:szCs w:val="22"/>
                      </w:rPr>
                      <m:t>4L</m:t>
                    </m:r>
                  </m:num>
                  <m:den>
                    <m:r>
                      <m:rPr>
                        <m:sty m:val="p"/>
                      </m:rPr>
                      <w:rPr>
                        <w:rFonts w:ascii="Cambria Math" w:hAnsi="Cambria Math" w:cs="Arial"/>
                        <w:color w:val="5B9BD5" w:themeColor="accent1"/>
                        <w:sz w:val="22"/>
                        <w:szCs w:val="22"/>
                      </w:rPr>
                      <m:t>n</m:t>
                    </m:r>
                  </m:den>
                </m:f>
                <m:r>
                  <m:rPr>
                    <m:sty m:val="p"/>
                  </m:rPr>
                  <w:rPr>
                    <w:rFonts w:ascii="Cambria Math" w:hAnsi="Cambria Math" w:cs="Arial"/>
                    <w:color w:val="5B9BD5" w:themeColor="accent1"/>
                    <w:sz w:val="22"/>
                    <w:szCs w:val="22"/>
                  </w:rPr>
                  <m:t>; ∴</m:t>
                </m:r>
                <m:sSub>
                  <m:sSubPr>
                    <m:ctrlPr>
                      <w:rPr>
                        <w:rFonts w:ascii="Cambria Math" w:hAnsi="Cambria Math" w:cs="Arial"/>
                        <w:color w:val="5B9BD5" w:themeColor="accent1"/>
                        <w:sz w:val="22"/>
                        <w:szCs w:val="22"/>
                      </w:rPr>
                    </m:ctrlPr>
                  </m:sSubPr>
                  <m:e>
                    <m:r>
                      <m:rPr>
                        <m:sty m:val="p"/>
                      </m:rPr>
                      <w:rPr>
                        <w:rFonts w:ascii="Cambria Math" w:hAnsi="Cambria Math" w:cs="Arial"/>
                        <w:color w:val="5B9BD5" w:themeColor="accent1"/>
                        <w:sz w:val="22"/>
                        <w:szCs w:val="22"/>
                      </w:rPr>
                      <m:t>λ</m:t>
                    </m:r>
                  </m:e>
                  <m:sub>
                    <m:r>
                      <m:rPr>
                        <m:sty m:val="p"/>
                      </m:rPr>
                      <w:rPr>
                        <w:rFonts w:ascii="Cambria Math" w:hAnsi="Cambria Math" w:cs="Arial"/>
                        <w:color w:val="5B9BD5" w:themeColor="accent1"/>
                        <w:sz w:val="22"/>
                        <w:szCs w:val="22"/>
                      </w:rPr>
                      <m:t>3</m:t>
                    </m:r>
                  </m:sub>
                </m:sSub>
                <m:r>
                  <m:rPr>
                    <m:sty m:val="p"/>
                  </m:rPr>
                  <w:rPr>
                    <w:rFonts w:ascii="Cambria Math" w:hAnsi="Cambria Math" w:cs="Arial"/>
                    <w:color w:val="5B9BD5" w:themeColor="accent1"/>
                    <w:sz w:val="22"/>
                    <w:szCs w:val="22"/>
                  </w:rPr>
                  <m:t xml:space="preserve">= </m:t>
                </m:r>
                <m:f>
                  <m:fPr>
                    <m:ctrlPr>
                      <w:rPr>
                        <w:rFonts w:ascii="Cambria Math" w:hAnsi="Cambria Math" w:cs="Arial"/>
                        <w:color w:val="5B9BD5" w:themeColor="accent1"/>
                        <w:sz w:val="22"/>
                        <w:szCs w:val="22"/>
                      </w:rPr>
                    </m:ctrlPr>
                  </m:fPr>
                  <m:num>
                    <m:r>
                      <m:rPr>
                        <m:sty m:val="p"/>
                      </m:rPr>
                      <w:rPr>
                        <w:rFonts w:ascii="Cambria Math" w:hAnsi="Cambria Math" w:cs="Arial"/>
                        <w:color w:val="5B9BD5" w:themeColor="accent1"/>
                        <w:sz w:val="22"/>
                        <w:szCs w:val="22"/>
                      </w:rPr>
                      <m:t>4L</m:t>
                    </m:r>
                  </m:num>
                  <m:den>
                    <m:r>
                      <m:rPr>
                        <m:sty m:val="p"/>
                      </m:rPr>
                      <w:rPr>
                        <w:rFonts w:ascii="Cambria Math" w:hAnsi="Cambria Math" w:cs="Arial"/>
                        <w:color w:val="5B9BD5" w:themeColor="accent1"/>
                        <w:sz w:val="22"/>
                        <w:szCs w:val="22"/>
                      </w:rPr>
                      <m:t>3</m:t>
                    </m:r>
                  </m:den>
                </m:f>
                <m:r>
                  <m:rPr>
                    <m:sty m:val="p"/>
                  </m:rPr>
                  <w:rPr>
                    <w:rFonts w:ascii="Cambria Math" w:hAnsi="Cambria Math" w:cs="Arial"/>
                    <w:color w:val="5B9BD5" w:themeColor="accent1"/>
                    <w:sz w:val="22"/>
                    <w:szCs w:val="22"/>
                  </w:rPr>
                  <m:t xml:space="preserve">; L= </m:t>
                </m:r>
                <m:f>
                  <m:fPr>
                    <m:ctrlPr>
                      <w:rPr>
                        <w:rFonts w:ascii="Cambria Math" w:hAnsi="Cambria Math" w:cs="Arial"/>
                        <w:color w:val="5B9BD5" w:themeColor="accent1"/>
                        <w:sz w:val="22"/>
                        <w:szCs w:val="22"/>
                      </w:rPr>
                    </m:ctrlPr>
                  </m:fPr>
                  <m:num>
                    <m:r>
                      <m:rPr>
                        <m:sty m:val="p"/>
                      </m:rPr>
                      <w:rPr>
                        <w:rFonts w:ascii="Cambria Math" w:hAnsi="Cambria Math" w:cs="Arial"/>
                        <w:color w:val="5B9BD5" w:themeColor="accent1"/>
                        <w:sz w:val="22"/>
                        <w:szCs w:val="22"/>
                      </w:rPr>
                      <m:t>3</m:t>
                    </m:r>
                    <m:sSub>
                      <m:sSubPr>
                        <m:ctrlPr>
                          <w:rPr>
                            <w:rFonts w:ascii="Cambria Math" w:hAnsi="Cambria Math" w:cs="Arial"/>
                            <w:color w:val="5B9BD5" w:themeColor="accent1"/>
                            <w:sz w:val="22"/>
                            <w:szCs w:val="22"/>
                          </w:rPr>
                        </m:ctrlPr>
                      </m:sSubPr>
                      <m:e>
                        <m:r>
                          <m:rPr>
                            <m:sty m:val="p"/>
                          </m:rPr>
                          <w:rPr>
                            <w:rFonts w:ascii="Cambria Math" w:hAnsi="Cambria Math" w:cs="Arial"/>
                            <w:color w:val="5B9BD5" w:themeColor="accent1"/>
                            <w:sz w:val="22"/>
                            <w:szCs w:val="22"/>
                          </w:rPr>
                          <m:t>λ</m:t>
                        </m:r>
                      </m:e>
                      <m:sub>
                        <m:r>
                          <m:rPr>
                            <m:sty m:val="p"/>
                          </m:rPr>
                          <w:rPr>
                            <w:rFonts w:ascii="Cambria Math" w:hAnsi="Cambria Math" w:cs="Arial"/>
                            <w:color w:val="5B9BD5" w:themeColor="accent1"/>
                            <w:sz w:val="22"/>
                            <w:szCs w:val="22"/>
                          </w:rPr>
                          <m:t>3</m:t>
                        </m:r>
                      </m:sub>
                    </m:sSub>
                  </m:num>
                  <m:den>
                    <m:r>
                      <m:rPr>
                        <m:sty m:val="p"/>
                      </m:rPr>
                      <w:rPr>
                        <w:rFonts w:ascii="Cambria Math" w:hAnsi="Cambria Math" w:cs="Arial"/>
                        <w:color w:val="5B9BD5" w:themeColor="accent1"/>
                        <w:sz w:val="22"/>
                        <w:szCs w:val="22"/>
                      </w:rPr>
                      <m:t>4</m:t>
                    </m:r>
                  </m:den>
                </m:f>
              </m:oMath>
            </m:oMathPara>
          </w:p>
        </w:tc>
        <w:tc>
          <w:tcPr>
            <w:tcW w:w="1650" w:type="dxa"/>
            <w:vAlign w:val="center"/>
          </w:tcPr>
          <w:p w14:paraId="5AA4E824" w14:textId="77777777" w:rsidR="009D6366" w:rsidRPr="00957370" w:rsidRDefault="009D6366" w:rsidP="007A4B64">
            <w:pPr>
              <w:tabs>
                <w:tab w:val="left" w:pos="3470"/>
              </w:tabs>
              <w:jc w:val="center"/>
              <w:rPr>
                <w:rFonts w:cs="Arial"/>
                <w:color w:val="5B9BD5" w:themeColor="accent1"/>
                <w:sz w:val="22"/>
                <w:szCs w:val="22"/>
              </w:rPr>
            </w:pPr>
            <w:r w:rsidRPr="00957370">
              <w:rPr>
                <w:rFonts w:cs="Arial"/>
                <w:color w:val="5B9BD5" w:themeColor="accent1"/>
                <w:sz w:val="22"/>
                <w:szCs w:val="22"/>
              </w:rPr>
              <w:t>1 mark</w:t>
            </w:r>
          </w:p>
        </w:tc>
      </w:tr>
      <w:tr w:rsidR="009D6366" w:rsidRPr="00957370" w14:paraId="5C98D457" w14:textId="77777777" w:rsidTr="007A4B64">
        <w:trPr>
          <w:trHeight w:val="567"/>
        </w:trPr>
        <w:tc>
          <w:tcPr>
            <w:tcW w:w="7366" w:type="dxa"/>
            <w:vAlign w:val="center"/>
          </w:tcPr>
          <w:p w14:paraId="2CF9DDAE" w14:textId="77777777" w:rsidR="009D6366" w:rsidRPr="00957370" w:rsidRDefault="009D6366" w:rsidP="007A4B64">
            <w:pPr>
              <w:autoSpaceDE w:val="0"/>
              <w:autoSpaceDN w:val="0"/>
              <w:adjustRightInd w:val="0"/>
              <w:rPr>
                <w:rFonts w:cs="Arial"/>
                <w:color w:val="5B9BD5" w:themeColor="accent1"/>
                <w:sz w:val="22"/>
                <w:szCs w:val="22"/>
              </w:rPr>
            </w:pPr>
            <m:oMathPara>
              <m:oMathParaPr>
                <m:jc m:val="left"/>
              </m:oMathParaPr>
              <m:oMath>
                <m:r>
                  <w:rPr>
                    <w:rFonts w:ascii="Cambria Math" w:hAnsi="Cambria Math" w:cs="Arial"/>
                    <w:color w:val="5B9BD5" w:themeColor="accent1"/>
                    <w:sz w:val="22"/>
                    <w:szCs w:val="22"/>
                  </w:rPr>
                  <m:t xml:space="preserve">∴ </m:t>
                </m:r>
                <m:r>
                  <m:rPr>
                    <m:sty m:val="p"/>
                  </m:rPr>
                  <w:rPr>
                    <w:rFonts w:ascii="Cambria Math" w:hAnsi="Cambria Math" w:cs="Arial"/>
                    <w:color w:val="5B9BD5" w:themeColor="accent1"/>
                    <w:sz w:val="22"/>
                    <w:szCs w:val="22"/>
                  </w:rPr>
                  <m:t>L=</m:t>
                </m:r>
                <m:f>
                  <m:fPr>
                    <m:ctrlPr>
                      <w:rPr>
                        <w:rFonts w:ascii="Cambria Math" w:hAnsi="Cambria Math" w:cs="Arial"/>
                        <w:color w:val="5B9BD5" w:themeColor="accent1"/>
                        <w:sz w:val="22"/>
                        <w:szCs w:val="22"/>
                      </w:rPr>
                    </m:ctrlPr>
                  </m:fPr>
                  <m:num>
                    <m:r>
                      <w:rPr>
                        <w:rFonts w:ascii="Cambria Math" w:hAnsi="Cambria Math" w:cs="Arial"/>
                        <w:color w:val="5B9BD5" w:themeColor="accent1"/>
                        <w:sz w:val="22"/>
                        <w:szCs w:val="22"/>
                      </w:rPr>
                      <m:t>3 ×0.524</m:t>
                    </m:r>
                  </m:num>
                  <m:den>
                    <m:r>
                      <w:rPr>
                        <w:rFonts w:ascii="Cambria Math" w:hAnsi="Cambria Math" w:cs="Arial"/>
                        <w:color w:val="5B9BD5" w:themeColor="accent1"/>
                        <w:sz w:val="22"/>
                        <w:szCs w:val="22"/>
                      </w:rPr>
                      <m:t>4</m:t>
                    </m:r>
                  </m:den>
                </m:f>
              </m:oMath>
            </m:oMathPara>
          </w:p>
        </w:tc>
        <w:tc>
          <w:tcPr>
            <w:tcW w:w="1650" w:type="dxa"/>
            <w:vAlign w:val="center"/>
          </w:tcPr>
          <w:p w14:paraId="0DE31B3E" w14:textId="77777777" w:rsidR="009D6366" w:rsidRPr="00957370" w:rsidRDefault="009D6366" w:rsidP="007A4B64">
            <w:pPr>
              <w:tabs>
                <w:tab w:val="left" w:pos="3470"/>
              </w:tabs>
              <w:jc w:val="center"/>
              <w:rPr>
                <w:rFonts w:cs="Arial"/>
                <w:color w:val="5B9BD5" w:themeColor="accent1"/>
                <w:sz w:val="22"/>
                <w:szCs w:val="22"/>
              </w:rPr>
            </w:pPr>
            <w:r w:rsidRPr="00957370">
              <w:rPr>
                <w:rFonts w:cs="Arial"/>
                <w:color w:val="5B9BD5" w:themeColor="accent1"/>
                <w:sz w:val="22"/>
                <w:szCs w:val="22"/>
              </w:rPr>
              <w:t>1 mark</w:t>
            </w:r>
          </w:p>
        </w:tc>
      </w:tr>
      <w:tr w:rsidR="009D6366" w:rsidRPr="00957370" w14:paraId="3F87F08C" w14:textId="77777777" w:rsidTr="007A4B64">
        <w:trPr>
          <w:trHeight w:val="567"/>
        </w:trPr>
        <w:tc>
          <w:tcPr>
            <w:tcW w:w="7366" w:type="dxa"/>
            <w:vAlign w:val="center"/>
          </w:tcPr>
          <w:p w14:paraId="6E16FDFF" w14:textId="77777777" w:rsidR="009D6366" w:rsidRPr="00957370" w:rsidRDefault="009D6366" w:rsidP="007A4B64">
            <w:pPr>
              <w:autoSpaceDE w:val="0"/>
              <w:autoSpaceDN w:val="0"/>
              <w:adjustRightInd w:val="0"/>
              <w:rPr>
                <w:rFonts w:eastAsia="Calibri" w:cs="Arial"/>
                <w:color w:val="5B9BD5" w:themeColor="accent1"/>
                <w:sz w:val="22"/>
                <w:szCs w:val="22"/>
              </w:rPr>
            </w:pPr>
            <w:r w:rsidRPr="00957370">
              <w:rPr>
                <w:rFonts w:eastAsia="Calibri" w:cs="Arial"/>
                <w:color w:val="5B9BD5" w:themeColor="accent1"/>
                <w:sz w:val="22"/>
                <w:szCs w:val="22"/>
              </w:rPr>
              <w:t>L = 0.393 m</w:t>
            </w:r>
          </w:p>
        </w:tc>
        <w:tc>
          <w:tcPr>
            <w:tcW w:w="1650" w:type="dxa"/>
            <w:vAlign w:val="center"/>
          </w:tcPr>
          <w:p w14:paraId="031B0B2A" w14:textId="77777777" w:rsidR="009D6366" w:rsidRPr="00957370" w:rsidRDefault="009D6366" w:rsidP="007A4B64">
            <w:pPr>
              <w:tabs>
                <w:tab w:val="left" w:pos="3470"/>
              </w:tabs>
              <w:jc w:val="center"/>
              <w:rPr>
                <w:rFonts w:cs="Arial"/>
                <w:color w:val="5B9BD5" w:themeColor="accent1"/>
                <w:sz w:val="22"/>
                <w:szCs w:val="22"/>
              </w:rPr>
            </w:pPr>
            <w:r w:rsidRPr="00957370">
              <w:rPr>
                <w:rFonts w:cs="Arial"/>
                <w:color w:val="5B9BD5" w:themeColor="accent1"/>
                <w:sz w:val="22"/>
                <w:szCs w:val="22"/>
              </w:rPr>
              <w:t>1 mark</w:t>
            </w:r>
          </w:p>
        </w:tc>
      </w:tr>
    </w:tbl>
    <w:p w14:paraId="5D23FDBB" w14:textId="77777777" w:rsidR="009D6366" w:rsidRPr="003F2D44" w:rsidRDefault="009D6366" w:rsidP="009D6366">
      <w:pPr>
        <w:autoSpaceDE w:val="0"/>
        <w:autoSpaceDN w:val="0"/>
        <w:adjustRightInd w:val="0"/>
        <w:rPr>
          <w:rFonts w:cs="Arial"/>
        </w:rPr>
      </w:pPr>
    </w:p>
    <w:p w14:paraId="48C9DBBB" w14:textId="77777777" w:rsidR="009D6366" w:rsidRPr="00CF2FAE" w:rsidRDefault="009D6366" w:rsidP="009D6366">
      <w:pPr>
        <w:rPr>
          <w:rFonts w:cs="Arial"/>
        </w:rPr>
      </w:pPr>
    </w:p>
    <w:p w14:paraId="02FF64E3" w14:textId="77777777" w:rsidR="009D6366" w:rsidRPr="003F2D44" w:rsidRDefault="009D6366" w:rsidP="009D6366">
      <w:pPr>
        <w:autoSpaceDE w:val="0"/>
        <w:autoSpaceDN w:val="0"/>
        <w:adjustRightInd w:val="0"/>
        <w:rPr>
          <w:rFonts w:cs="Arial"/>
        </w:rPr>
      </w:pPr>
    </w:p>
    <w:p w14:paraId="1ACE04AD" w14:textId="77777777" w:rsidR="009D6366" w:rsidRPr="00CF2FAE" w:rsidRDefault="009D6366" w:rsidP="009D6366">
      <w:pPr>
        <w:rPr>
          <w:rFonts w:cs="Arial"/>
        </w:rPr>
      </w:pPr>
    </w:p>
    <w:p w14:paraId="6C961AC4" w14:textId="77777777" w:rsidR="0096162A" w:rsidRDefault="0096162A" w:rsidP="0096162A">
      <w:pPr>
        <w:tabs>
          <w:tab w:val="left" w:pos="8505"/>
          <w:tab w:val="right" w:pos="9356"/>
        </w:tabs>
        <w:ind w:left="567" w:hanging="567"/>
        <w:rPr>
          <w:rFonts w:eastAsia="Times New Roman" w:cs="Arial"/>
          <w:b/>
          <w:szCs w:val="22"/>
          <w:lang w:val="en-GB" w:eastAsia="en-US"/>
        </w:rPr>
      </w:pPr>
    </w:p>
    <w:p w14:paraId="558DD1B4" w14:textId="77777777" w:rsidR="003121FD" w:rsidRPr="00E64CDD" w:rsidRDefault="003121FD" w:rsidP="003121FD">
      <w:pPr>
        <w:tabs>
          <w:tab w:val="left" w:pos="8647"/>
          <w:tab w:val="right" w:pos="9356"/>
        </w:tabs>
        <w:ind w:left="567" w:hanging="567"/>
        <w:rPr>
          <w:rFonts w:cs="Arial"/>
          <w:b/>
          <w:bCs/>
          <w:szCs w:val="22"/>
        </w:rPr>
      </w:pPr>
      <w:r>
        <w:rPr>
          <w:color w:val="252525"/>
          <w:szCs w:val="21"/>
          <w:shd w:val="clear" w:color="auto" w:fill="FFFFFF"/>
        </w:rPr>
        <w:tab/>
      </w:r>
    </w:p>
    <w:p w14:paraId="3CB2D403" w14:textId="77777777" w:rsidR="003121FD" w:rsidRDefault="003121FD">
      <w:pPr>
        <w:spacing w:after="160" w:line="259" w:lineRule="auto"/>
        <w:rPr>
          <w:rFonts w:cs="Arial"/>
          <w:b/>
          <w:bCs/>
          <w:szCs w:val="22"/>
        </w:rPr>
      </w:pPr>
      <w:r>
        <w:rPr>
          <w:rFonts w:cs="Arial"/>
          <w:b/>
          <w:bCs/>
          <w:szCs w:val="22"/>
        </w:rPr>
        <w:br w:type="page"/>
      </w:r>
    </w:p>
    <w:p w14:paraId="337C46F7" w14:textId="77777777" w:rsidR="00FF1318" w:rsidRDefault="00FF1318" w:rsidP="00FF1318">
      <w:pPr>
        <w:tabs>
          <w:tab w:val="left" w:pos="8505"/>
          <w:tab w:val="right" w:pos="9356"/>
        </w:tabs>
        <w:ind w:left="567" w:hanging="567"/>
        <w:rPr>
          <w:rFonts w:eastAsia="Times New Roman" w:cs="Arial"/>
          <w:b/>
          <w:szCs w:val="22"/>
          <w:lang w:val="en-GB" w:eastAsia="en-US"/>
        </w:rPr>
      </w:pPr>
      <w:r w:rsidRPr="00FB2CCE">
        <w:rPr>
          <w:rFonts w:cs="Arial"/>
          <w:b/>
          <w:bCs/>
          <w:szCs w:val="22"/>
        </w:rPr>
        <w:lastRenderedPageBreak/>
        <w:t xml:space="preserve">Question </w:t>
      </w:r>
      <w:r w:rsidR="00DA6C23">
        <w:rPr>
          <w:rFonts w:cs="Arial"/>
          <w:b/>
          <w:bCs/>
          <w:szCs w:val="22"/>
        </w:rPr>
        <w:t>16</w:t>
      </w:r>
      <w:r w:rsidRPr="00FB2CCE">
        <w:rPr>
          <w:rFonts w:cs="Arial"/>
          <w:b/>
          <w:bCs/>
          <w:szCs w:val="22"/>
        </w:rPr>
        <w:tab/>
      </w:r>
      <w:r>
        <w:rPr>
          <w:rFonts w:eastAsia="Times New Roman" w:cs="Arial"/>
          <w:b/>
          <w:szCs w:val="22"/>
          <w:lang w:val="en-GB" w:eastAsia="en-US"/>
        </w:rPr>
        <w:t>(18</w:t>
      </w:r>
      <w:r w:rsidRPr="00FB2CCE">
        <w:rPr>
          <w:rFonts w:eastAsia="Times New Roman" w:cs="Arial"/>
          <w:b/>
          <w:szCs w:val="22"/>
          <w:lang w:val="en-GB" w:eastAsia="en-US"/>
        </w:rPr>
        <w:t xml:space="preserve"> marks)</w:t>
      </w:r>
    </w:p>
    <w:p w14:paraId="41BB3D55" w14:textId="77777777" w:rsidR="00FF1318" w:rsidRDefault="00FF1318" w:rsidP="00FF1318">
      <w:pPr>
        <w:autoSpaceDE w:val="0"/>
        <w:autoSpaceDN w:val="0"/>
        <w:adjustRightInd w:val="0"/>
        <w:rPr>
          <w:rFonts w:eastAsia="ArialMT" w:cs="Arial"/>
        </w:rPr>
      </w:pPr>
    </w:p>
    <w:p w14:paraId="472CCA48" w14:textId="77777777" w:rsidR="00FF1318" w:rsidRPr="00C76BA8" w:rsidRDefault="00FF1318" w:rsidP="00FF1318">
      <w:pPr>
        <w:autoSpaceDE w:val="0"/>
        <w:autoSpaceDN w:val="0"/>
        <w:adjustRightInd w:val="0"/>
        <w:rPr>
          <w:rFonts w:eastAsia="ArialMT" w:cs="Arial"/>
        </w:rPr>
      </w:pPr>
      <w:r>
        <w:rPr>
          <w:rFonts w:eastAsia="ArialMT" w:cs="Arial"/>
        </w:rPr>
        <w:t>A toy rocket with a mass of 0.5</w:t>
      </w:r>
      <w:r w:rsidRPr="00C76BA8">
        <w:rPr>
          <w:rFonts w:eastAsia="ArialMT" w:cs="Arial"/>
        </w:rPr>
        <w:t xml:space="preserve">50 kg is fired straight upward. The chemical engine provides </w:t>
      </w:r>
      <w:r>
        <w:rPr>
          <w:rFonts w:eastAsia="ArialMT" w:cs="Arial"/>
        </w:rPr>
        <w:t>9.50 N of thrust for 1.7</w:t>
      </w:r>
      <w:r w:rsidRPr="00C76BA8">
        <w:rPr>
          <w:rFonts w:eastAsia="ArialMT" w:cs="Arial"/>
        </w:rPr>
        <w:t>0 s with negligible loss o</w:t>
      </w:r>
      <w:r>
        <w:rPr>
          <w:rFonts w:eastAsia="ArialMT" w:cs="Arial"/>
        </w:rPr>
        <w:t>f mass. The engine works for 1.7</w:t>
      </w:r>
      <w:r w:rsidRPr="00C76BA8">
        <w:rPr>
          <w:rFonts w:eastAsia="ArialMT" w:cs="Arial"/>
        </w:rPr>
        <w:t>0 s.</w:t>
      </w:r>
    </w:p>
    <w:p w14:paraId="1C591548" w14:textId="77777777" w:rsidR="00FF1318" w:rsidRPr="00C76BA8" w:rsidRDefault="00FF1318" w:rsidP="00FF1318">
      <w:pPr>
        <w:autoSpaceDE w:val="0"/>
        <w:autoSpaceDN w:val="0"/>
        <w:adjustRightInd w:val="0"/>
        <w:rPr>
          <w:rFonts w:eastAsia="ArialMT" w:cs="Arial"/>
        </w:rPr>
      </w:pPr>
    </w:p>
    <w:p w14:paraId="20923EEE" w14:textId="77777777" w:rsidR="00FF1318" w:rsidRPr="00C76BA8" w:rsidRDefault="00FF1318" w:rsidP="00FF1318">
      <w:pPr>
        <w:autoSpaceDE w:val="0"/>
        <w:autoSpaceDN w:val="0"/>
        <w:adjustRightInd w:val="0"/>
        <w:ind w:left="720" w:hanging="720"/>
        <w:rPr>
          <w:rFonts w:eastAsia="ArialMT" w:cs="Arial"/>
        </w:rPr>
      </w:pPr>
      <w:r>
        <w:rPr>
          <w:rFonts w:eastAsia="ArialMT" w:cs="Arial"/>
        </w:rPr>
        <w:t xml:space="preserve">a) </w:t>
      </w:r>
      <w:r>
        <w:rPr>
          <w:rFonts w:eastAsia="ArialMT" w:cs="Arial"/>
        </w:rPr>
        <w:tab/>
        <w:t xml:space="preserve">Draw labelled vectors </w:t>
      </w:r>
      <w:r w:rsidRPr="00C76BA8">
        <w:rPr>
          <w:rFonts w:eastAsia="ArialMT" w:cs="Arial"/>
        </w:rPr>
        <w:t xml:space="preserve">from point X on the rocket to show all the forces acting on </w:t>
      </w:r>
      <w:r>
        <w:rPr>
          <w:rFonts w:eastAsia="ArialMT" w:cs="Arial"/>
        </w:rPr>
        <w:t>the rocket in the first 1.7</w:t>
      </w:r>
      <w:r w:rsidRPr="00C76BA8">
        <w:rPr>
          <w:rFonts w:eastAsia="ArialMT" w:cs="Arial"/>
        </w:rPr>
        <w:t xml:space="preserve">0 s of flight. Include any frictional forces. The length of each arrow should represent the approximate magnitude of the force </w:t>
      </w:r>
      <w:r>
        <w:rPr>
          <w:rFonts w:eastAsia="ArialMT" w:cs="Arial"/>
        </w:rPr>
        <w:t xml:space="preserve">that is </w:t>
      </w:r>
      <w:r w:rsidRPr="00C76BA8">
        <w:rPr>
          <w:rFonts w:eastAsia="ArialMT" w:cs="Arial"/>
        </w:rPr>
        <w:t xml:space="preserve">acting. </w:t>
      </w:r>
    </w:p>
    <w:p w14:paraId="2584E6C9" w14:textId="77777777" w:rsidR="00FF1318" w:rsidRDefault="00FF1318" w:rsidP="00FF1318">
      <w:pPr>
        <w:autoSpaceDE w:val="0"/>
        <w:autoSpaceDN w:val="0"/>
        <w:adjustRightInd w:val="0"/>
        <w:ind w:left="720" w:hanging="720"/>
        <w:jc w:val="right"/>
        <w:rPr>
          <w:rFonts w:eastAsia="ArialMT" w:cs="Arial"/>
        </w:rPr>
      </w:pPr>
      <w:r>
        <w:rPr>
          <w:rFonts w:eastAsia="ArialMT" w:cs="Arial"/>
        </w:rPr>
        <w:t>(4)</w:t>
      </w:r>
    </w:p>
    <w:p w14:paraId="76967AF1" w14:textId="77777777" w:rsidR="00FF1318" w:rsidRDefault="00FF1318" w:rsidP="00FF1318">
      <w:pPr>
        <w:autoSpaceDE w:val="0"/>
        <w:autoSpaceDN w:val="0"/>
        <w:adjustRightInd w:val="0"/>
        <w:rPr>
          <w:rFonts w:eastAsia="ArialMT" w:cs="Arial"/>
        </w:rPr>
      </w:pPr>
      <w:r>
        <w:rPr>
          <w:rFonts w:eastAsia="ArialMT" w:cs="Arial"/>
          <w:noProof/>
        </w:rPr>
        <mc:AlternateContent>
          <mc:Choice Requires="wps">
            <w:drawing>
              <wp:anchor distT="0" distB="0" distL="114300" distR="114300" simplePos="0" relativeHeight="251796480" behindDoc="0" locked="0" layoutInCell="1" allowOverlap="1" wp14:anchorId="33318DC0" wp14:editId="0F17C735">
                <wp:simplePos x="0" y="0"/>
                <wp:positionH relativeFrom="column">
                  <wp:posOffset>2889250</wp:posOffset>
                </wp:positionH>
                <wp:positionV relativeFrom="paragraph">
                  <wp:posOffset>105410</wp:posOffset>
                </wp:positionV>
                <wp:extent cx="31750" cy="1936750"/>
                <wp:effectExtent l="76200" t="38100" r="63500" b="25400"/>
                <wp:wrapNone/>
                <wp:docPr id="126" name="Straight Arrow Connector 126"/>
                <wp:cNvGraphicFramePr/>
                <a:graphic xmlns:a="http://schemas.openxmlformats.org/drawingml/2006/main">
                  <a:graphicData uri="http://schemas.microsoft.com/office/word/2010/wordprocessingShape">
                    <wps:wsp>
                      <wps:cNvCnPr/>
                      <wps:spPr>
                        <a:xfrm flipH="1" flipV="1">
                          <a:off x="0" y="0"/>
                          <a:ext cx="31750" cy="19367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3A209C" id="Straight Arrow Connector 126" o:spid="_x0000_s1026" type="#_x0000_t32" style="position:absolute;margin-left:227.5pt;margin-top:8.3pt;width:2.5pt;height:152.5pt;flip:x y;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" strokecolor="black [3213]" strokeweight=".5pt">
                <v:stroke endarrow="block" joinstyle="miter"/>
              </v:shape>
            </w:pict>
          </mc:Fallback>
        </mc:AlternateContent>
      </w:r>
    </w:p>
    <w:p w14:paraId="05F76C29" w14:textId="77777777" w:rsidR="00FF1318" w:rsidRDefault="00FF1318" w:rsidP="00FF1318">
      <w:pPr>
        <w:autoSpaceDE w:val="0"/>
        <w:autoSpaceDN w:val="0"/>
        <w:adjustRightInd w:val="0"/>
        <w:ind w:left="720" w:hanging="720"/>
        <w:jc w:val="right"/>
        <w:rPr>
          <w:rFonts w:eastAsia="ArialMT" w:cs="Arial"/>
        </w:rPr>
      </w:pPr>
    </w:p>
    <w:p w14:paraId="7FFD1710" w14:textId="77777777" w:rsidR="00FF1318" w:rsidRPr="00C76BA8" w:rsidRDefault="00FF1318" w:rsidP="00FF1318">
      <w:pPr>
        <w:autoSpaceDE w:val="0"/>
        <w:autoSpaceDN w:val="0"/>
        <w:adjustRightInd w:val="0"/>
        <w:ind w:left="720" w:hanging="720"/>
        <w:jc w:val="right"/>
        <w:rPr>
          <w:rFonts w:eastAsia="ArialMT" w:cs="Arial"/>
        </w:rPr>
      </w:pPr>
      <w:r>
        <w:rPr>
          <w:rFonts w:eastAsia="ArialMT" w:cs="Arial"/>
          <w:noProof/>
        </w:rPr>
        <mc:AlternateContent>
          <mc:Choice Requires="wps">
            <w:drawing>
              <wp:anchor distT="0" distB="0" distL="114300" distR="114300" simplePos="0" relativeHeight="251797504" behindDoc="0" locked="0" layoutInCell="1" allowOverlap="1" wp14:anchorId="788844A4" wp14:editId="1EBE2DDC">
                <wp:simplePos x="0" y="0"/>
                <wp:positionH relativeFrom="column">
                  <wp:posOffset>3048000</wp:posOffset>
                </wp:positionH>
                <wp:positionV relativeFrom="paragraph">
                  <wp:posOffset>88900</wp:posOffset>
                </wp:positionV>
                <wp:extent cx="914400" cy="311150"/>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914400" cy="311150"/>
                        </a:xfrm>
                        <a:prstGeom prst="rect">
                          <a:avLst/>
                        </a:prstGeom>
                        <a:solidFill>
                          <a:schemeClr val="lt1"/>
                        </a:solidFill>
                        <a:ln w="6350">
                          <a:noFill/>
                        </a:ln>
                      </wps:spPr>
                      <wps:txbx>
                        <w:txbxContent>
                          <w:p w14:paraId="4316E07F" w14:textId="77777777" w:rsidR="00D95942" w:rsidRPr="00C76BA8" w:rsidRDefault="00D95942" w:rsidP="00FF1318">
                            <w:pPr>
                              <w:rPr>
                                <w:rFonts w:cs="Arial"/>
                              </w:rPr>
                            </w:pPr>
                            <w:r w:rsidRPr="00C76BA8">
                              <w:rPr>
                                <w:rFonts w:cs="Arial"/>
                              </w:rPr>
                              <w:t>thrust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8844A4" id="Text Box 127" o:spid="_x0000_s1070" type="#_x0000_t202" style="position:absolute;left:0;text-align:left;margin-left:240pt;margin-top:7pt;width:1in;height:24.5pt;z-index:251797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" fillcolor="white [3201]" stroked="f" strokeweight=".5pt">
                <v:textbox>
                  <w:txbxContent>
                    <w:p w14:paraId="4316E07F" w14:textId="77777777" w:rsidR="00D95942" w:rsidRPr="00C76BA8" w:rsidRDefault="00D95942" w:rsidP="00FF1318">
                      <w:pPr>
                        <w:rPr>
                          <w:rFonts w:cs="Arial"/>
                        </w:rPr>
                      </w:pPr>
                      <w:r w:rsidRPr="00C76BA8">
                        <w:rPr>
                          <w:rFonts w:cs="Arial"/>
                        </w:rPr>
                        <w:t>thrust</w:t>
                      </w:r>
                    </w:p>
                  </w:txbxContent>
                </v:textbox>
              </v:shape>
            </w:pict>
          </mc:Fallback>
        </mc:AlternateContent>
      </w:r>
    </w:p>
    <w:p w14:paraId="5FAF4652" w14:textId="77777777" w:rsidR="00FF1318" w:rsidRPr="00C76BA8" w:rsidRDefault="00FF1318" w:rsidP="00FF1318">
      <w:pPr>
        <w:autoSpaceDE w:val="0"/>
        <w:autoSpaceDN w:val="0"/>
        <w:adjustRightInd w:val="0"/>
        <w:ind w:left="720" w:hanging="720"/>
        <w:jc w:val="right"/>
        <w:rPr>
          <w:rFonts w:eastAsia="ArialMT" w:cs="Arial"/>
        </w:rPr>
      </w:pPr>
    </w:p>
    <w:p w14:paraId="62299DFD" w14:textId="77777777" w:rsidR="00FF1318" w:rsidRPr="00C76BA8" w:rsidRDefault="00FF1318" w:rsidP="00FF1318">
      <w:pPr>
        <w:autoSpaceDE w:val="0"/>
        <w:autoSpaceDN w:val="0"/>
        <w:adjustRightInd w:val="0"/>
        <w:ind w:left="720" w:hanging="720"/>
        <w:jc w:val="right"/>
        <w:rPr>
          <w:rFonts w:eastAsia="ArialMT" w:cs="Arial"/>
        </w:rPr>
      </w:pPr>
    </w:p>
    <w:p w14:paraId="719EE9D2" w14:textId="77777777" w:rsidR="00FF1318" w:rsidRPr="00C76BA8" w:rsidRDefault="00FF1318" w:rsidP="00FF1318">
      <w:pPr>
        <w:autoSpaceDE w:val="0"/>
        <w:autoSpaceDN w:val="0"/>
        <w:adjustRightInd w:val="0"/>
        <w:ind w:left="720" w:hanging="720"/>
        <w:jc w:val="right"/>
        <w:rPr>
          <w:rFonts w:eastAsia="ArialMT" w:cs="Arial"/>
        </w:rPr>
      </w:pPr>
      <w:r>
        <w:rPr>
          <w:rFonts w:eastAsia="ArialMT" w:cs="Arial"/>
          <w:noProof/>
        </w:rPr>
        <mc:AlternateContent>
          <mc:Choice Requires="wps">
            <w:drawing>
              <wp:anchor distT="0" distB="0" distL="114300" distR="114300" simplePos="0" relativeHeight="251788288" behindDoc="0" locked="0" layoutInCell="1" allowOverlap="1" wp14:anchorId="00F20227" wp14:editId="5F49529B">
                <wp:simplePos x="0" y="0"/>
                <wp:positionH relativeFrom="column">
                  <wp:posOffset>2628900</wp:posOffset>
                </wp:positionH>
                <wp:positionV relativeFrom="paragraph">
                  <wp:posOffset>67945</wp:posOffset>
                </wp:positionV>
                <wp:extent cx="571500" cy="571500"/>
                <wp:effectExtent l="19050" t="19050" r="38100" b="19050"/>
                <wp:wrapNone/>
                <wp:docPr id="128" name="Isosceles Triangle 128"/>
                <wp:cNvGraphicFramePr/>
                <a:graphic xmlns:a="http://schemas.openxmlformats.org/drawingml/2006/main">
                  <a:graphicData uri="http://schemas.microsoft.com/office/word/2010/wordprocessingShape">
                    <wps:wsp>
                      <wps:cNvSpPr/>
                      <wps:spPr>
                        <a:xfrm>
                          <a:off x="0" y="0"/>
                          <a:ext cx="571500" cy="571500"/>
                        </a:xfrm>
                        <a:prstGeom prst="triangle">
                          <a:avLst>
                            <a:gd name="adj" fmla="val 47778"/>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BD55A3"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28" o:spid="_x0000_s1026" type="#_x0000_t5" style="position:absolute;margin-left:207pt;margin-top:5.35pt;width:45pt;height:4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" adj="10320" fillcolor="#e7e6e6 [3214]" strokecolor="black [3213]" strokeweight="1pt"/>
            </w:pict>
          </mc:Fallback>
        </mc:AlternateContent>
      </w:r>
    </w:p>
    <w:p w14:paraId="787D013E" w14:textId="77777777" w:rsidR="00FF1318" w:rsidRPr="00C76BA8" w:rsidRDefault="00FF1318" w:rsidP="00FF1318">
      <w:pPr>
        <w:autoSpaceDE w:val="0"/>
        <w:autoSpaceDN w:val="0"/>
        <w:adjustRightInd w:val="0"/>
        <w:ind w:left="720" w:hanging="720"/>
        <w:rPr>
          <w:rFonts w:eastAsia="ArialMT" w:cs="Arial"/>
        </w:rPr>
      </w:pPr>
    </w:p>
    <w:p w14:paraId="6EA58D59" w14:textId="77777777" w:rsidR="00FF1318" w:rsidRPr="00C76BA8" w:rsidRDefault="00FF1318" w:rsidP="00FF1318">
      <w:pPr>
        <w:autoSpaceDE w:val="0"/>
        <w:autoSpaceDN w:val="0"/>
        <w:adjustRightInd w:val="0"/>
        <w:ind w:left="720" w:hanging="720"/>
        <w:jc w:val="center"/>
        <w:rPr>
          <w:rFonts w:eastAsia="ArialMT" w:cs="Arial"/>
        </w:rPr>
      </w:pPr>
    </w:p>
    <w:p w14:paraId="602C89D7" w14:textId="77777777" w:rsidR="00FF1318" w:rsidRPr="00C76BA8" w:rsidRDefault="00FF1318" w:rsidP="00FF1318">
      <w:pPr>
        <w:autoSpaceDE w:val="0"/>
        <w:autoSpaceDN w:val="0"/>
        <w:adjustRightInd w:val="0"/>
        <w:ind w:left="720" w:hanging="720"/>
        <w:jc w:val="center"/>
        <w:rPr>
          <w:rFonts w:eastAsia="ArialMT" w:cs="Arial"/>
        </w:rPr>
      </w:pPr>
      <w:r>
        <w:rPr>
          <w:rFonts w:eastAsia="ArialMT" w:cs="Arial"/>
          <w:noProof/>
        </w:rPr>
        <mc:AlternateContent>
          <mc:Choice Requires="wps">
            <w:drawing>
              <wp:anchor distT="0" distB="0" distL="114300" distR="114300" simplePos="0" relativeHeight="251789312" behindDoc="0" locked="0" layoutInCell="1" allowOverlap="1" wp14:anchorId="1AF2E63E" wp14:editId="7377A6F8">
                <wp:simplePos x="0" y="0"/>
                <wp:positionH relativeFrom="column">
                  <wp:posOffset>2628900</wp:posOffset>
                </wp:positionH>
                <wp:positionV relativeFrom="paragraph">
                  <wp:posOffset>151130</wp:posOffset>
                </wp:positionV>
                <wp:extent cx="571500" cy="1485900"/>
                <wp:effectExtent l="0" t="0" r="19050" b="19050"/>
                <wp:wrapNone/>
                <wp:docPr id="129" name="Rectangle 129"/>
                <wp:cNvGraphicFramePr/>
                <a:graphic xmlns:a="http://schemas.openxmlformats.org/drawingml/2006/main">
                  <a:graphicData uri="http://schemas.microsoft.com/office/word/2010/wordprocessingShape">
                    <wps:wsp>
                      <wps:cNvSpPr/>
                      <wps:spPr>
                        <a:xfrm>
                          <a:off x="0" y="0"/>
                          <a:ext cx="571500" cy="148590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44F97" id="Rectangle 129" o:spid="_x0000_s1026" style="position:absolute;margin-left:207pt;margin-top:11.9pt;width:45pt;height:117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" fillcolor="#e7e6e6 [3214]" strokecolor="black [3213]" strokeweight="1pt"/>
            </w:pict>
          </mc:Fallback>
        </mc:AlternateContent>
      </w:r>
    </w:p>
    <w:p w14:paraId="27B0D659" w14:textId="77777777" w:rsidR="00FF1318" w:rsidRPr="00C76BA8" w:rsidRDefault="00FF1318" w:rsidP="00FF1318">
      <w:pPr>
        <w:autoSpaceDE w:val="0"/>
        <w:autoSpaceDN w:val="0"/>
        <w:adjustRightInd w:val="0"/>
        <w:ind w:left="720" w:hanging="720"/>
        <w:jc w:val="center"/>
        <w:rPr>
          <w:rFonts w:eastAsia="ArialMT" w:cs="Arial"/>
        </w:rPr>
      </w:pPr>
    </w:p>
    <w:p w14:paraId="461BD49F" w14:textId="77777777" w:rsidR="00FF1318" w:rsidRDefault="00FF1318" w:rsidP="00FF1318">
      <w:pPr>
        <w:autoSpaceDE w:val="0"/>
        <w:autoSpaceDN w:val="0"/>
        <w:adjustRightInd w:val="0"/>
        <w:ind w:left="720" w:hanging="720"/>
        <w:jc w:val="center"/>
        <w:rPr>
          <w:rFonts w:eastAsia="ArialMT" w:cs="Arial"/>
        </w:rPr>
      </w:pPr>
    </w:p>
    <w:p w14:paraId="34B8ABC2" w14:textId="77777777" w:rsidR="00FF1318" w:rsidRDefault="00FF1318" w:rsidP="00FF1318">
      <w:pPr>
        <w:autoSpaceDE w:val="0"/>
        <w:autoSpaceDN w:val="0"/>
        <w:adjustRightInd w:val="0"/>
        <w:ind w:left="720" w:hanging="720"/>
        <w:jc w:val="center"/>
        <w:rPr>
          <w:rFonts w:eastAsia="ArialMT" w:cs="Arial"/>
        </w:rPr>
      </w:pPr>
    </w:p>
    <w:p w14:paraId="2BA1FCB5" w14:textId="77777777" w:rsidR="00FF1318" w:rsidRDefault="00FF1318" w:rsidP="00FF1318">
      <w:pPr>
        <w:autoSpaceDE w:val="0"/>
        <w:autoSpaceDN w:val="0"/>
        <w:adjustRightInd w:val="0"/>
        <w:ind w:left="720" w:hanging="720"/>
        <w:jc w:val="center"/>
        <w:rPr>
          <w:rFonts w:eastAsia="ArialMT" w:cs="Arial"/>
        </w:rPr>
      </w:pPr>
      <w:r>
        <w:rPr>
          <w:rFonts w:eastAsia="ArialMT" w:cs="Arial"/>
          <w:noProof/>
        </w:rPr>
        <mc:AlternateContent>
          <mc:Choice Requires="wps">
            <w:drawing>
              <wp:anchor distT="0" distB="0" distL="114300" distR="114300" simplePos="0" relativeHeight="251795456" behindDoc="0" locked="0" layoutInCell="1" allowOverlap="1" wp14:anchorId="504D7F1D" wp14:editId="481261AA">
                <wp:simplePos x="0" y="0"/>
                <wp:positionH relativeFrom="column">
                  <wp:posOffset>2971800</wp:posOffset>
                </wp:positionH>
                <wp:positionV relativeFrom="paragraph">
                  <wp:posOffset>80010</wp:posOffset>
                </wp:positionV>
                <wp:extent cx="0" cy="457200"/>
                <wp:effectExtent l="76200" t="0" r="57150" b="57150"/>
                <wp:wrapNone/>
                <wp:docPr id="130" name="Straight Arrow Connector 130"/>
                <wp:cNvGraphicFramePr/>
                <a:graphic xmlns:a="http://schemas.openxmlformats.org/drawingml/2006/main">
                  <a:graphicData uri="http://schemas.microsoft.com/office/word/2010/wordprocessingShape">
                    <wps:wsp>
                      <wps:cNvCnPr/>
                      <wps:spPr>
                        <a:xfrm>
                          <a:off x="0" y="0"/>
                          <a:ext cx="0" cy="4572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E86DDC" id="Straight Arrow Connector 130" o:spid="_x0000_s1026" type="#_x0000_t32" style="position:absolute;margin-left:234pt;margin-top:6.3pt;width:0;height:36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" strokecolor="black [3213]" strokeweight=".5pt">
                <v:stroke endarrow="block" joinstyle="miter"/>
              </v:shape>
            </w:pict>
          </mc:Fallback>
        </mc:AlternateContent>
      </w:r>
      <w:r>
        <w:rPr>
          <w:rFonts w:eastAsia="ArialMT" w:cs="Arial"/>
          <w:noProof/>
        </w:rPr>
        <mc:AlternateContent>
          <mc:Choice Requires="wps">
            <w:drawing>
              <wp:anchor distT="0" distB="0" distL="114300" distR="114300" simplePos="0" relativeHeight="251794432" behindDoc="0" locked="0" layoutInCell="1" allowOverlap="1" wp14:anchorId="04398057" wp14:editId="2CFD4B52">
                <wp:simplePos x="0" y="0"/>
                <wp:positionH relativeFrom="column">
                  <wp:posOffset>2921000</wp:posOffset>
                </wp:positionH>
                <wp:positionV relativeFrom="paragraph">
                  <wp:posOffset>111760</wp:posOffset>
                </wp:positionV>
                <wp:extent cx="0" cy="666750"/>
                <wp:effectExtent l="76200" t="0" r="95250" b="57150"/>
                <wp:wrapNone/>
                <wp:docPr id="131" name="Straight Arrow Connector 131"/>
                <wp:cNvGraphicFramePr/>
                <a:graphic xmlns:a="http://schemas.openxmlformats.org/drawingml/2006/main">
                  <a:graphicData uri="http://schemas.microsoft.com/office/word/2010/wordprocessingShape">
                    <wps:wsp>
                      <wps:cNvCnPr/>
                      <wps:spPr>
                        <a:xfrm>
                          <a:off x="0" y="0"/>
                          <a:ext cx="0" cy="6667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61D827" id="Straight Arrow Connector 131" o:spid="_x0000_s1026" type="#_x0000_t32" style="position:absolute;margin-left:230pt;margin-top:8.8pt;width:0;height:52.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" strokecolor="black [3213]" strokeweight=".5pt">
                <v:stroke endarrow="block" joinstyle="miter"/>
              </v:shape>
            </w:pict>
          </mc:Fallback>
        </mc:AlternateContent>
      </w:r>
      <w:r>
        <w:rPr>
          <w:rFonts w:eastAsia="ArialMT" w:cs="Arial"/>
          <w:noProof/>
        </w:rPr>
        <mc:AlternateContent>
          <mc:Choice Requires="wps">
            <w:drawing>
              <wp:anchor distT="0" distB="0" distL="114300" distR="114300" simplePos="0" relativeHeight="251792384" behindDoc="0" locked="0" layoutInCell="1" allowOverlap="1" wp14:anchorId="0C3F47BB" wp14:editId="72AF9A96">
                <wp:simplePos x="0" y="0"/>
                <wp:positionH relativeFrom="column">
                  <wp:posOffset>2857500</wp:posOffset>
                </wp:positionH>
                <wp:positionV relativeFrom="paragraph">
                  <wp:posOffset>80010</wp:posOffset>
                </wp:positionV>
                <wp:extent cx="114300" cy="114300"/>
                <wp:effectExtent l="0" t="0" r="19050" b="19050"/>
                <wp:wrapNone/>
                <wp:docPr id="132" name="Straight Connector 132"/>
                <wp:cNvGraphicFramePr/>
                <a:graphic xmlns:a="http://schemas.openxmlformats.org/drawingml/2006/main">
                  <a:graphicData uri="http://schemas.microsoft.com/office/word/2010/wordprocessingShape">
                    <wps:wsp>
                      <wps:cNvCnPr/>
                      <wps:spPr>
                        <a:xfrm>
                          <a:off x="0" y="0"/>
                          <a:ext cx="114300" cy="1143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B51CCC" id="Straight Connector 132" o:spid="_x0000_s1026" style="position:absolute;z-index:251792384;visibility:visible;mso-wrap-style:square;mso-wrap-distance-left:9pt;mso-wrap-distance-top:0;mso-wrap-distance-right:9pt;mso-wrap-distance-bottom:0;mso-position-horizontal:absolute;mso-position-horizontal-relative:text;mso-position-vertical:absolute;mso-position-vertical-relative:text" from="225pt,6.3pt" to="234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" strokecolor="black [3213]" strokeweight=".5pt">
                <v:stroke joinstyle="miter"/>
              </v:line>
            </w:pict>
          </mc:Fallback>
        </mc:AlternateContent>
      </w:r>
      <w:r>
        <w:rPr>
          <w:rFonts w:eastAsia="ArialMT" w:cs="Arial"/>
          <w:noProof/>
        </w:rPr>
        <mc:AlternateContent>
          <mc:Choice Requires="wps">
            <w:drawing>
              <wp:anchor distT="0" distB="0" distL="114300" distR="114300" simplePos="0" relativeHeight="251791360" behindDoc="0" locked="0" layoutInCell="1" allowOverlap="1" wp14:anchorId="55CA5B89" wp14:editId="4F26781A">
                <wp:simplePos x="0" y="0"/>
                <wp:positionH relativeFrom="column">
                  <wp:posOffset>3200400</wp:posOffset>
                </wp:positionH>
                <wp:positionV relativeFrom="paragraph">
                  <wp:posOffset>643890</wp:posOffset>
                </wp:positionV>
                <wp:extent cx="228600" cy="571500"/>
                <wp:effectExtent l="0" t="0" r="19050" b="19050"/>
                <wp:wrapNone/>
                <wp:docPr id="133" name="Rectangle 133"/>
                <wp:cNvGraphicFramePr/>
                <a:graphic xmlns:a="http://schemas.openxmlformats.org/drawingml/2006/main">
                  <a:graphicData uri="http://schemas.microsoft.com/office/word/2010/wordprocessingShape">
                    <wps:wsp>
                      <wps:cNvSpPr/>
                      <wps:spPr>
                        <a:xfrm>
                          <a:off x="0" y="0"/>
                          <a:ext cx="228600" cy="57150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105C2E" id="Rectangle 133" o:spid="_x0000_s1026" style="position:absolute;margin-left:252pt;margin-top:50.7pt;width:18pt;height:4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" fillcolor="#e7e6e6 [3214]" strokecolor="black [3213]" strokeweight="1pt"/>
            </w:pict>
          </mc:Fallback>
        </mc:AlternateContent>
      </w:r>
      <w:r>
        <w:rPr>
          <w:rFonts w:eastAsia="ArialMT" w:cs="Arial"/>
          <w:noProof/>
        </w:rPr>
        <mc:AlternateContent>
          <mc:Choice Requires="wps">
            <w:drawing>
              <wp:anchor distT="0" distB="0" distL="114300" distR="114300" simplePos="0" relativeHeight="251790336" behindDoc="0" locked="0" layoutInCell="1" allowOverlap="1" wp14:anchorId="11DA556A" wp14:editId="000B806E">
                <wp:simplePos x="0" y="0"/>
                <wp:positionH relativeFrom="column">
                  <wp:posOffset>2400300</wp:posOffset>
                </wp:positionH>
                <wp:positionV relativeFrom="paragraph">
                  <wp:posOffset>651510</wp:posOffset>
                </wp:positionV>
                <wp:extent cx="228600" cy="571500"/>
                <wp:effectExtent l="0" t="0" r="19050" b="19050"/>
                <wp:wrapNone/>
                <wp:docPr id="134" name="Rectangle 134"/>
                <wp:cNvGraphicFramePr/>
                <a:graphic xmlns:a="http://schemas.openxmlformats.org/drawingml/2006/main">
                  <a:graphicData uri="http://schemas.microsoft.com/office/word/2010/wordprocessingShape">
                    <wps:wsp>
                      <wps:cNvSpPr/>
                      <wps:spPr>
                        <a:xfrm>
                          <a:off x="0" y="0"/>
                          <a:ext cx="228600" cy="57150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380CBE" id="Rectangle 134" o:spid="_x0000_s1026" style="position:absolute;margin-left:189pt;margin-top:51.3pt;width:18pt;height:45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" fillcolor="#e7e6e6 [3214]" strokecolor="black [3213]" strokeweight="1pt"/>
            </w:pict>
          </mc:Fallback>
        </mc:AlternateContent>
      </w:r>
      <w:r>
        <w:rPr>
          <w:rFonts w:eastAsia="ArialMT" w:cs="Arial"/>
          <w:noProof/>
        </w:rPr>
        <mc:AlternateContent>
          <mc:Choice Requires="wps">
            <w:drawing>
              <wp:anchor distT="0" distB="0" distL="114300" distR="114300" simplePos="0" relativeHeight="251793408" behindDoc="0" locked="0" layoutInCell="1" allowOverlap="1" wp14:anchorId="544AA2EC" wp14:editId="4E5922F5">
                <wp:simplePos x="0" y="0"/>
                <wp:positionH relativeFrom="column">
                  <wp:posOffset>2857500</wp:posOffset>
                </wp:positionH>
                <wp:positionV relativeFrom="paragraph">
                  <wp:posOffset>80010</wp:posOffset>
                </wp:positionV>
                <wp:extent cx="114300" cy="114300"/>
                <wp:effectExtent l="0" t="0" r="19050" b="19050"/>
                <wp:wrapNone/>
                <wp:docPr id="135" name="Straight Connector 135"/>
                <wp:cNvGraphicFramePr/>
                <a:graphic xmlns:a="http://schemas.openxmlformats.org/drawingml/2006/main">
                  <a:graphicData uri="http://schemas.microsoft.com/office/word/2010/wordprocessingShape">
                    <wps:wsp>
                      <wps:cNvCnPr/>
                      <wps:spPr>
                        <a:xfrm flipV="1">
                          <a:off x="0" y="0"/>
                          <a:ext cx="114300" cy="1143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DCA288" id="Straight Connector 135" o:spid="_x0000_s1026" style="position:absolute;flip:y;z-index:251793408;visibility:visible;mso-wrap-style:square;mso-wrap-distance-left:9pt;mso-wrap-distance-top:0;mso-wrap-distance-right:9pt;mso-wrap-distance-bottom:0;mso-position-horizontal:absolute;mso-position-horizontal-relative:text;mso-position-vertical:absolute;mso-position-vertical-relative:text" from="225pt,6.3pt" to="234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" strokecolor="black [3213]" strokeweight=".5pt">
                <v:stroke joinstyle="miter"/>
              </v:line>
            </w:pict>
          </mc:Fallback>
        </mc:AlternateContent>
      </w:r>
    </w:p>
    <w:p w14:paraId="00686D52" w14:textId="77777777" w:rsidR="00FF1318" w:rsidRDefault="00FF1318" w:rsidP="00FF1318">
      <w:pPr>
        <w:autoSpaceDE w:val="0"/>
        <w:autoSpaceDN w:val="0"/>
        <w:adjustRightInd w:val="0"/>
        <w:ind w:left="720" w:hanging="720"/>
        <w:jc w:val="center"/>
        <w:rPr>
          <w:rFonts w:eastAsia="ArialMT" w:cs="Arial"/>
        </w:rPr>
      </w:pPr>
      <w:r>
        <w:rPr>
          <w:rFonts w:eastAsia="ArialMT" w:cs="Arial"/>
          <w:noProof/>
        </w:rPr>
        <mc:AlternateContent>
          <mc:Choice Requires="wps">
            <w:drawing>
              <wp:anchor distT="0" distB="0" distL="114300" distR="114300" simplePos="0" relativeHeight="251798528" behindDoc="0" locked="0" layoutInCell="1" allowOverlap="1" wp14:anchorId="4C9EF5B5" wp14:editId="0944FF64">
                <wp:simplePos x="0" y="0"/>
                <wp:positionH relativeFrom="column">
                  <wp:posOffset>3276600</wp:posOffset>
                </wp:positionH>
                <wp:positionV relativeFrom="paragraph">
                  <wp:posOffset>17145</wp:posOffset>
                </wp:positionV>
                <wp:extent cx="914400" cy="311150"/>
                <wp:effectExtent l="0" t="0" r="0" b="0"/>
                <wp:wrapNone/>
                <wp:docPr id="136" name="Text Box 136"/>
                <wp:cNvGraphicFramePr/>
                <a:graphic xmlns:a="http://schemas.openxmlformats.org/drawingml/2006/main">
                  <a:graphicData uri="http://schemas.microsoft.com/office/word/2010/wordprocessingShape">
                    <wps:wsp>
                      <wps:cNvSpPr txBox="1"/>
                      <wps:spPr>
                        <a:xfrm>
                          <a:off x="0" y="0"/>
                          <a:ext cx="914400" cy="311150"/>
                        </a:xfrm>
                        <a:prstGeom prst="rect">
                          <a:avLst/>
                        </a:prstGeom>
                        <a:solidFill>
                          <a:schemeClr val="lt1"/>
                        </a:solidFill>
                        <a:ln w="6350">
                          <a:noFill/>
                        </a:ln>
                      </wps:spPr>
                      <wps:txbx>
                        <w:txbxContent>
                          <w:p w14:paraId="10492443" w14:textId="77777777" w:rsidR="00D95942" w:rsidRPr="00C76BA8" w:rsidRDefault="00D95942" w:rsidP="00FF1318">
                            <w:pPr>
                              <w:rPr>
                                <w:rFonts w:cs="Arial"/>
                              </w:rPr>
                            </w:pPr>
                            <w:r>
                              <w:rPr>
                                <w:rFonts w:cs="Arial"/>
                              </w:rPr>
                              <w:t>friction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9EF5B5" id="Text Box 136" o:spid="_x0000_s1071" type="#_x0000_t202" style="position:absolute;left:0;text-align:left;margin-left:258pt;margin-top:1.35pt;width:1in;height:24.5pt;z-index:251798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" fillcolor="white [3201]" stroked="f" strokeweight=".5pt">
                <v:textbox>
                  <w:txbxContent>
                    <w:p w14:paraId="10492443" w14:textId="77777777" w:rsidR="00D95942" w:rsidRPr="00C76BA8" w:rsidRDefault="00D95942" w:rsidP="00FF1318">
                      <w:pPr>
                        <w:rPr>
                          <w:rFonts w:cs="Arial"/>
                        </w:rPr>
                      </w:pPr>
                      <w:r>
                        <w:rPr>
                          <w:rFonts w:cs="Arial"/>
                        </w:rPr>
                        <w:t>friction</w:t>
                      </w:r>
                    </w:p>
                  </w:txbxContent>
                </v:textbox>
              </v:shape>
            </w:pict>
          </mc:Fallback>
        </mc:AlternateContent>
      </w:r>
      <w:r>
        <w:rPr>
          <w:rFonts w:eastAsia="ArialMT" w:cs="Arial"/>
          <w:noProof/>
        </w:rPr>
        <mc:AlternateContent>
          <mc:Choice Requires="wps">
            <w:drawing>
              <wp:anchor distT="0" distB="0" distL="114300" distR="114300" simplePos="0" relativeHeight="251799552" behindDoc="0" locked="0" layoutInCell="1" allowOverlap="1" wp14:anchorId="3706629D" wp14:editId="0B01FF39">
                <wp:simplePos x="0" y="0"/>
                <wp:positionH relativeFrom="column">
                  <wp:posOffset>1993900</wp:posOffset>
                </wp:positionH>
                <wp:positionV relativeFrom="paragraph">
                  <wp:posOffset>67945</wp:posOffset>
                </wp:positionV>
                <wp:extent cx="914400" cy="311150"/>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914400" cy="311150"/>
                        </a:xfrm>
                        <a:prstGeom prst="rect">
                          <a:avLst/>
                        </a:prstGeom>
                        <a:solidFill>
                          <a:schemeClr val="lt1"/>
                        </a:solidFill>
                        <a:ln w="6350">
                          <a:noFill/>
                        </a:ln>
                      </wps:spPr>
                      <wps:txbx>
                        <w:txbxContent>
                          <w:p w14:paraId="5D8488FA" w14:textId="77777777" w:rsidR="00D95942" w:rsidRPr="00C76BA8" w:rsidRDefault="00D95942" w:rsidP="00FF1318">
                            <w:pPr>
                              <w:rPr>
                                <w:rFonts w:cs="Arial"/>
                              </w:rPr>
                            </w:pPr>
                            <w:r>
                              <w:rPr>
                                <w:rFonts w:cs="Arial"/>
                              </w:rPr>
                              <w:t>weight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06629D" id="Text Box 137" o:spid="_x0000_s1072" type="#_x0000_t202" style="position:absolute;left:0;text-align:left;margin-left:157pt;margin-top:5.35pt;width:1in;height:24.5pt;z-index:2517995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" fillcolor="white [3201]" stroked="f" strokeweight=".5pt">
                <v:textbox>
                  <w:txbxContent>
                    <w:p w14:paraId="5D8488FA" w14:textId="77777777" w:rsidR="00D95942" w:rsidRPr="00C76BA8" w:rsidRDefault="00D95942" w:rsidP="00FF1318">
                      <w:pPr>
                        <w:rPr>
                          <w:rFonts w:cs="Arial"/>
                        </w:rPr>
                      </w:pPr>
                      <w:r>
                        <w:rPr>
                          <w:rFonts w:cs="Arial"/>
                        </w:rPr>
                        <w:t>weight</w:t>
                      </w:r>
                    </w:p>
                  </w:txbxContent>
                </v:textbox>
              </v:shape>
            </w:pict>
          </mc:Fallback>
        </mc:AlternateContent>
      </w:r>
    </w:p>
    <w:p w14:paraId="4087B6B6" w14:textId="77777777" w:rsidR="00FF1318" w:rsidRDefault="00FF1318" w:rsidP="00FF1318">
      <w:pPr>
        <w:autoSpaceDE w:val="0"/>
        <w:autoSpaceDN w:val="0"/>
        <w:adjustRightInd w:val="0"/>
        <w:ind w:left="720" w:hanging="720"/>
        <w:jc w:val="center"/>
        <w:rPr>
          <w:rFonts w:eastAsia="ArialMT" w:cs="Arial"/>
        </w:rPr>
      </w:pPr>
    </w:p>
    <w:p w14:paraId="3179406E" w14:textId="77777777" w:rsidR="00FF1318" w:rsidRDefault="00FF1318" w:rsidP="00FF1318">
      <w:pPr>
        <w:autoSpaceDE w:val="0"/>
        <w:autoSpaceDN w:val="0"/>
        <w:adjustRightInd w:val="0"/>
        <w:ind w:left="720" w:hanging="720"/>
        <w:jc w:val="center"/>
        <w:rPr>
          <w:rFonts w:eastAsia="ArialMT" w:cs="Arial"/>
        </w:rPr>
      </w:pPr>
    </w:p>
    <w:p w14:paraId="13A98D69" w14:textId="77777777" w:rsidR="00FF1318" w:rsidRDefault="00FF1318" w:rsidP="00FF1318">
      <w:pPr>
        <w:autoSpaceDE w:val="0"/>
        <w:autoSpaceDN w:val="0"/>
        <w:adjustRightInd w:val="0"/>
        <w:ind w:left="720" w:hanging="720"/>
        <w:jc w:val="center"/>
        <w:rPr>
          <w:rFonts w:eastAsia="ArialMT" w:cs="Arial"/>
        </w:rPr>
      </w:pPr>
    </w:p>
    <w:p w14:paraId="6AA2B9A0" w14:textId="77777777" w:rsidR="00FF1318" w:rsidRDefault="00FF1318" w:rsidP="00FF1318">
      <w:pPr>
        <w:autoSpaceDE w:val="0"/>
        <w:autoSpaceDN w:val="0"/>
        <w:adjustRightInd w:val="0"/>
        <w:ind w:left="720" w:hanging="720"/>
        <w:jc w:val="center"/>
        <w:rPr>
          <w:rFonts w:eastAsia="ArialMT" w:cs="Arial"/>
        </w:rPr>
      </w:pPr>
    </w:p>
    <w:p w14:paraId="7FB83013" w14:textId="77777777" w:rsidR="00FF1318" w:rsidRDefault="00FF1318" w:rsidP="00FF1318">
      <w:pPr>
        <w:autoSpaceDE w:val="0"/>
        <w:autoSpaceDN w:val="0"/>
        <w:adjustRightInd w:val="0"/>
        <w:ind w:left="720" w:hanging="720"/>
        <w:jc w:val="center"/>
        <w:rPr>
          <w:rFonts w:eastAsia="ArialMT" w:cs="Arial"/>
        </w:rPr>
      </w:pPr>
    </w:p>
    <w:p w14:paraId="581939E5" w14:textId="77777777" w:rsidR="00FF1318" w:rsidRDefault="00FF1318" w:rsidP="00FF1318">
      <w:pPr>
        <w:autoSpaceDE w:val="0"/>
        <w:autoSpaceDN w:val="0"/>
        <w:adjustRightInd w:val="0"/>
        <w:ind w:left="720" w:hanging="720"/>
        <w:jc w:val="center"/>
        <w:rPr>
          <w:rFonts w:eastAsia="ArialMT" w:cs="Arial"/>
        </w:rPr>
      </w:pPr>
    </w:p>
    <w:p w14:paraId="5ACEDCBB" w14:textId="77777777" w:rsidR="00FF1318" w:rsidRDefault="00FF1318" w:rsidP="00FF1318">
      <w:pPr>
        <w:autoSpaceDE w:val="0"/>
        <w:autoSpaceDN w:val="0"/>
        <w:adjustRightInd w:val="0"/>
        <w:ind w:left="720" w:hanging="720"/>
        <w:jc w:val="center"/>
        <w:rPr>
          <w:rFonts w:eastAsia="ArialMT" w:cs="Arial"/>
        </w:rPr>
      </w:pPr>
    </w:p>
    <w:tbl>
      <w:tblPr>
        <w:tblStyle w:val="TableGrid"/>
        <w:tblW w:w="0" w:type="auto"/>
        <w:tblInd w:w="-5" w:type="dxa"/>
        <w:tblLook w:val="04A0" w:firstRow="1" w:lastRow="0" w:firstColumn="1" w:lastColumn="0" w:noHBand="0" w:noVBand="1"/>
      </w:tblPr>
      <w:tblGrid>
        <w:gridCol w:w="7371"/>
        <w:gridCol w:w="1650"/>
      </w:tblGrid>
      <w:tr w:rsidR="00FF1318" w:rsidRPr="00DA6C23" w14:paraId="30B812D6" w14:textId="77777777" w:rsidTr="00DA6C23">
        <w:trPr>
          <w:trHeight w:val="567"/>
        </w:trPr>
        <w:tc>
          <w:tcPr>
            <w:tcW w:w="7371" w:type="dxa"/>
            <w:vAlign w:val="center"/>
          </w:tcPr>
          <w:p w14:paraId="4CF6EA45" w14:textId="77777777" w:rsidR="00FF1318" w:rsidRPr="00DA6C23" w:rsidRDefault="00FF1318" w:rsidP="007A4B64">
            <w:pPr>
              <w:autoSpaceDE w:val="0"/>
              <w:autoSpaceDN w:val="0"/>
              <w:adjustRightInd w:val="0"/>
              <w:rPr>
                <w:rFonts w:eastAsia="ArialMT" w:cs="Arial"/>
                <w:color w:val="5B9BD5" w:themeColor="accent1"/>
                <w:sz w:val="22"/>
                <w:szCs w:val="22"/>
              </w:rPr>
            </w:pPr>
            <w:r w:rsidRPr="00DA6C23">
              <w:rPr>
                <w:rFonts w:eastAsia="ArialMT" w:cs="Arial"/>
                <w:color w:val="5B9BD5" w:themeColor="accent1"/>
                <w:sz w:val="22"/>
                <w:szCs w:val="22"/>
              </w:rPr>
              <w:t>One upward force.</w:t>
            </w:r>
          </w:p>
        </w:tc>
        <w:tc>
          <w:tcPr>
            <w:tcW w:w="1650" w:type="dxa"/>
            <w:vAlign w:val="center"/>
          </w:tcPr>
          <w:p w14:paraId="378627F7" w14:textId="77777777" w:rsidR="00FF1318" w:rsidRPr="00DA6C23" w:rsidRDefault="00FF1318" w:rsidP="007A4B64">
            <w:pPr>
              <w:autoSpaceDE w:val="0"/>
              <w:autoSpaceDN w:val="0"/>
              <w:adjustRightInd w:val="0"/>
              <w:jc w:val="center"/>
              <w:rPr>
                <w:rFonts w:eastAsia="ArialMT" w:cs="Arial"/>
                <w:color w:val="5B9BD5" w:themeColor="accent1"/>
                <w:sz w:val="22"/>
                <w:szCs w:val="22"/>
              </w:rPr>
            </w:pPr>
            <w:r w:rsidRPr="00DA6C23">
              <w:rPr>
                <w:rFonts w:eastAsia="ArialMT" w:cs="Arial"/>
                <w:color w:val="5B9BD5" w:themeColor="accent1"/>
                <w:sz w:val="22"/>
                <w:szCs w:val="22"/>
              </w:rPr>
              <w:t>1 mark</w:t>
            </w:r>
          </w:p>
        </w:tc>
      </w:tr>
      <w:tr w:rsidR="00FF1318" w:rsidRPr="00DA6C23" w14:paraId="3CA4623B" w14:textId="77777777" w:rsidTr="00DA6C23">
        <w:trPr>
          <w:trHeight w:val="567"/>
        </w:trPr>
        <w:tc>
          <w:tcPr>
            <w:tcW w:w="7371" w:type="dxa"/>
            <w:vAlign w:val="center"/>
          </w:tcPr>
          <w:p w14:paraId="20B768FF" w14:textId="77777777" w:rsidR="00FF1318" w:rsidRPr="00DA6C23" w:rsidRDefault="00FF1318" w:rsidP="007A4B64">
            <w:pPr>
              <w:autoSpaceDE w:val="0"/>
              <w:autoSpaceDN w:val="0"/>
              <w:adjustRightInd w:val="0"/>
              <w:rPr>
                <w:rFonts w:eastAsia="ArialMT" w:cs="Arial"/>
                <w:color w:val="5B9BD5" w:themeColor="accent1"/>
                <w:sz w:val="22"/>
                <w:szCs w:val="22"/>
              </w:rPr>
            </w:pPr>
            <w:r w:rsidRPr="00DA6C23">
              <w:rPr>
                <w:rFonts w:eastAsia="ArialMT" w:cs="Arial"/>
                <w:color w:val="5B9BD5" w:themeColor="accent1"/>
                <w:sz w:val="22"/>
                <w:szCs w:val="22"/>
              </w:rPr>
              <w:t>Two downward forces.</w:t>
            </w:r>
          </w:p>
        </w:tc>
        <w:tc>
          <w:tcPr>
            <w:tcW w:w="1650" w:type="dxa"/>
            <w:vAlign w:val="center"/>
          </w:tcPr>
          <w:p w14:paraId="3743BC87" w14:textId="77777777" w:rsidR="00FF1318" w:rsidRPr="00DA6C23" w:rsidRDefault="00FF1318" w:rsidP="007A4B64">
            <w:pPr>
              <w:autoSpaceDE w:val="0"/>
              <w:autoSpaceDN w:val="0"/>
              <w:adjustRightInd w:val="0"/>
              <w:jc w:val="center"/>
              <w:rPr>
                <w:rFonts w:eastAsia="ArialMT" w:cs="Arial"/>
                <w:color w:val="5B9BD5" w:themeColor="accent1"/>
                <w:sz w:val="22"/>
                <w:szCs w:val="22"/>
              </w:rPr>
            </w:pPr>
            <w:r w:rsidRPr="00DA6C23">
              <w:rPr>
                <w:rFonts w:eastAsia="ArialMT" w:cs="Arial"/>
                <w:color w:val="5B9BD5" w:themeColor="accent1"/>
                <w:sz w:val="22"/>
                <w:szCs w:val="22"/>
              </w:rPr>
              <w:t>1 mark</w:t>
            </w:r>
          </w:p>
        </w:tc>
      </w:tr>
      <w:tr w:rsidR="00FF1318" w:rsidRPr="00DA6C23" w14:paraId="1EB753AB" w14:textId="77777777" w:rsidTr="00DA6C23">
        <w:trPr>
          <w:trHeight w:val="567"/>
        </w:trPr>
        <w:tc>
          <w:tcPr>
            <w:tcW w:w="7371" w:type="dxa"/>
            <w:vAlign w:val="center"/>
          </w:tcPr>
          <w:p w14:paraId="09594D73" w14:textId="77777777" w:rsidR="00FF1318" w:rsidRPr="00DA6C23" w:rsidRDefault="00FF1318" w:rsidP="007A4B64">
            <w:pPr>
              <w:autoSpaceDE w:val="0"/>
              <w:autoSpaceDN w:val="0"/>
              <w:adjustRightInd w:val="0"/>
              <w:rPr>
                <w:rFonts w:eastAsia="ArialMT" w:cs="Arial"/>
                <w:color w:val="5B9BD5" w:themeColor="accent1"/>
                <w:sz w:val="22"/>
                <w:szCs w:val="22"/>
              </w:rPr>
            </w:pPr>
            <w:r w:rsidRPr="00DA6C23">
              <w:rPr>
                <w:rFonts w:eastAsia="ArialMT" w:cs="Arial"/>
                <w:color w:val="5B9BD5" w:themeColor="accent1"/>
                <w:sz w:val="22"/>
                <w:szCs w:val="22"/>
              </w:rPr>
              <w:t>Labels are correct.</w:t>
            </w:r>
          </w:p>
        </w:tc>
        <w:tc>
          <w:tcPr>
            <w:tcW w:w="1650" w:type="dxa"/>
            <w:vAlign w:val="center"/>
          </w:tcPr>
          <w:p w14:paraId="41FCEA5A" w14:textId="77777777" w:rsidR="00FF1318" w:rsidRPr="00DA6C23" w:rsidRDefault="00FF1318" w:rsidP="007A4B64">
            <w:pPr>
              <w:autoSpaceDE w:val="0"/>
              <w:autoSpaceDN w:val="0"/>
              <w:adjustRightInd w:val="0"/>
              <w:jc w:val="center"/>
              <w:rPr>
                <w:rFonts w:eastAsia="ArialMT" w:cs="Arial"/>
                <w:color w:val="5B9BD5" w:themeColor="accent1"/>
                <w:sz w:val="22"/>
                <w:szCs w:val="22"/>
              </w:rPr>
            </w:pPr>
            <w:r w:rsidRPr="00DA6C23">
              <w:rPr>
                <w:rFonts w:eastAsia="ArialMT" w:cs="Arial"/>
                <w:color w:val="5B9BD5" w:themeColor="accent1"/>
                <w:sz w:val="22"/>
                <w:szCs w:val="22"/>
              </w:rPr>
              <w:t>1 mark</w:t>
            </w:r>
          </w:p>
        </w:tc>
      </w:tr>
      <w:tr w:rsidR="00FF1318" w:rsidRPr="00DA6C23" w14:paraId="3B77A119" w14:textId="77777777" w:rsidTr="00DA6C23">
        <w:trPr>
          <w:trHeight w:val="567"/>
        </w:trPr>
        <w:tc>
          <w:tcPr>
            <w:tcW w:w="7371" w:type="dxa"/>
            <w:vAlign w:val="center"/>
          </w:tcPr>
          <w:p w14:paraId="7A1179D8" w14:textId="77777777" w:rsidR="00FF1318" w:rsidRPr="00DA6C23" w:rsidRDefault="00FF1318" w:rsidP="007A4B64">
            <w:pPr>
              <w:autoSpaceDE w:val="0"/>
              <w:autoSpaceDN w:val="0"/>
              <w:adjustRightInd w:val="0"/>
              <w:rPr>
                <w:rFonts w:eastAsia="ArialMT" w:cs="Arial"/>
                <w:color w:val="5B9BD5" w:themeColor="accent1"/>
                <w:sz w:val="22"/>
                <w:szCs w:val="22"/>
              </w:rPr>
            </w:pPr>
            <w:r w:rsidRPr="00DA6C23">
              <w:rPr>
                <w:rFonts w:eastAsia="ArialMT" w:cs="Arial"/>
                <w:color w:val="5B9BD5" w:themeColor="accent1"/>
                <w:sz w:val="22"/>
                <w:szCs w:val="22"/>
              </w:rPr>
              <w:t xml:space="preserve">Sum of downward vectors LARGER than upward vectors. </w:t>
            </w:r>
          </w:p>
        </w:tc>
        <w:tc>
          <w:tcPr>
            <w:tcW w:w="1650" w:type="dxa"/>
            <w:vAlign w:val="center"/>
          </w:tcPr>
          <w:p w14:paraId="0B7C528D" w14:textId="77777777" w:rsidR="00FF1318" w:rsidRPr="00DA6C23" w:rsidRDefault="00FF1318" w:rsidP="007A4B64">
            <w:pPr>
              <w:autoSpaceDE w:val="0"/>
              <w:autoSpaceDN w:val="0"/>
              <w:adjustRightInd w:val="0"/>
              <w:jc w:val="center"/>
              <w:rPr>
                <w:rFonts w:eastAsia="ArialMT" w:cs="Arial"/>
                <w:color w:val="5B9BD5" w:themeColor="accent1"/>
                <w:sz w:val="22"/>
                <w:szCs w:val="22"/>
              </w:rPr>
            </w:pPr>
            <w:r w:rsidRPr="00DA6C23">
              <w:rPr>
                <w:rFonts w:eastAsia="ArialMT" w:cs="Arial"/>
                <w:color w:val="5B9BD5" w:themeColor="accent1"/>
                <w:sz w:val="22"/>
                <w:szCs w:val="22"/>
              </w:rPr>
              <w:t>1 mark</w:t>
            </w:r>
          </w:p>
        </w:tc>
      </w:tr>
    </w:tbl>
    <w:p w14:paraId="776C068F" w14:textId="77777777" w:rsidR="00FF1318" w:rsidRPr="00C76BA8" w:rsidRDefault="00FF1318" w:rsidP="00FF1318">
      <w:pPr>
        <w:autoSpaceDE w:val="0"/>
        <w:autoSpaceDN w:val="0"/>
        <w:adjustRightInd w:val="0"/>
        <w:rPr>
          <w:rFonts w:eastAsia="ArialMT" w:cs="Arial"/>
        </w:rPr>
      </w:pPr>
    </w:p>
    <w:p w14:paraId="06448AEC" w14:textId="77777777" w:rsidR="00E12B26" w:rsidRPr="00C76BA8" w:rsidRDefault="00FF1318" w:rsidP="00E12B26">
      <w:pPr>
        <w:autoSpaceDE w:val="0"/>
        <w:autoSpaceDN w:val="0"/>
        <w:adjustRightInd w:val="0"/>
        <w:ind w:left="720" w:hanging="720"/>
        <w:rPr>
          <w:rFonts w:eastAsia="ArialMT" w:cs="Arial"/>
        </w:rPr>
      </w:pPr>
      <w:r>
        <w:rPr>
          <w:rFonts w:eastAsia="ArialMT" w:cs="Arial"/>
        </w:rPr>
        <w:t xml:space="preserve">b) </w:t>
      </w:r>
      <w:r>
        <w:rPr>
          <w:rFonts w:eastAsia="ArialMT" w:cs="Arial"/>
        </w:rPr>
        <w:tab/>
      </w:r>
      <w:r w:rsidR="00E12B26" w:rsidRPr="00C76BA8">
        <w:rPr>
          <w:rFonts w:eastAsia="ArialMT" w:cs="Arial"/>
        </w:rPr>
        <w:t xml:space="preserve">Calculate the acceleration of the rocket just before its engine stops working. </w:t>
      </w:r>
      <w:r w:rsidR="00E12B26">
        <w:rPr>
          <w:rFonts w:eastAsia="ArialMT" w:cs="Arial"/>
        </w:rPr>
        <w:t>Consider only the thrust of the engine and gravity. S</w:t>
      </w:r>
      <w:r w:rsidR="00E12B26" w:rsidRPr="00C76BA8">
        <w:rPr>
          <w:rFonts w:eastAsia="ArialMT" w:cs="Arial"/>
        </w:rPr>
        <w:t xml:space="preserve">how </w:t>
      </w:r>
      <w:r w:rsidR="00E12B26" w:rsidRPr="00C76BA8">
        <w:rPr>
          <w:rFonts w:eastAsia="ArialMT" w:cs="Arial"/>
          <w:b/>
          <w:bCs/>
        </w:rPr>
        <w:t xml:space="preserve">all </w:t>
      </w:r>
      <w:r w:rsidR="00E12B26" w:rsidRPr="00C76BA8">
        <w:rPr>
          <w:rFonts w:eastAsia="ArialMT" w:cs="Arial"/>
        </w:rPr>
        <w:t xml:space="preserve">workings. </w:t>
      </w:r>
    </w:p>
    <w:p w14:paraId="0E9233AA" w14:textId="77777777" w:rsidR="00FF1318" w:rsidRPr="00C76BA8" w:rsidRDefault="00FF1318" w:rsidP="00FF1318">
      <w:pPr>
        <w:autoSpaceDE w:val="0"/>
        <w:autoSpaceDN w:val="0"/>
        <w:adjustRightInd w:val="0"/>
        <w:ind w:left="720" w:hanging="720"/>
        <w:rPr>
          <w:rFonts w:eastAsia="ArialMT" w:cs="Arial"/>
        </w:rPr>
      </w:pPr>
    </w:p>
    <w:p w14:paraId="19D4AF84" w14:textId="77777777" w:rsidR="00FF1318" w:rsidRDefault="00FF1318" w:rsidP="00FF1318">
      <w:pPr>
        <w:autoSpaceDE w:val="0"/>
        <w:autoSpaceDN w:val="0"/>
        <w:adjustRightInd w:val="0"/>
        <w:jc w:val="right"/>
        <w:rPr>
          <w:rFonts w:eastAsia="ArialMT" w:cs="Arial"/>
        </w:rPr>
      </w:pPr>
      <w:r>
        <w:rPr>
          <w:rFonts w:eastAsia="ArialMT" w:cs="Arial"/>
        </w:rPr>
        <w:t>(4)</w:t>
      </w:r>
    </w:p>
    <w:p w14:paraId="0F5E1B9F" w14:textId="77777777" w:rsidR="00FF1318" w:rsidRDefault="00FF1318" w:rsidP="00FF1318">
      <w:pPr>
        <w:autoSpaceDE w:val="0"/>
        <w:autoSpaceDN w:val="0"/>
        <w:adjustRightInd w:val="0"/>
        <w:jc w:val="right"/>
        <w:rPr>
          <w:rFonts w:eastAsia="ArialMT" w:cs="Arial"/>
        </w:rPr>
      </w:pPr>
    </w:p>
    <w:tbl>
      <w:tblPr>
        <w:tblStyle w:val="TableGrid"/>
        <w:tblW w:w="0" w:type="auto"/>
        <w:tblLook w:val="04A0" w:firstRow="1" w:lastRow="0" w:firstColumn="1" w:lastColumn="0" w:noHBand="0" w:noVBand="1"/>
      </w:tblPr>
      <w:tblGrid>
        <w:gridCol w:w="7366"/>
        <w:gridCol w:w="1650"/>
      </w:tblGrid>
      <w:tr w:rsidR="00FF1318" w:rsidRPr="00DA6C23" w14:paraId="595A0B14" w14:textId="77777777" w:rsidTr="007A4B64">
        <w:trPr>
          <w:trHeight w:val="567"/>
        </w:trPr>
        <w:tc>
          <w:tcPr>
            <w:tcW w:w="7366" w:type="dxa"/>
            <w:vAlign w:val="center"/>
          </w:tcPr>
          <w:p w14:paraId="28564CE0" w14:textId="77777777" w:rsidR="00FF1318" w:rsidRPr="00DA6C23" w:rsidRDefault="00FF1318" w:rsidP="007A4B64">
            <w:pPr>
              <w:autoSpaceDE w:val="0"/>
              <w:autoSpaceDN w:val="0"/>
              <w:adjustRightInd w:val="0"/>
              <w:rPr>
                <w:rFonts w:eastAsia="ArialMT" w:cs="Arial"/>
                <w:color w:val="5B9BD5" w:themeColor="accent1"/>
                <w:sz w:val="22"/>
                <w:szCs w:val="22"/>
              </w:rPr>
            </w:pPr>
            <w:r w:rsidRPr="00DA6C23">
              <w:rPr>
                <w:rFonts w:eastAsia="ArialMT" w:cs="Arial"/>
                <w:color w:val="5B9BD5" w:themeColor="accent1"/>
                <w:sz w:val="22"/>
                <w:szCs w:val="22"/>
              </w:rPr>
              <w:t xml:space="preserve">Upward thrust: </w:t>
            </w:r>
            <m:oMath>
              <m:r>
                <m:rPr>
                  <m:sty m:val="p"/>
                </m:rPr>
                <w:rPr>
                  <w:rFonts w:ascii="Cambria Math" w:eastAsia="ArialMT" w:hAnsi="Cambria Math" w:cs="Arial"/>
                  <w:color w:val="5B9BD5" w:themeColor="accent1"/>
                  <w:sz w:val="22"/>
                  <w:szCs w:val="22"/>
                </w:rPr>
                <m:t xml:space="preserve">a= </m:t>
              </m:r>
              <m:f>
                <m:fPr>
                  <m:ctrlPr>
                    <w:rPr>
                      <w:rFonts w:ascii="Cambria Math" w:eastAsia="ArialMT" w:hAnsi="Cambria Math" w:cs="Arial"/>
                      <w:color w:val="5B9BD5" w:themeColor="accent1"/>
                      <w:sz w:val="22"/>
                      <w:szCs w:val="22"/>
                    </w:rPr>
                  </m:ctrlPr>
                </m:fPr>
                <m:num>
                  <m:r>
                    <m:rPr>
                      <m:sty m:val="p"/>
                    </m:rPr>
                    <w:rPr>
                      <w:rFonts w:ascii="Cambria Math" w:eastAsia="ArialMT" w:hAnsi="Cambria Math" w:cs="Arial"/>
                      <w:color w:val="5B9BD5" w:themeColor="accent1"/>
                      <w:sz w:val="22"/>
                      <w:szCs w:val="22"/>
                    </w:rPr>
                    <m:t>F</m:t>
                  </m:r>
                </m:num>
                <m:den>
                  <m:r>
                    <m:rPr>
                      <m:sty m:val="p"/>
                    </m:rPr>
                    <w:rPr>
                      <w:rFonts w:ascii="Cambria Math" w:eastAsia="ArialMT" w:hAnsi="Cambria Math" w:cs="Arial"/>
                      <w:color w:val="5B9BD5" w:themeColor="accent1"/>
                      <w:sz w:val="22"/>
                      <w:szCs w:val="22"/>
                    </w:rPr>
                    <m:t>m</m:t>
                  </m:r>
                </m:den>
              </m:f>
              <m:r>
                <m:rPr>
                  <m:sty m:val="p"/>
                </m:rPr>
                <w:rPr>
                  <w:rFonts w:ascii="Cambria Math" w:eastAsia="ArialMT" w:hAnsi="Cambria Math" w:cs="Arial"/>
                  <w:color w:val="5B9BD5" w:themeColor="accent1"/>
                  <w:sz w:val="22"/>
                  <w:szCs w:val="22"/>
                </w:rPr>
                <m:t>=</m:t>
              </m:r>
              <m:f>
                <m:fPr>
                  <m:ctrlPr>
                    <w:rPr>
                      <w:rFonts w:ascii="Cambria Math" w:eastAsia="ArialMT" w:hAnsi="Cambria Math" w:cs="Arial"/>
                      <w:color w:val="5B9BD5" w:themeColor="accent1"/>
                      <w:sz w:val="22"/>
                      <w:szCs w:val="22"/>
                    </w:rPr>
                  </m:ctrlPr>
                </m:fPr>
                <m:num>
                  <m:r>
                    <m:rPr>
                      <m:sty m:val="p"/>
                    </m:rPr>
                    <w:rPr>
                      <w:rFonts w:ascii="Cambria Math" w:eastAsia="ArialMT" w:hAnsi="Cambria Math" w:cs="Arial"/>
                      <w:color w:val="5B9BD5" w:themeColor="accent1"/>
                      <w:sz w:val="22"/>
                      <w:szCs w:val="22"/>
                    </w:rPr>
                    <m:t>9.50</m:t>
                  </m:r>
                </m:num>
                <m:den>
                  <m:r>
                    <m:rPr>
                      <m:sty m:val="p"/>
                    </m:rPr>
                    <w:rPr>
                      <w:rFonts w:ascii="Cambria Math" w:eastAsia="ArialMT" w:hAnsi="Cambria Math" w:cs="Arial"/>
                      <w:color w:val="5B9BD5" w:themeColor="accent1"/>
                      <w:sz w:val="22"/>
                      <w:szCs w:val="22"/>
                    </w:rPr>
                    <m:t>0.550</m:t>
                  </m:r>
                </m:den>
              </m:f>
              <m:r>
                <m:rPr>
                  <m:sty m:val="p"/>
                </m:rPr>
                <w:rPr>
                  <w:rFonts w:ascii="Cambria Math" w:eastAsia="ArialMT" w:hAnsi="Cambria Math" w:cs="Arial"/>
                  <w:color w:val="5B9BD5" w:themeColor="accent1"/>
                  <w:sz w:val="22"/>
                  <w:szCs w:val="22"/>
                </w:rPr>
                <m:t>=17.3 m</m:t>
              </m:r>
              <m:sSup>
                <m:sSupPr>
                  <m:ctrlPr>
                    <w:rPr>
                      <w:rFonts w:ascii="Cambria Math" w:eastAsia="ArialMT" w:hAnsi="Cambria Math" w:cs="Arial"/>
                      <w:color w:val="5B9BD5" w:themeColor="accent1"/>
                      <w:sz w:val="22"/>
                      <w:szCs w:val="22"/>
                    </w:rPr>
                  </m:ctrlPr>
                </m:sSupPr>
                <m:e>
                  <m:r>
                    <m:rPr>
                      <m:sty m:val="p"/>
                    </m:rPr>
                    <w:rPr>
                      <w:rFonts w:ascii="Cambria Math" w:eastAsia="ArialMT" w:hAnsi="Cambria Math" w:cs="Arial"/>
                      <w:color w:val="5B9BD5" w:themeColor="accent1"/>
                      <w:sz w:val="22"/>
                      <w:szCs w:val="22"/>
                    </w:rPr>
                    <m:t>s</m:t>
                  </m:r>
                </m:e>
                <m:sup>
                  <m:r>
                    <m:rPr>
                      <m:sty m:val="p"/>
                    </m:rPr>
                    <w:rPr>
                      <w:rFonts w:ascii="Cambria Math" w:eastAsia="ArialMT" w:hAnsi="Cambria Math" w:cs="Arial"/>
                      <w:color w:val="5B9BD5" w:themeColor="accent1"/>
                      <w:sz w:val="22"/>
                      <w:szCs w:val="22"/>
                    </w:rPr>
                    <m:t>-2</m:t>
                  </m:r>
                </m:sup>
              </m:sSup>
            </m:oMath>
          </w:p>
        </w:tc>
        <w:tc>
          <w:tcPr>
            <w:tcW w:w="1650" w:type="dxa"/>
            <w:vAlign w:val="center"/>
          </w:tcPr>
          <w:p w14:paraId="4114E320" w14:textId="77777777" w:rsidR="00FF1318" w:rsidRPr="00DA6C23" w:rsidRDefault="00FF1318" w:rsidP="007A4B64">
            <w:pPr>
              <w:autoSpaceDE w:val="0"/>
              <w:autoSpaceDN w:val="0"/>
              <w:adjustRightInd w:val="0"/>
              <w:jc w:val="center"/>
              <w:rPr>
                <w:rFonts w:eastAsia="ArialMT" w:cs="Arial"/>
                <w:color w:val="5B9BD5" w:themeColor="accent1"/>
                <w:sz w:val="22"/>
                <w:szCs w:val="22"/>
              </w:rPr>
            </w:pPr>
            <w:r w:rsidRPr="00DA6C23">
              <w:rPr>
                <w:rFonts w:eastAsia="ArialMT" w:cs="Arial"/>
                <w:color w:val="5B9BD5" w:themeColor="accent1"/>
                <w:sz w:val="22"/>
                <w:szCs w:val="22"/>
              </w:rPr>
              <w:t>1 mark</w:t>
            </w:r>
          </w:p>
        </w:tc>
      </w:tr>
      <w:tr w:rsidR="00FF1318" w:rsidRPr="00DA6C23" w14:paraId="48095D60" w14:textId="77777777" w:rsidTr="007A4B64">
        <w:trPr>
          <w:trHeight w:val="567"/>
        </w:trPr>
        <w:tc>
          <w:tcPr>
            <w:tcW w:w="7366" w:type="dxa"/>
            <w:vAlign w:val="center"/>
          </w:tcPr>
          <w:p w14:paraId="6E67F0E7" w14:textId="77777777" w:rsidR="00FF1318" w:rsidRPr="00DA6C23" w:rsidRDefault="00FF1318" w:rsidP="007A4B64">
            <w:pPr>
              <w:autoSpaceDE w:val="0"/>
              <w:autoSpaceDN w:val="0"/>
              <w:adjustRightInd w:val="0"/>
              <w:rPr>
                <w:rFonts w:eastAsia="ArialMT" w:cs="Arial"/>
                <w:color w:val="5B9BD5" w:themeColor="accent1"/>
                <w:sz w:val="22"/>
                <w:szCs w:val="22"/>
              </w:rPr>
            </w:pPr>
            <m:oMathPara>
              <m:oMathParaPr>
                <m:jc m:val="left"/>
              </m:oMathParaPr>
              <m:oMath>
                <m:r>
                  <m:rPr>
                    <m:sty m:val="p"/>
                  </m:rPr>
                  <w:rPr>
                    <w:rFonts w:ascii="Cambria Math" w:eastAsia="ArialMT" w:hAnsi="Cambria Math" w:cs="Arial"/>
                    <w:color w:val="5B9BD5" w:themeColor="accent1"/>
                    <w:sz w:val="22"/>
                    <w:szCs w:val="22"/>
                  </w:rPr>
                  <m:t>∴a=17.3 m</m:t>
                </m:r>
                <m:sSup>
                  <m:sSupPr>
                    <m:ctrlPr>
                      <w:rPr>
                        <w:rFonts w:ascii="Cambria Math" w:eastAsia="ArialMT" w:hAnsi="Cambria Math" w:cs="Arial"/>
                        <w:color w:val="5B9BD5" w:themeColor="accent1"/>
                        <w:sz w:val="22"/>
                        <w:szCs w:val="22"/>
                      </w:rPr>
                    </m:ctrlPr>
                  </m:sSupPr>
                  <m:e>
                    <m:r>
                      <m:rPr>
                        <m:sty m:val="p"/>
                      </m:rPr>
                      <w:rPr>
                        <w:rFonts w:ascii="Cambria Math" w:eastAsia="ArialMT" w:hAnsi="Cambria Math" w:cs="Arial"/>
                        <w:color w:val="5B9BD5" w:themeColor="accent1"/>
                        <w:sz w:val="22"/>
                        <w:szCs w:val="22"/>
                      </w:rPr>
                      <m:t>s</m:t>
                    </m:r>
                  </m:e>
                  <m:sup>
                    <m:r>
                      <m:rPr>
                        <m:sty m:val="p"/>
                      </m:rPr>
                      <w:rPr>
                        <w:rFonts w:ascii="Cambria Math" w:eastAsia="ArialMT" w:hAnsi="Cambria Math" w:cs="Arial"/>
                        <w:color w:val="5B9BD5" w:themeColor="accent1"/>
                        <w:sz w:val="22"/>
                        <w:szCs w:val="22"/>
                      </w:rPr>
                      <m:t>-2</m:t>
                    </m:r>
                  </m:sup>
                </m:sSup>
              </m:oMath>
            </m:oMathPara>
          </w:p>
        </w:tc>
        <w:tc>
          <w:tcPr>
            <w:tcW w:w="1650" w:type="dxa"/>
            <w:vAlign w:val="center"/>
          </w:tcPr>
          <w:p w14:paraId="3311AC3D" w14:textId="77777777" w:rsidR="00FF1318" w:rsidRPr="00DA6C23" w:rsidRDefault="00FF1318" w:rsidP="007A4B64">
            <w:pPr>
              <w:autoSpaceDE w:val="0"/>
              <w:autoSpaceDN w:val="0"/>
              <w:adjustRightInd w:val="0"/>
              <w:jc w:val="center"/>
              <w:rPr>
                <w:rFonts w:eastAsia="ArialMT" w:cs="Arial"/>
                <w:color w:val="5B9BD5" w:themeColor="accent1"/>
                <w:sz w:val="22"/>
                <w:szCs w:val="22"/>
              </w:rPr>
            </w:pPr>
            <w:r w:rsidRPr="00DA6C23">
              <w:rPr>
                <w:rFonts w:eastAsia="ArialMT" w:cs="Arial"/>
                <w:color w:val="5B9BD5" w:themeColor="accent1"/>
                <w:sz w:val="22"/>
                <w:szCs w:val="22"/>
              </w:rPr>
              <w:t>1 mark</w:t>
            </w:r>
          </w:p>
        </w:tc>
      </w:tr>
      <w:tr w:rsidR="00FF1318" w:rsidRPr="00DA6C23" w14:paraId="2DF926C8" w14:textId="77777777" w:rsidTr="007A4B64">
        <w:trPr>
          <w:trHeight w:val="567"/>
        </w:trPr>
        <w:tc>
          <w:tcPr>
            <w:tcW w:w="7366" w:type="dxa"/>
            <w:vAlign w:val="center"/>
          </w:tcPr>
          <w:p w14:paraId="2A501513" w14:textId="77777777" w:rsidR="00FF1318" w:rsidRPr="00DA6C23" w:rsidRDefault="00FF1318" w:rsidP="007A4B64">
            <w:pPr>
              <w:autoSpaceDE w:val="0"/>
              <w:autoSpaceDN w:val="0"/>
              <w:adjustRightInd w:val="0"/>
              <w:rPr>
                <w:rFonts w:eastAsia="ArialMT" w:cs="Arial"/>
                <w:color w:val="5B9BD5" w:themeColor="accent1"/>
                <w:sz w:val="22"/>
                <w:szCs w:val="22"/>
              </w:rPr>
            </w:pPr>
            <w:r w:rsidRPr="00DA6C23">
              <w:rPr>
                <w:rFonts w:eastAsia="ArialMT" w:cs="Arial"/>
                <w:color w:val="5B9BD5" w:themeColor="accent1"/>
                <w:sz w:val="22"/>
                <w:szCs w:val="22"/>
              </w:rPr>
              <w:t xml:space="preserve">Acceleration downwards: </w:t>
            </w:r>
            <m:oMath>
              <m:r>
                <m:rPr>
                  <m:sty m:val="p"/>
                </m:rPr>
                <w:rPr>
                  <w:rFonts w:ascii="Cambria Math" w:eastAsia="ArialMT" w:hAnsi="Cambria Math" w:cs="Arial"/>
                  <w:color w:val="5B9BD5" w:themeColor="accent1"/>
                  <w:sz w:val="22"/>
                  <w:szCs w:val="22"/>
                </w:rPr>
                <m:t>g=9.80 m</m:t>
              </m:r>
              <m:sSup>
                <m:sSupPr>
                  <m:ctrlPr>
                    <w:rPr>
                      <w:rFonts w:ascii="Cambria Math" w:eastAsia="ArialMT" w:hAnsi="Cambria Math" w:cs="Arial"/>
                      <w:color w:val="5B9BD5" w:themeColor="accent1"/>
                      <w:sz w:val="22"/>
                      <w:szCs w:val="22"/>
                    </w:rPr>
                  </m:ctrlPr>
                </m:sSupPr>
                <m:e>
                  <m:r>
                    <m:rPr>
                      <m:sty m:val="p"/>
                    </m:rPr>
                    <w:rPr>
                      <w:rFonts w:ascii="Cambria Math" w:eastAsia="ArialMT" w:hAnsi="Cambria Math" w:cs="Arial"/>
                      <w:color w:val="5B9BD5" w:themeColor="accent1"/>
                      <w:sz w:val="22"/>
                      <w:szCs w:val="22"/>
                    </w:rPr>
                    <m:t>s</m:t>
                  </m:r>
                </m:e>
                <m:sup>
                  <m:r>
                    <m:rPr>
                      <m:sty m:val="p"/>
                    </m:rPr>
                    <w:rPr>
                      <w:rFonts w:ascii="Cambria Math" w:eastAsia="ArialMT" w:hAnsi="Cambria Math" w:cs="Arial"/>
                      <w:color w:val="5B9BD5" w:themeColor="accent1"/>
                      <w:sz w:val="22"/>
                      <w:szCs w:val="22"/>
                    </w:rPr>
                    <m:t>-2</m:t>
                  </m:r>
                </m:sup>
              </m:sSup>
              <m:r>
                <m:rPr>
                  <m:sty m:val="p"/>
                </m:rPr>
                <w:rPr>
                  <w:rFonts w:ascii="Cambria Math" w:eastAsia="ArialMT" w:hAnsi="Cambria Math" w:cs="Arial"/>
                  <w:color w:val="5B9BD5" w:themeColor="accent1"/>
                  <w:sz w:val="22"/>
                  <w:szCs w:val="22"/>
                </w:rPr>
                <m:t xml:space="preserve"> </m:t>
              </m:r>
            </m:oMath>
          </w:p>
        </w:tc>
        <w:tc>
          <w:tcPr>
            <w:tcW w:w="1650" w:type="dxa"/>
            <w:vAlign w:val="center"/>
          </w:tcPr>
          <w:p w14:paraId="20E9373F" w14:textId="77777777" w:rsidR="00FF1318" w:rsidRPr="00DA6C23" w:rsidRDefault="00FF1318" w:rsidP="007A4B64">
            <w:pPr>
              <w:autoSpaceDE w:val="0"/>
              <w:autoSpaceDN w:val="0"/>
              <w:adjustRightInd w:val="0"/>
              <w:jc w:val="center"/>
              <w:rPr>
                <w:rFonts w:eastAsia="ArialMT" w:cs="Arial"/>
                <w:color w:val="5B9BD5" w:themeColor="accent1"/>
                <w:sz w:val="22"/>
                <w:szCs w:val="22"/>
              </w:rPr>
            </w:pPr>
            <w:r w:rsidRPr="00DA6C23">
              <w:rPr>
                <w:rFonts w:eastAsia="ArialMT" w:cs="Arial"/>
                <w:color w:val="5B9BD5" w:themeColor="accent1"/>
                <w:sz w:val="22"/>
                <w:szCs w:val="22"/>
              </w:rPr>
              <w:t>1 mark</w:t>
            </w:r>
          </w:p>
        </w:tc>
      </w:tr>
      <w:tr w:rsidR="00FF1318" w:rsidRPr="00DA6C23" w14:paraId="1A9D526D" w14:textId="77777777" w:rsidTr="007A4B64">
        <w:trPr>
          <w:trHeight w:val="567"/>
        </w:trPr>
        <w:tc>
          <w:tcPr>
            <w:tcW w:w="7366" w:type="dxa"/>
            <w:vAlign w:val="center"/>
          </w:tcPr>
          <w:p w14:paraId="4A5197A7" w14:textId="77777777" w:rsidR="00FF1318" w:rsidRPr="00DA6C23" w:rsidRDefault="00FF1318" w:rsidP="007A4B64">
            <w:pPr>
              <w:autoSpaceDE w:val="0"/>
              <w:autoSpaceDN w:val="0"/>
              <w:adjustRightInd w:val="0"/>
              <w:rPr>
                <w:rFonts w:eastAsia="ArialMT" w:cs="Arial"/>
                <w:color w:val="5B9BD5" w:themeColor="accent1"/>
                <w:sz w:val="22"/>
                <w:szCs w:val="22"/>
              </w:rPr>
            </w:pPr>
            <m:oMathPara>
              <m:oMathParaPr>
                <m:jc m:val="left"/>
              </m:oMathParaPr>
              <m:oMath>
                <m:r>
                  <m:rPr>
                    <m:sty m:val="p"/>
                  </m:rPr>
                  <w:rPr>
                    <w:rFonts w:ascii="Cambria Math" w:eastAsia="ArialMT" w:hAnsi="Cambria Math" w:cs="Arial"/>
                    <w:color w:val="5B9BD5" w:themeColor="accent1"/>
                    <w:sz w:val="22"/>
                    <w:szCs w:val="22"/>
                  </w:rPr>
                  <m:t>Σa=17.3-9.80=7.50 m</m:t>
                </m:r>
                <m:sSup>
                  <m:sSupPr>
                    <m:ctrlPr>
                      <w:rPr>
                        <w:rFonts w:ascii="Cambria Math" w:eastAsia="ArialMT" w:hAnsi="Cambria Math" w:cs="Arial"/>
                        <w:color w:val="5B9BD5" w:themeColor="accent1"/>
                        <w:sz w:val="22"/>
                        <w:szCs w:val="22"/>
                      </w:rPr>
                    </m:ctrlPr>
                  </m:sSupPr>
                  <m:e>
                    <m:r>
                      <m:rPr>
                        <m:sty m:val="p"/>
                      </m:rPr>
                      <w:rPr>
                        <w:rFonts w:ascii="Cambria Math" w:eastAsia="ArialMT" w:hAnsi="Cambria Math" w:cs="Arial"/>
                        <w:color w:val="5B9BD5" w:themeColor="accent1"/>
                        <w:sz w:val="22"/>
                        <w:szCs w:val="22"/>
                      </w:rPr>
                      <m:t>s</m:t>
                    </m:r>
                  </m:e>
                  <m:sup>
                    <m:r>
                      <m:rPr>
                        <m:sty m:val="p"/>
                      </m:rPr>
                      <w:rPr>
                        <w:rFonts w:ascii="Cambria Math" w:eastAsia="ArialMT" w:hAnsi="Cambria Math" w:cs="Arial"/>
                        <w:color w:val="5B9BD5" w:themeColor="accent1"/>
                        <w:sz w:val="22"/>
                        <w:szCs w:val="22"/>
                      </w:rPr>
                      <m:t>-2</m:t>
                    </m:r>
                  </m:sup>
                </m:sSup>
              </m:oMath>
            </m:oMathPara>
          </w:p>
        </w:tc>
        <w:tc>
          <w:tcPr>
            <w:tcW w:w="1650" w:type="dxa"/>
            <w:vAlign w:val="center"/>
          </w:tcPr>
          <w:p w14:paraId="12F9F79F" w14:textId="77777777" w:rsidR="00FF1318" w:rsidRPr="00DA6C23" w:rsidRDefault="00FF1318" w:rsidP="007A4B64">
            <w:pPr>
              <w:autoSpaceDE w:val="0"/>
              <w:autoSpaceDN w:val="0"/>
              <w:adjustRightInd w:val="0"/>
              <w:jc w:val="center"/>
              <w:rPr>
                <w:rFonts w:eastAsia="ArialMT" w:cs="Arial"/>
                <w:color w:val="5B9BD5" w:themeColor="accent1"/>
                <w:sz w:val="22"/>
                <w:szCs w:val="22"/>
              </w:rPr>
            </w:pPr>
            <w:r w:rsidRPr="00DA6C23">
              <w:rPr>
                <w:rFonts w:eastAsia="ArialMT" w:cs="Arial"/>
                <w:color w:val="5B9BD5" w:themeColor="accent1"/>
                <w:sz w:val="22"/>
                <w:szCs w:val="22"/>
              </w:rPr>
              <w:t>1 mark</w:t>
            </w:r>
          </w:p>
        </w:tc>
      </w:tr>
    </w:tbl>
    <w:p w14:paraId="206FD3E6" w14:textId="77777777" w:rsidR="00FF1318" w:rsidRDefault="00FF1318" w:rsidP="00FF1318">
      <w:pPr>
        <w:spacing w:after="160" w:line="259" w:lineRule="auto"/>
        <w:rPr>
          <w:rFonts w:eastAsia="ArialMT" w:cs="Arial"/>
        </w:rPr>
      </w:pPr>
    </w:p>
    <w:p w14:paraId="7D20F026" w14:textId="77777777" w:rsidR="00FF1318" w:rsidRPr="00C76BA8" w:rsidRDefault="00FF1318" w:rsidP="00FF1318">
      <w:pPr>
        <w:spacing w:after="160" w:line="259" w:lineRule="auto"/>
        <w:ind w:left="720" w:hanging="720"/>
        <w:rPr>
          <w:rFonts w:eastAsia="ArialMT" w:cs="Arial"/>
        </w:rPr>
      </w:pPr>
      <w:r>
        <w:rPr>
          <w:rFonts w:eastAsia="ArialMT" w:cs="Arial"/>
        </w:rPr>
        <w:lastRenderedPageBreak/>
        <w:t xml:space="preserve">c) </w:t>
      </w:r>
      <w:r>
        <w:rPr>
          <w:rFonts w:eastAsia="ArialMT" w:cs="Arial"/>
        </w:rPr>
        <w:tab/>
      </w:r>
      <w:r w:rsidRPr="00C76BA8">
        <w:rPr>
          <w:rFonts w:eastAsia="ArialMT" w:cs="Arial"/>
        </w:rPr>
        <w:t>Calculate the height, in metres, reached by the rocket at the moment when the engine stops working. If you were unable to calculate an answer to Part (b)</w:t>
      </w:r>
      <w:r w:rsidR="00646BB4">
        <w:rPr>
          <w:rFonts w:eastAsia="ArialMT" w:cs="Arial"/>
        </w:rPr>
        <w:t>, use an acceleration value of 8</w:t>
      </w:r>
      <w:r w:rsidRPr="00C76BA8">
        <w:rPr>
          <w:rFonts w:eastAsia="ArialMT" w:cs="Arial"/>
        </w:rPr>
        <w:t>.00 ms</w:t>
      </w:r>
      <w:r w:rsidRPr="00C76BA8">
        <w:rPr>
          <w:rFonts w:eastAsia="ArialMT" w:cs="Arial"/>
          <w:vertAlign w:val="superscript"/>
        </w:rPr>
        <w:t>-2</w:t>
      </w:r>
      <w:r w:rsidRPr="00C76BA8">
        <w:rPr>
          <w:rFonts w:eastAsia="ArialMT" w:cs="Arial"/>
        </w:rPr>
        <w:t>.</w:t>
      </w:r>
    </w:p>
    <w:p w14:paraId="73A9DA96" w14:textId="77777777" w:rsidR="00FF1318" w:rsidRDefault="00FF1318" w:rsidP="00FF1318">
      <w:pPr>
        <w:autoSpaceDE w:val="0"/>
        <w:autoSpaceDN w:val="0"/>
        <w:adjustRightInd w:val="0"/>
        <w:jc w:val="right"/>
        <w:rPr>
          <w:rFonts w:eastAsia="ArialMT" w:cs="Arial"/>
        </w:rPr>
      </w:pPr>
      <w:r>
        <w:rPr>
          <w:rFonts w:eastAsia="ArialMT" w:cs="Arial"/>
        </w:rPr>
        <w:t>(3)</w:t>
      </w:r>
    </w:p>
    <w:p w14:paraId="5633A533" w14:textId="77777777" w:rsidR="00FF1318" w:rsidRDefault="00FF1318" w:rsidP="00FF1318">
      <w:pPr>
        <w:autoSpaceDE w:val="0"/>
        <w:autoSpaceDN w:val="0"/>
        <w:adjustRightInd w:val="0"/>
        <w:jc w:val="right"/>
        <w:rPr>
          <w:rFonts w:eastAsia="ArialMT" w:cs="Arial"/>
        </w:rPr>
      </w:pPr>
    </w:p>
    <w:tbl>
      <w:tblPr>
        <w:tblStyle w:val="TableGrid"/>
        <w:tblW w:w="0" w:type="auto"/>
        <w:tblLook w:val="04A0" w:firstRow="1" w:lastRow="0" w:firstColumn="1" w:lastColumn="0" w:noHBand="0" w:noVBand="1"/>
      </w:tblPr>
      <w:tblGrid>
        <w:gridCol w:w="7225"/>
        <w:gridCol w:w="1791"/>
      </w:tblGrid>
      <w:tr w:rsidR="00FF1318" w:rsidRPr="00DA6C23" w14:paraId="0301AA79" w14:textId="77777777" w:rsidTr="007A4B64">
        <w:trPr>
          <w:trHeight w:val="567"/>
        </w:trPr>
        <w:tc>
          <w:tcPr>
            <w:tcW w:w="7225" w:type="dxa"/>
            <w:vAlign w:val="center"/>
          </w:tcPr>
          <w:p w14:paraId="16558759" w14:textId="77777777" w:rsidR="00FF1318" w:rsidRPr="00DA6C23" w:rsidRDefault="00FF1318" w:rsidP="007A4B64">
            <w:pPr>
              <w:autoSpaceDE w:val="0"/>
              <w:autoSpaceDN w:val="0"/>
              <w:adjustRightInd w:val="0"/>
              <w:rPr>
                <w:rFonts w:eastAsia="ArialMT" w:cs="Arial"/>
                <w:color w:val="5B9BD5" w:themeColor="accent1"/>
                <w:sz w:val="22"/>
                <w:szCs w:val="22"/>
              </w:rPr>
            </w:pPr>
            <m:oMathPara>
              <m:oMathParaPr>
                <m:jc m:val="left"/>
              </m:oMathParaPr>
              <m:oMath>
                <m:r>
                  <m:rPr>
                    <m:sty m:val="p"/>
                  </m:rPr>
                  <w:rPr>
                    <w:rFonts w:ascii="Cambria Math" w:eastAsia="ArialMT" w:hAnsi="Cambria Math" w:cs="Arial"/>
                    <w:color w:val="5B9BD5" w:themeColor="accent1"/>
                    <w:sz w:val="22"/>
                    <w:szCs w:val="22"/>
                  </w:rPr>
                  <m:t xml:space="preserve">s=ut + </m:t>
                </m:r>
                <m:f>
                  <m:fPr>
                    <m:type m:val="skw"/>
                    <m:ctrlPr>
                      <w:rPr>
                        <w:rFonts w:ascii="Cambria Math" w:eastAsia="ArialMT" w:hAnsi="Cambria Math" w:cs="Arial"/>
                        <w:color w:val="5B9BD5" w:themeColor="accent1"/>
                        <w:sz w:val="22"/>
                        <w:szCs w:val="22"/>
                      </w:rPr>
                    </m:ctrlPr>
                  </m:fPr>
                  <m:num>
                    <m:r>
                      <m:rPr>
                        <m:sty m:val="p"/>
                      </m:rPr>
                      <w:rPr>
                        <w:rFonts w:ascii="Cambria Math" w:eastAsia="ArialMT" w:hAnsi="Cambria Math" w:cs="Arial"/>
                        <w:color w:val="5B9BD5" w:themeColor="accent1"/>
                        <w:sz w:val="22"/>
                        <w:szCs w:val="22"/>
                      </w:rPr>
                      <m:t>1</m:t>
                    </m:r>
                  </m:num>
                  <m:den>
                    <m:r>
                      <m:rPr>
                        <m:sty m:val="p"/>
                      </m:rPr>
                      <w:rPr>
                        <w:rFonts w:ascii="Cambria Math" w:eastAsia="ArialMT" w:hAnsi="Cambria Math" w:cs="Arial"/>
                        <w:color w:val="5B9BD5" w:themeColor="accent1"/>
                        <w:sz w:val="22"/>
                        <w:szCs w:val="22"/>
                      </w:rPr>
                      <m:t>2</m:t>
                    </m:r>
                  </m:den>
                </m:f>
                <m:r>
                  <m:rPr>
                    <m:sty m:val="p"/>
                  </m:rPr>
                  <w:rPr>
                    <w:rFonts w:ascii="Cambria Math" w:eastAsia="ArialMT" w:hAnsi="Cambria Math" w:cs="Arial"/>
                    <w:color w:val="5B9BD5" w:themeColor="accent1"/>
                    <w:sz w:val="22"/>
                    <w:szCs w:val="22"/>
                  </w:rPr>
                  <m:t xml:space="preserve"> a</m:t>
                </m:r>
                <m:sSup>
                  <m:sSupPr>
                    <m:ctrlPr>
                      <w:rPr>
                        <w:rFonts w:ascii="Cambria Math" w:eastAsia="ArialMT" w:hAnsi="Cambria Math" w:cs="Arial"/>
                        <w:color w:val="5B9BD5" w:themeColor="accent1"/>
                        <w:sz w:val="22"/>
                        <w:szCs w:val="22"/>
                      </w:rPr>
                    </m:ctrlPr>
                  </m:sSupPr>
                  <m:e>
                    <m:r>
                      <m:rPr>
                        <m:sty m:val="p"/>
                      </m:rPr>
                      <w:rPr>
                        <w:rFonts w:ascii="Cambria Math" w:eastAsia="ArialMT" w:hAnsi="Cambria Math" w:cs="Arial"/>
                        <w:color w:val="5B9BD5" w:themeColor="accent1"/>
                        <w:sz w:val="22"/>
                        <w:szCs w:val="22"/>
                      </w:rPr>
                      <m:t>t</m:t>
                    </m:r>
                  </m:e>
                  <m:sup>
                    <m:r>
                      <m:rPr>
                        <m:sty m:val="p"/>
                      </m:rPr>
                      <w:rPr>
                        <w:rFonts w:ascii="Cambria Math" w:eastAsia="ArialMT" w:hAnsi="Cambria Math" w:cs="Arial"/>
                        <w:color w:val="5B9BD5" w:themeColor="accent1"/>
                        <w:sz w:val="22"/>
                        <w:szCs w:val="22"/>
                      </w:rPr>
                      <m:t>2</m:t>
                    </m:r>
                  </m:sup>
                </m:sSup>
                <m:r>
                  <m:rPr>
                    <m:sty m:val="p"/>
                  </m:rPr>
                  <w:rPr>
                    <w:rFonts w:ascii="Cambria Math" w:eastAsia="ArialMT" w:hAnsi="Cambria Math" w:cs="Arial"/>
                    <w:color w:val="5B9BD5" w:themeColor="accent1"/>
                    <w:sz w:val="22"/>
                    <w:szCs w:val="22"/>
                  </w:rPr>
                  <m:t>;u=0 m</m:t>
                </m:r>
                <m:sSup>
                  <m:sSupPr>
                    <m:ctrlPr>
                      <w:rPr>
                        <w:rFonts w:ascii="Cambria Math" w:eastAsia="ArialMT" w:hAnsi="Cambria Math" w:cs="Arial"/>
                        <w:color w:val="5B9BD5" w:themeColor="accent1"/>
                        <w:sz w:val="22"/>
                        <w:szCs w:val="22"/>
                      </w:rPr>
                    </m:ctrlPr>
                  </m:sSupPr>
                  <m:e>
                    <m:r>
                      <m:rPr>
                        <m:sty m:val="p"/>
                      </m:rPr>
                      <w:rPr>
                        <w:rFonts w:ascii="Cambria Math" w:eastAsia="ArialMT" w:hAnsi="Cambria Math" w:cs="Arial"/>
                        <w:color w:val="5B9BD5" w:themeColor="accent1"/>
                        <w:sz w:val="22"/>
                        <w:szCs w:val="22"/>
                      </w:rPr>
                      <m:t>s</m:t>
                    </m:r>
                  </m:e>
                  <m:sup>
                    <m:r>
                      <m:rPr>
                        <m:sty m:val="p"/>
                      </m:rPr>
                      <w:rPr>
                        <w:rFonts w:ascii="Cambria Math" w:eastAsia="ArialMT" w:hAnsi="Cambria Math" w:cs="Arial"/>
                        <w:color w:val="5B9BD5" w:themeColor="accent1"/>
                        <w:sz w:val="22"/>
                        <w:szCs w:val="22"/>
                      </w:rPr>
                      <m:t>-1</m:t>
                    </m:r>
                  </m:sup>
                </m:sSup>
                <m:r>
                  <m:rPr>
                    <m:sty m:val="p"/>
                  </m:rPr>
                  <w:rPr>
                    <w:rFonts w:ascii="Cambria Math" w:eastAsia="ArialMT" w:hAnsi="Cambria Math" w:cs="Arial"/>
                    <w:color w:val="5B9BD5" w:themeColor="accent1"/>
                    <w:sz w:val="22"/>
                    <w:szCs w:val="22"/>
                  </w:rPr>
                  <m:t xml:space="preserve">; a= 7.50 </m:t>
                </m:r>
                <m:sSup>
                  <m:sSupPr>
                    <m:ctrlPr>
                      <w:rPr>
                        <w:rFonts w:ascii="Cambria Math" w:eastAsia="ArialMT" w:hAnsi="Cambria Math" w:cs="Arial"/>
                        <w:color w:val="5B9BD5" w:themeColor="accent1"/>
                        <w:sz w:val="22"/>
                        <w:szCs w:val="22"/>
                      </w:rPr>
                    </m:ctrlPr>
                  </m:sSupPr>
                  <m:e>
                    <m:r>
                      <m:rPr>
                        <m:sty m:val="p"/>
                      </m:rPr>
                      <w:rPr>
                        <w:rFonts w:ascii="Cambria Math" w:eastAsia="ArialMT" w:hAnsi="Cambria Math" w:cs="Arial"/>
                        <w:color w:val="5B9BD5" w:themeColor="accent1"/>
                        <w:sz w:val="22"/>
                        <w:szCs w:val="22"/>
                      </w:rPr>
                      <m:t>ms</m:t>
                    </m:r>
                  </m:e>
                  <m:sup>
                    <m:r>
                      <m:rPr>
                        <m:sty m:val="p"/>
                      </m:rPr>
                      <w:rPr>
                        <w:rFonts w:ascii="Cambria Math" w:eastAsia="ArialMT" w:hAnsi="Cambria Math" w:cs="Arial"/>
                        <w:color w:val="5B9BD5" w:themeColor="accent1"/>
                        <w:sz w:val="22"/>
                        <w:szCs w:val="22"/>
                      </w:rPr>
                      <m:t>-2</m:t>
                    </m:r>
                  </m:sup>
                </m:sSup>
                <m:r>
                  <m:rPr>
                    <m:sty m:val="p"/>
                  </m:rPr>
                  <w:rPr>
                    <w:rFonts w:ascii="Cambria Math" w:eastAsia="ArialMT" w:hAnsi="Cambria Math" w:cs="Arial"/>
                    <w:color w:val="5B9BD5" w:themeColor="accent1"/>
                    <w:sz w:val="22"/>
                    <w:szCs w:val="22"/>
                  </w:rPr>
                  <m:t>; t=1.70 s</m:t>
                </m:r>
              </m:oMath>
            </m:oMathPara>
          </w:p>
        </w:tc>
        <w:tc>
          <w:tcPr>
            <w:tcW w:w="1791" w:type="dxa"/>
            <w:vAlign w:val="center"/>
          </w:tcPr>
          <w:p w14:paraId="004C1D03" w14:textId="77777777" w:rsidR="00FF1318" w:rsidRPr="00DA6C23" w:rsidRDefault="00FF1318" w:rsidP="007A4B64">
            <w:pPr>
              <w:autoSpaceDE w:val="0"/>
              <w:autoSpaceDN w:val="0"/>
              <w:adjustRightInd w:val="0"/>
              <w:jc w:val="center"/>
              <w:rPr>
                <w:rFonts w:eastAsia="ArialMT" w:cs="Arial"/>
                <w:color w:val="5B9BD5" w:themeColor="accent1"/>
                <w:sz w:val="22"/>
                <w:szCs w:val="22"/>
              </w:rPr>
            </w:pPr>
            <w:r w:rsidRPr="00DA6C23">
              <w:rPr>
                <w:rFonts w:eastAsia="ArialMT" w:cs="Arial"/>
                <w:color w:val="5B9BD5" w:themeColor="accent1"/>
                <w:sz w:val="22"/>
                <w:szCs w:val="22"/>
              </w:rPr>
              <w:t>1 mark</w:t>
            </w:r>
          </w:p>
        </w:tc>
      </w:tr>
      <w:tr w:rsidR="00FF1318" w:rsidRPr="00DA6C23" w14:paraId="6D612BB5" w14:textId="77777777" w:rsidTr="007A4B64">
        <w:trPr>
          <w:trHeight w:val="567"/>
        </w:trPr>
        <w:tc>
          <w:tcPr>
            <w:tcW w:w="7225" w:type="dxa"/>
            <w:vAlign w:val="center"/>
          </w:tcPr>
          <w:p w14:paraId="71F5A824" w14:textId="77777777" w:rsidR="00FF1318" w:rsidRPr="00DA6C23" w:rsidRDefault="00FF1318" w:rsidP="007A4B64">
            <w:pPr>
              <w:autoSpaceDE w:val="0"/>
              <w:autoSpaceDN w:val="0"/>
              <w:adjustRightInd w:val="0"/>
              <w:rPr>
                <w:rFonts w:eastAsia="ArialMT" w:cs="Arial"/>
                <w:color w:val="5B9BD5" w:themeColor="accent1"/>
                <w:sz w:val="22"/>
                <w:szCs w:val="22"/>
              </w:rPr>
            </w:pPr>
            <m:oMathPara>
              <m:oMathParaPr>
                <m:jc m:val="left"/>
              </m:oMathParaPr>
              <m:oMath>
                <m:r>
                  <m:rPr>
                    <m:sty m:val="p"/>
                  </m:rPr>
                  <w:rPr>
                    <w:rFonts w:ascii="Cambria Math" w:eastAsia="ArialMT" w:hAnsi="Cambria Math" w:cs="Arial"/>
                    <w:color w:val="5B9BD5" w:themeColor="accent1"/>
                    <w:sz w:val="22"/>
                    <w:szCs w:val="22"/>
                  </w:rPr>
                  <m:t xml:space="preserve">s=ut + </m:t>
                </m:r>
                <m:f>
                  <m:fPr>
                    <m:type m:val="skw"/>
                    <m:ctrlPr>
                      <w:rPr>
                        <w:rFonts w:ascii="Cambria Math" w:eastAsia="ArialMT" w:hAnsi="Cambria Math" w:cs="Arial"/>
                        <w:color w:val="5B9BD5" w:themeColor="accent1"/>
                        <w:sz w:val="22"/>
                        <w:szCs w:val="22"/>
                      </w:rPr>
                    </m:ctrlPr>
                  </m:fPr>
                  <m:num>
                    <m:r>
                      <m:rPr>
                        <m:sty m:val="p"/>
                      </m:rPr>
                      <w:rPr>
                        <w:rFonts w:ascii="Cambria Math" w:eastAsia="ArialMT" w:hAnsi="Cambria Math" w:cs="Arial"/>
                        <w:color w:val="5B9BD5" w:themeColor="accent1"/>
                        <w:sz w:val="22"/>
                        <w:szCs w:val="22"/>
                      </w:rPr>
                      <m:t>1</m:t>
                    </m:r>
                  </m:num>
                  <m:den>
                    <m:r>
                      <m:rPr>
                        <m:sty m:val="p"/>
                      </m:rPr>
                      <w:rPr>
                        <w:rFonts w:ascii="Cambria Math" w:eastAsia="ArialMT" w:hAnsi="Cambria Math" w:cs="Arial"/>
                        <w:color w:val="5B9BD5" w:themeColor="accent1"/>
                        <w:sz w:val="22"/>
                        <w:szCs w:val="22"/>
                      </w:rPr>
                      <m:t>2</m:t>
                    </m:r>
                  </m:den>
                </m:f>
                <m:r>
                  <m:rPr>
                    <m:sty m:val="p"/>
                  </m:rPr>
                  <w:rPr>
                    <w:rFonts w:ascii="Cambria Math" w:eastAsia="ArialMT" w:hAnsi="Cambria Math" w:cs="Arial"/>
                    <w:color w:val="5B9BD5" w:themeColor="accent1"/>
                    <w:sz w:val="22"/>
                    <w:szCs w:val="22"/>
                  </w:rPr>
                  <m:t xml:space="preserve"> a</m:t>
                </m:r>
                <m:sSup>
                  <m:sSupPr>
                    <m:ctrlPr>
                      <w:rPr>
                        <w:rFonts w:ascii="Cambria Math" w:eastAsia="ArialMT" w:hAnsi="Cambria Math" w:cs="Arial"/>
                        <w:color w:val="5B9BD5" w:themeColor="accent1"/>
                        <w:sz w:val="22"/>
                        <w:szCs w:val="22"/>
                      </w:rPr>
                    </m:ctrlPr>
                  </m:sSupPr>
                  <m:e>
                    <m:r>
                      <m:rPr>
                        <m:sty m:val="p"/>
                      </m:rPr>
                      <w:rPr>
                        <w:rFonts w:ascii="Cambria Math" w:eastAsia="ArialMT" w:hAnsi="Cambria Math" w:cs="Arial"/>
                        <w:color w:val="5B9BD5" w:themeColor="accent1"/>
                        <w:sz w:val="22"/>
                        <w:szCs w:val="22"/>
                      </w:rPr>
                      <m:t>t</m:t>
                    </m:r>
                  </m:e>
                  <m:sup>
                    <m:r>
                      <m:rPr>
                        <m:sty m:val="p"/>
                      </m:rPr>
                      <w:rPr>
                        <w:rFonts w:ascii="Cambria Math" w:eastAsia="ArialMT" w:hAnsi="Cambria Math" w:cs="Arial"/>
                        <w:color w:val="5B9BD5" w:themeColor="accent1"/>
                        <w:sz w:val="22"/>
                        <w:szCs w:val="22"/>
                      </w:rPr>
                      <m:t>2</m:t>
                    </m:r>
                  </m:sup>
                </m:sSup>
                <m:r>
                  <m:rPr>
                    <m:sty m:val="p"/>
                  </m:rPr>
                  <w:rPr>
                    <w:rFonts w:ascii="Cambria Math" w:eastAsia="ArialMT" w:hAnsi="Cambria Math" w:cs="Arial"/>
                    <w:color w:val="5B9BD5" w:themeColor="accent1"/>
                    <w:sz w:val="22"/>
                    <w:szCs w:val="22"/>
                  </w:rPr>
                  <m:t xml:space="preserve">= 0 ×1.70 + </m:t>
                </m:r>
                <m:f>
                  <m:fPr>
                    <m:type m:val="skw"/>
                    <m:ctrlPr>
                      <w:rPr>
                        <w:rFonts w:ascii="Cambria Math" w:eastAsia="ArialMT" w:hAnsi="Cambria Math" w:cs="Arial"/>
                        <w:color w:val="5B9BD5" w:themeColor="accent1"/>
                        <w:sz w:val="22"/>
                        <w:szCs w:val="22"/>
                      </w:rPr>
                    </m:ctrlPr>
                  </m:fPr>
                  <m:num>
                    <m:r>
                      <m:rPr>
                        <m:sty m:val="p"/>
                      </m:rPr>
                      <w:rPr>
                        <w:rFonts w:ascii="Cambria Math" w:eastAsia="ArialMT" w:hAnsi="Cambria Math" w:cs="Arial"/>
                        <w:color w:val="5B9BD5" w:themeColor="accent1"/>
                        <w:sz w:val="22"/>
                        <w:szCs w:val="22"/>
                      </w:rPr>
                      <m:t>1</m:t>
                    </m:r>
                  </m:num>
                  <m:den>
                    <m:r>
                      <m:rPr>
                        <m:sty m:val="p"/>
                      </m:rPr>
                      <w:rPr>
                        <w:rFonts w:ascii="Cambria Math" w:eastAsia="ArialMT" w:hAnsi="Cambria Math" w:cs="Arial"/>
                        <w:color w:val="5B9BD5" w:themeColor="accent1"/>
                        <w:sz w:val="22"/>
                        <w:szCs w:val="22"/>
                      </w:rPr>
                      <m:t>2</m:t>
                    </m:r>
                  </m:den>
                </m:f>
                <m:r>
                  <m:rPr>
                    <m:sty m:val="p"/>
                  </m:rPr>
                  <w:rPr>
                    <w:rFonts w:ascii="Cambria Math" w:eastAsia="ArialMT" w:hAnsi="Cambria Math" w:cs="Arial"/>
                    <w:color w:val="5B9BD5" w:themeColor="accent1"/>
                    <w:sz w:val="22"/>
                    <w:szCs w:val="22"/>
                  </w:rPr>
                  <m:t xml:space="preserve"> ×7.50 × </m:t>
                </m:r>
                <m:sSup>
                  <m:sSupPr>
                    <m:ctrlPr>
                      <w:rPr>
                        <w:rFonts w:ascii="Cambria Math" w:eastAsia="ArialMT" w:hAnsi="Cambria Math" w:cs="Arial"/>
                        <w:color w:val="5B9BD5" w:themeColor="accent1"/>
                        <w:sz w:val="22"/>
                        <w:szCs w:val="22"/>
                      </w:rPr>
                    </m:ctrlPr>
                  </m:sSupPr>
                  <m:e>
                    <m:r>
                      <m:rPr>
                        <m:sty m:val="p"/>
                      </m:rPr>
                      <w:rPr>
                        <w:rFonts w:ascii="Cambria Math" w:eastAsia="ArialMT" w:hAnsi="Cambria Math" w:cs="Arial"/>
                        <w:color w:val="5B9BD5" w:themeColor="accent1"/>
                        <w:sz w:val="22"/>
                        <w:szCs w:val="22"/>
                      </w:rPr>
                      <m:t>1.70</m:t>
                    </m:r>
                  </m:e>
                  <m:sup>
                    <m:r>
                      <m:rPr>
                        <m:sty m:val="p"/>
                      </m:rPr>
                      <w:rPr>
                        <w:rFonts w:ascii="Cambria Math" w:eastAsia="ArialMT" w:hAnsi="Cambria Math" w:cs="Arial"/>
                        <w:color w:val="5B9BD5" w:themeColor="accent1"/>
                        <w:sz w:val="22"/>
                        <w:szCs w:val="22"/>
                      </w:rPr>
                      <m:t>2</m:t>
                    </m:r>
                  </m:sup>
                </m:sSup>
              </m:oMath>
            </m:oMathPara>
          </w:p>
        </w:tc>
        <w:tc>
          <w:tcPr>
            <w:tcW w:w="1791" w:type="dxa"/>
            <w:vAlign w:val="center"/>
          </w:tcPr>
          <w:p w14:paraId="50808452" w14:textId="77777777" w:rsidR="00FF1318" w:rsidRPr="00DA6C23" w:rsidRDefault="00FF1318" w:rsidP="007A4B64">
            <w:pPr>
              <w:autoSpaceDE w:val="0"/>
              <w:autoSpaceDN w:val="0"/>
              <w:adjustRightInd w:val="0"/>
              <w:jc w:val="center"/>
              <w:rPr>
                <w:rFonts w:eastAsia="ArialMT" w:cs="Arial"/>
                <w:color w:val="5B9BD5" w:themeColor="accent1"/>
                <w:sz w:val="22"/>
                <w:szCs w:val="22"/>
              </w:rPr>
            </w:pPr>
            <w:r w:rsidRPr="00DA6C23">
              <w:rPr>
                <w:rFonts w:eastAsia="ArialMT" w:cs="Arial"/>
                <w:color w:val="5B9BD5" w:themeColor="accent1"/>
                <w:sz w:val="22"/>
                <w:szCs w:val="22"/>
              </w:rPr>
              <w:t>1 mark</w:t>
            </w:r>
          </w:p>
        </w:tc>
      </w:tr>
      <w:tr w:rsidR="00FF1318" w:rsidRPr="00DA6C23" w14:paraId="0B934C65" w14:textId="77777777" w:rsidTr="007A4B64">
        <w:trPr>
          <w:trHeight w:val="567"/>
        </w:trPr>
        <w:tc>
          <w:tcPr>
            <w:tcW w:w="7225" w:type="dxa"/>
            <w:vAlign w:val="center"/>
          </w:tcPr>
          <w:p w14:paraId="43D6C181" w14:textId="77777777" w:rsidR="00FF1318" w:rsidRPr="00DA6C23" w:rsidRDefault="00D86520" w:rsidP="007A4B64">
            <w:pPr>
              <w:autoSpaceDE w:val="0"/>
              <w:autoSpaceDN w:val="0"/>
              <w:adjustRightInd w:val="0"/>
              <w:rPr>
                <w:rFonts w:eastAsia="ArialMT" w:cs="Arial"/>
                <w:color w:val="5B9BD5" w:themeColor="accent1"/>
                <w:sz w:val="22"/>
                <w:szCs w:val="22"/>
              </w:rPr>
            </w:pPr>
            <m:oMathPara>
              <m:oMathParaPr>
                <m:jc m:val="left"/>
              </m:oMathParaPr>
              <m:oMath>
                <m:r>
                  <m:rPr>
                    <m:sty m:val="p"/>
                  </m:rPr>
                  <w:rPr>
                    <w:rFonts w:ascii="Cambria Math" w:eastAsia="ArialMT" w:hAnsi="Cambria Math" w:cs="Arial"/>
                    <w:color w:val="5B9BD5" w:themeColor="accent1"/>
                    <w:sz w:val="22"/>
                    <w:szCs w:val="22"/>
                  </w:rPr>
                  <m:t>=10.8 m (11.6 m)</m:t>
                </m:r>
              </m:oMath>
            </m:oMathPara>
          </w:p>
        </w:tc>
        <w:tc>
          <w:tcPr>
            <w:tcW w:w="1791" w:type="dxa"/>
            <w:vAlign w:val="center"/>
          </w:tcPr>
          <w:p w14:paraId="20CA4A5B" w14:textId="77777777" w:rsidR="00FF1318" w:rsidRPr="00DA6C23" w:rsidRDefault="00FF1318" w:rsidP="007A4B64">
            <w:pPr>
              <w:autoSpaceDE w:val="0"/>
              <w:autoSpaceDN w:val="0"/>
              <w:adjustRightInd w:val="0"/>
              <w:jc w:val="center"/>
              <w:rPr>
                <w:rFonts w:eastAsia="ArialMT" w:cs="Arial"/>
                <w:color w:val="5B9BD5" w:themeColor="accent1"/>
                <w:sz w:val="22"/>
                <w:szCs w:val="22"/>
              </w:rPr>
            </w:pPr>
            <w:r w:rsidRPr="00DA6C23">
              <w:rPr>
                <w:rFonts w:eastAsia="ArialMT" w:cs="Arial"/>
                <w:color w:val="5B9BD5" w:themeColor="accent1"/>
                <w:sz w:val="22"/>
                <w:szCs w:val="22"/>
              </w:rPr>
              <w:t>1 mark</w:t>
            </w:r>
          </w:p>
        </w:tc>
      </w:tr>
    </w:tbl>
    <w:p w14:paraId="2CE66F2C" w14:textId="77777777" w:rsidR="00FF1318" w:rsidRPr="00C76BA8" w:rsidRDefault="00FF1318" w:rsidP="00FF1318">
      <w:pPr>
        <w:autoSpaceDE w:val="0"/>
        <w:autoSpaceDN w:val="0"/>
        <w:adjustRightInd w:val="0"/>
        <w:rPr>
          <w:rFonts w:eastAsia="ArialMT" w:cs="Arial"/>
        </w:rPr>
      </w:pPr>
    </w:p>
    <w:p w14:paraId="1F43B278" w14:textId="77777777" w:rsidR="00FF1318" w:rsidRPr="00C76BA8" w:rsidRDefault="00FF1318" w:rsidP="00FF1318">
      <w:pPr>
        <w:autoSpaceDE w:val="0"/>
        <w:autoSpaceDN w:val="0"/>
        <w:adjustRightInd w:val="0"/>
        <w:jc w:val="right"/>
        <w:rPr>
          <w:rFonts w:eastAsia="ArialMT" w:cs="Arial"/>
        </w:rPr>
      </w:pPr>
    </w:p>
    <w:p w14:paraId="03226403" w14:textId="77777777" w:rsidR="00FF1318" w:rsidRPr="00C76BA8" w:rsidRDefault="00FF1318" w:rsidP="00FF1318">
      <w:pPr>
        <w:autoSpaceDE w:val="0"/>
        <w:autoSpaceDN w:val="0"/>
        <w:adjustRightInd w:val="0"/>
        <w:ind w:left="709" w:hanging="709"/>
        <w:rPr>
          <w:rFonts w:eastAsia="ArialMT" w:cs="Arial"/>
        </w:rPr>
      </w:pPr>
      <w:r>
        <w:rPr>
          <w:rFonts w:eastAsia="ArialMT" w:cs="Arial"/>
        </w:rPr>
        <w:t xml:space="preserve">d) </w:t>
      </w:r>
      <w:r>
        <w:rPr>
          <w:rFonts w:eastAsia="ArialMT" w:cs="Arial"/>
        </w:rPr>
        <w:tab/>
      </w:r>
      <w:r w:rsidRPr="00C76BA8">
        <w:rPr>
          <w:rFonts w:eastAsia="ArialMT" w:cs="Arial"/>
        </w:rPr>
        <w:t>Calculate the velocity (in metres per second)</w:t>
      </w:r>
      <w:r>
        <w:rPr>
          <w:rFonts w:eastAsia="ArialMT" w:cs="Arial"/>
        </w:rPr>
        <w:t xml:space="preserve"> of the rocket, 1.7</w:t>
      </w:r>
      <w:r w:rsidRPr="00C76BA8">
        <w:rPr>
          <w:rFonts w:eastAsia="ArialMT" w:cs="Arial"/>
        </w:rPr>
        <w:t>0 s after the engine starts. If you could not calculate an answer to Pa</w:t>
      </w:r>
      <w:r>
        <w:rPr>
          <w:rFonts w:eastAsia="ArialMT" w:cs="Arial"/>
        </w:rPr>
        <w:t>rt (b), use an acceleration of 9</w:t>
      </w:r>
      <w:r w:rsidRPr="00C76BA8">
        <w:rPr>
          <w:rFonts w:eastAsia="ArialMT" w:cs="Arial"/>
        </w:rPr>
        <w:t>.00 m s</w:t>
      </w:r>
      <w:r w:rsidRPr="00C76BA8">
        <w:rPr>
          <w:rFonts w:eastAsia="ArialMT" w:cs="Arial"/>
          <w:vertAlign w:val="superscript"/>
        </w:rPr>
        <w:t>–2</w:t>
      </w:r>
      <w:r w:rsidRPr="00C76BA8">
        <w:rPr>
          <w:rFonts w:eastAsia="ArialMT" w:cs="Arial"/>
          <w:sz w:val="13"/>
          <w:szCs w:val="13"/>
        </w:rPr>
        <w:t xml:space="preserve"> </w:t>
      </w:r>
      <w:r w:rsidRPr="00C76BA8">
        <w:rPr>
          <w:rFonts w:eastAsia="ArialMT" w:cs="Arial"/>
        </w:rPr>
        <w:t xml:space="preserve">upward. Show </w:t>
      </w:r>
      <w:r w:rsidRPr="00C76BA8">
        <w:rPr>
          <w:rFonts w:eastAsia="ArialMT" w:cs="Arial"/>
          <w:b/>
          <w:bCs/>
        </w:rPr>
        <w:t xml:space="preserve">all </w:t>
      </w:r>
      <w:r w:rsidRPr="00C76BA8">
        <w:rPr>
          <w:rFonts w:eastAsia="ArialMT" w:cs="Arial"/>
        </w:rPr>
        <w:t>workings.</w:t>
      </w:r>
    </w:p>
    <w:p w14:paraId="59638654" w14:textId="77777777" w:rsidR="00FF1318" w:rsidRDefault="00E12B26" w:rsidP="00FF1318">
      <w:pPr>
        <w:pStyle w:val="ListParagraph"/>
        <w:autoSpaceDE w:val="0"/>
        <w:autoSpaceDN w:val="0"/>
        <w:adjustRightInd w:val="0"/>
        <w:jc w:val="right"/>
        <w:rPr>
          <w:rFonts w:eastAsia="ArialMT"/>
        </w:rPr>
      </w:pPr>
      <w:r>
        <w:rPr>
          <w:rFonts w:eastAsia="ArialMT"/>
        </w:rPr>
        <w:t>(2</w:t>
      </w:r>
      <w:r w:rsidR="00FF1318">
        <w:rPr>
          <w:rFonts w:eastAsia="ArialMT"/>
        </w:rPr>
        <w:t>)</w:t>
      </w:r>
    </w:p>
    <w:p w14:paraId="5A252A0B" w14:textId="77777777" w:rsidR="00FF1318" w:rsidRDefault="00FF1318" w:rsidP="00FF1318">
      <w:pPr>
        <w:pStyle w:val="ListParagraph"/>
        <w:autoSpaceDE w:val="0"/>
        <w:autoSpaceDN w:val="0"/>
        <w:adjustRightInd w:val="0"/>
        <w:jc w:val="right"/>
        <w:rPr>
          <w:rFonts w:eastAsia="ArialMT"/>
        </w:rPr>
      </w:pPr>
    </w:p>
    <w:tbl>
      <w:tblPr>
        <w:tblStyle w:val="TableGrid"/>
        <w:tblW w:w="0" w:type="auto"/>
        <w:tblInd w:w="-5" w:type="dxa"/>
        <w:tblLook w:val="04A0" w:firstRow="1" w:lastRow="0" w:firstColumn="1" w:lastColumn="0" w:noHBand="0" w:noVBand="1"/>
      </w:tblPr>
      <w:tblGrid>
        <w:gridCol w:w="7230"/>
        <w:gridCol w:w="1791"/>
      </w:tblGrid>
      <w:tr w:rsidR="00FF1318" w:rsidRPr="00DA6C23" w14:paraId="2290C772" w14:textId="77777777" w:rsidTr="007A4B64">
        <w:trPr>
          <w:trHeight w:val="567"/>
        </w:trPr>
        <w:tc>
          <w:tcPr>
            <w:tcW w:w="7230" w:type="dxa"/>
            <w:vAlign w:val="center"/>
          </w:tcPr>
          <w:p w14:paraId="5ECADD8F" w14:textId="77777777" w:rsidR="00FF1318" w:rsidRPr="00DA6C23" w:rsidRDefault="00FF1318" w:rsidP="00E12B26">
            <w:pPr>
              <w:pStyle w:val="ListParagraph"/>
              <w:autoSpaceDE w:val="0"/>
              <w:autoSpaceDN w:val="0"/>
              <w:adjustRightInd w:val="0"/>
              <w:ind w:left="0"/>
              <w:rPr>
                <w:rFonts w:eastAsia="ArialMT"/>
                <w:color w:val="5B9BD5" w:themeColor="accent1"/>
                <w:sz w:val="22"/>
              </w:rPr>
            </w:pPr>
            <m:oMathPara>
              <m:oMathParaPr>
                <m:jc m:val="left"/>
              </m:oMathParaPr>
              <m:oMath>
                <m:r>
                  <m:rPr>
                    <m:sty m:val="p"/>
                  </m:rPr>
                  <w:rPr>
                    <w:rFonts w:ascii="Cambria Math" w:eastAsia="ArialMT" w:hAnsi="Cambria Math"/>
                    <w:color w:val="5B9BD5" w:themeColor="accent1"/>
                    <w:sz w:val="22"/>
                  </w:rPr>
                  <m:t>v=u +at= 0 +7.50 ×1.70</m:t>
                </m:r>
              </m:oMath>
            </m:oMathPara>
          </w:p>
        </w:tc>
        <w:tc>
          <w:tcPr>
            <w:tcW w:w="1791" w:type="dxa"/>
            <w:vAlign w:val="center"/>
          </w:tcPr>
          <w:p w14:paraId="27A29091" w14:textId="77777777" w:rsidR="00FF1318" w:rsidRPr="00DA6C23" w:rsidRDefault="00FF1318" w:rsidP="007A4B64">
            <w:pPr>
              <w:autoSpaceDE w:val="0"/>
              <w:autoSpaceDN w:val="0"/>
              <w:adjustRightInd w:val="0"/>
              <w:jc w:val="center"/>
              <w:rPr>
                <w:rFonts w:eastAsia="ArialMT" w:cs="Arial"/>
                <w:color w:val="5B9BD5" w:themeColor="accent1"/>
                <w:sz w:val="22"/>
                <w:szCs w:val="22"/>
              </w:rPr>
            </w:pPr>
            <w:r w:rsidRPr="00DA6C23">
              <w:rPr>
                <w:rFonts w:eastAsia="ArialMT" w:cs="Arial"/>
                <w:color w:val="5B9BD5" w:themeColor="accent1"/>
                <w:sz w:val="22"/>
                <w:szCs w:val="22"/>
              </w:rPr>
              <w:t>1 mark</w:t>
            </w:r>
          </w:p>
        </w:tc>
      </w:tr>
      <w:tr w:rsidR="00FF1318" w:rsidRPr="00DA6C23" w14:paraId="6D16E711" w14:textId="77777777" w:rsidTr="007A4B64">
        <w:trPr>
          <w:trHeight w:val="567"/>
        </w:trPr>
        <w:tc>
          <w:tcPr>
            <w:tcW w:w="7230" w:type="dxa"/>
            <w:vAlign w:val="center"/>
          </w:tcPr>
          <w:p w14:paraId="27401FCE" w14:textId="77777777" w:rsidR="00FF1318" w:rsidRPr="00DA6C23" w:rsidRDefault="00FF1318" w:rsidP="007A4B64">
            <w:pPr>
              <w:pStyle w:val="ListParagraph"/>
              <w:autoSpaceDE w:val="0"/>
              <w:autoSpaceDN w:val="0"/>
              <w:adjustRightInd w:val="0"/>
              <w:ind w:left="0"/>
              <w:rPr>
                <w:rFonts w:eastAsia="ArialMT"/>
                <w:color w:val="5B9BD5" w:themeColor="accent1"/>
                <w:sz w:val="22"/>
              </w:rPr>
            </w:pPr>
            <m:oMathPara>
              <m:oMathParaPr>
                <m:jc m:val="left"/>
              </m:oMathParaPr>
              <m:oMath>
                <m:r>
                  <m:rPr>
                    <m:sty m:val="p"/>
                  </m:rPr>
                  <w:rPr>
                    <w:rFonts w:ascii="Cambria Math" w:eastAsia="ArialMT" w:hAnsi="Cambria Math"/>
                    <w:color w:val="5B9BD5" w:themeColor="accent1"/>
                    <w:sz w:val="22"/>
                  </w:rPr>
                  <m:t>v=12.8 m</m:t>
                </m:r>
                <m:sSup>
                  <m:sSupPr>
                    <m:ctrlPr>
                      <w:rPr>
                        <w:rFonts w:ascii="Cambria Math" w:eastAsia="ArialMT" w:hAnsi="Cambria Math"/>
                        <w:color w:val="5B9BD5" w:themeColor="accent1"/>
                        <w:sz w:val="22"/>
                      </w:rPr>
                    </m:ctrlPr>
                  </m:sSupPr>
                  <m:e>
                    <m:r>
                      <m:rPr>
                        <m:sty m:val="p"/>
                      </m:rPr>
                      <w:rPr>
                        <w:rFonts w:ascii="Cambria Math" w:eastAsia="ArialMT" w:hAnsi="Cambria Math"/>
                        <w:color w:val="5B9BD5" w:themeColor="accent1"/>
                        <w:sz w:val="22"/>
                      </w:rPr>
                      <m:t>s</m:t>
                    </m:r>
                  </m:e>
                  <m:sup>
                    <m:r>
                      <m:rPr>
                        <m:sty m:val="p"/>
                      </m:rPr>
                      <w:rPr>
                        <w:rFonts w:ascii="Cambria Math" w:eastAsia="ArialMT" w:hAnsi="Cambria Math"/>
                        <w:color w:val="5B9BD5" w:themeColor="accent1"/>
                        <w:sz w:val="22"/>
                      </w:rPr>
                      <m:t>-1</m:t>
                    </m:r>
                  </m:sup>
                </m:sSup>
                <m:r>
                  <w:rPr>
                    <w:rFonts w:ascii="Cambria Math" w:eastAsia="ArialMT" w:hAnsi="Cambria Math"/>
                    <w:color w:val="5B9BD5" w:themeColor="accent1"/>
                    <w:sz w:val="22"/>
                  </w:rPr>
                  <m:t xml:space="preserve"> (15.3 </m:t>
                </m:r>
                <m:r>
                  <m:rPr>
                    <m:sty m:val="p"/>
                  </m:rPr>
                  <w:rPr>
                    <w:rFonts w:ascii="Cambria Math" w:eastAsia="ArialMT" w:hAnsi="Cambria Math"/>
                    <w:color w:val="5B9BD5" w:themeColor="accent1"/>
                    <w:sz w:val="22"/>
                  </w:rPr>
                  <m:t>m</m:t>
                </m:r>
                <m:sSup>
                  <m:sSupPr>
                    <m:ctrlPr>
                      <w:rPr>
                        <w:rFonts w:ascii="Cambria Math" w:eastAsia="ArialMT" w:hAnsi="Cambria Math"/>
                        <w:color w:val="5B9BD5" w:themeColor="accent1"/>
                        <w:sz w:val="22"/>
                      </w:rPr>
                    </m:ctrlPr>
                  </m:sSupPr>
                  <m:e>
                    <m:r>
                      <m:rPr>
                        <m:sty m:val="p"/>
                      </m:rPr>
                      <w:rPr>
                        <w:rFonts w:ascii="Cambria Math" w:eastAsia="ArialMT" w:hAnsi="Cambria Math"/>
                        <w:color w:val="5B9BD5" w:themeColor="accent1"/>
                        <w:sz w:val="22"/>
                      </w:rPr>
                      <m:t>s</m:t>
                    </m:r>
                  </m:e>
                  <m:sup>
                    <m:r>
                      <m:rPr>
                        <m:sty m:val="p"/>
                      </m:rPr>
                      <w:rPr>
                        <w:rFonts w:ascii="Cambria Math" w:eastAsia="ArialMT" w:hAnsi="Cambria Math"/>
                        <w:color w:val="5B9BD5" w:themeColor="accent1"/>
                        <w:sz w:val="22"/>
                      </w:rPr>
                      <m:t>-1</m:t>
                    </m:r>
                  </m:sup>
                </m:sSup>
                <m:r>
                  <w:rPr>
                    <w:rFonts w:ascii="Cambria Math" w:eastAsia="ArialMT" w:hAnsi="Cambria Math"/>
                    <w:color w:val="5B9BD5" w:themeColor="accent1"/>
                    <w:sz w:val="22"/>
                  </w:rPr>
                  <m:t xml:space="preserve">) </m:t>
                </m:r>
              </m:oMath>
            </m:oMathPara>
          </w:p>
        </w:tc>
        <w:tc>
          <w:tcPr>
            <w:tcW w:w="1791" w:type="dxa"/>
            <w:vAlign w:val="center"/>
          </w:tcPr>
          <w:p w14:paraId="33876ABF" w14:textId="77777777" w:rsidR="00FF1318" w:rsidRPr="00DA6C23" w:rsidRDefault="00FF1318" w:rsidP="007A4B64">
            <w:pPr>
              <w:autoSpaceDE w:val="0"/>
              <w:autoSpaceDN w:val="0"/>
              <w:adjustRightInd w:val="0"/>
              <w:jc w:val="center"/>
              <w:rPr>
                <w:rFonts w:eastAsia="ArialMT" w:cs="Arial"/>
                <w:color w:val="5B9BD5" w:themeColor="accent1"/>
                <w:sz w:val="22"/>
                <w:szCs w:val="22"/>
              </w:rPr>
            </w:pPr>
            <w:r w:rsidRPr="00DA6C23">
              <w:rPr>
                <w:rFonts w:eastAsia="ArialMT" w:cs="Arial"/>
                <w:color w:val="5B9BD5" w:themeColor="accent1"/>
                <w:sz w:val="22"/>
                <w:szCs w:val="22"/>
              </w:rPr>
              <w:t>1 mark</w:t>
            </w:r>
          </w:p>
        </w:tc>
      </w:tr>
    </w:tbl>
    <w:p w14:paraId="22AB7488" w14:textId="77777777" w:rsidR="00FF1318" w:rsidRPr="0082610F" w:rsidRDefault="00FF1318" w:rsidP="00FF1318">
      <w:pPr>
        <w:autoSpaceDE w:val="0"/>
        <w:autoSpaceDN w:val="0"/>
        <w:adjustRightInd w:val="0"/>
        <w:rPr>
          <w:rFonts w:eastAsia="ArialMT" w:cs="Arial"/>
        </w:rPr>
      </w:pPr>
    </w:p>
    <w:p w14:paraId="26A25AE7" w14:textId="77777777" w:rsidR="00FF1318" w:rsidRPr="00C76BA8" w:rsidRDefault="00FF1318" w:rsidP="00FF1318">
      <w:pPr>
        <w:pStyle w:val="ListParagraph"/>
        <w:autoSpaceDE w:val="0"/>
        <w:autoSpaceDN w:val="0"/>
        <w:adjustRightInd w:val="0"/>
        <w:jc w:val="right"/>
        <w:rPr>
          <w:rFonts w:eastAsia="ArialMT"/>
        </w:rPr>
      </w:pPr>
    </w:p>
    <w:p w14:paraId="3D860D0F" w14:textId="77777777" w:rsidR="00FF1318" w:rsidRPr="0082610F" w:rsidRDefault="00FF1318" w:rsidP="00FF1318">
      <w:pPr>
        <w:autoSpaceDE w:val="0"/>
        <w:autoSpaceDN w:val="0"/>
        <w:adjustRightInd w:val="0"/>
        <w:rPr>
          <w:rFonts w:eastAsia="ArialMT" w:cs="Arial"/>
        </w:rPr>
      </w:pPr>
      <w:r>
        <w:rPr>
          <w:rFonts w:eastAsia="ArialMT" w:cs="Arial"/>
        </w:rPr>
        <w:t xml:space="preserve">e) </w:t>
      </w:r>
      <w:r>
        <w:rPr>
          <w:rFonts w:eastAsia="ArialMT" w:cs="Arial"/>
        </w:rPr>
        <w:tab/>
      </w:r>
      <w:r w:rsidRPr="0082610F">
        <w:rPr>
          <w:rFonts w:eastAsia="ArialMT" w:cs="Arial"/>
        </w:rPr>
        <w:t xml:space="preserve">Calculate the maximum height, in metres, reached by the rocket. Show </w:t>
      </w:r>
      <w:r w:rsidRPr="0082610F">
        <w:rPr>
          <w:rFonts w:eastAsia="ArialMT" w:cs="Arial"/>
          <w:b/>
          <w:bCs/>
        </w:rPr>
        <w:t xml:space="preserve">all </w:t>
      </w:r>
      <w:r w:rsidRPr="0082610F">
        <w:rPr>
          <w:rFonts w:eastAsia="ArialMT" w:cs="Arial"/>
        </w:rPr>
        <w:t>workings.</w:t>
      </w:r>
    </w:p>
    <w:p w14:paraId="5AAFDAAE" w14:textId="77777777" w:rsidR="00FF1318" w:rsidRPr="00C76BA8" w:rsidRDefault="00E12B26" w:rsidP="00FF1318">
      <w:pPr>
        <w:autoSpaceDE w:val="0"/>
        <w:autoSpaceDN w:val="0"/>
        <w:adjustRightInd w:val="0"/>
        <w:jc w:val="right"/>
        <w:rPr>
          <w:rFonts w:eastAsia="ArialMT" w:cs="Arial"/>
        </w:rPr>
      </w:pPr>
      <w:r>
        <w:rPr>
          <w:rFonts w:eastAsia="ArialMT" w:cs="Arial"/>
        </w:rPr>
        <w:t xml:space="preserve"> (5</w:t>
      </w:r>
      <w:r w:rsidR="00FF1318">
        <w:rPr>
          <w:rFonts w:eastAsia="ArialMT" w:cs="Arial"/>
        </w:rPr>
        <w:t>)</w:t>
      </w:r>
    </w:p>
    <w:p w14:paraId="27652412" w14:textId="77777777" w:rsidR="00FF1318" w:rsidRDefault="00FF1318" w:rsidP="00FF1318">
      <w:pPr>
        <w:autoSpaceDE w:val="0"/>
        <w:autoSpaceDN w:val="0"/>
        <w:adjustRightInd w:val="0"/>
        <w:ind w:left="720"/>
        <w:rPr>
          <w:rFonts w:eastAsia="ArialMT" w:cs="Arial"/>
        </w:rPr>
      </w:pPr>
    </w:p>
    <w:p w14:paraId="6E259EBA" w14:textId="77777777" w:rsidR="00FF1318" w:rsidRDefault="00FF1318" w:rsidP="00FF1318">
      <w:pPr>
        <w:autoSpaceDE w:val="0"/>
        <w:autoSpaceDN w:val="0"/>
        <w:adjustRightInd w:val="0"/>
        <w:ind w:left="720"/>
        <w:rPr>
          <w:rFonts w:eastAsia="ArialMT" w:cs="Arial"/>
        </w:rPr>
      </w:pPr>
    </w:p>
    <w:tbl>
      <w:tblPr>
        <w:tblStyle w:val="TableGrid"/>
        <w:tblW w:w="0" w:type="auto"/>
        <w:tblInd w:w="-5" w:type="dxa"/>
        <w:tblLook w:val="04A0" w:firstRow="1" w:lastRow="0" w:firstColumn="1" w:lastColumn="0" w:noHBand="0" w:noVBand="1"/>
      </w:tblPr>
      <w:tblGrid>
        <w:gridCol w:w="7230"/>
        <w:gridCol w:w="1791"/>
      </w:tblGrid>
      <w:tr w:rsidR="00EB6CB0" w:rsidRPr="00DA6C23" w14:paraId="0A33A778" w14:textId="77777777" w:rsidTr="007A4B64">
        <w:trPr>
          <w:trHeight w:val="567"/>
        </w:trPr>
        <w:tc>
          <w:tcPr>
            <w:tcW w:w="7230" w:type="dxa"/>
            <w:vAlign w:val="center"/>
          </w:tcPr>
          <w:p w14:paraId="34473DC2" w14:textId="77777777" w:rsidR="00EB6CB0" w:rsidRPr="00DA6C23" w:rsidRDefault="00EB6CB0" w:rsidP="00EB6CB0">
            <w:pPr>
              <w:autoSpaceDE w:val="0"/>
              <w:autoSpaceDN w:val="0"/>
              <w:adjustRightInd w:val="0"/>
              <w:rPr>
                <w:rFonts w:eastAsia="ArialMT" w:cs="Arial"/>
                <w:color w:val="5B9BD5" w:themeColor="accent1"/>
                <w:sz w:val="22"/>
                <w:szCs w:val="22"/>
              </w:rPr>
            </w:pPr>
            <m:oMathPara>
              <m:oMathParaPr>
                <m:jc m:val="left"/>
              </m:oMathParaPr>
              <m:oMath>
                <m:r>
                  <m:rPr>
                    <m:sty m:val="p"/>
                  </m:rPr>
                  <w:rPr>
                    <w:rFonts w:ascii="Cambria Math" w:eastAsia="ArialMT" w:hAnsi="Cambria Math" w:cs="Arial"/>
                    <w:color w:val="5B9BD5" w:themeColor="accent1"/>
                    <w:sz w:val="22"/>
                    <w:szCs w:val="22"/>
                  </w:rPr>
                  <m:t xml:space="preserve"> v=0 </m:t>
                </m:r>
                <m:sSup>
                  <m:sSupPr>
                    <m:ctrlPr>
                      <w:rPr>
                        <w:rFonts w:ascii="Cambria Math" w:eastAsia="ArialMT" w:hAnsi="Cambria Math" w:cs="Arial"/>
                        <w:color w:val="5B9BD5" w:themeColor="accent1"/>
                        <w:sz w:val="22"/>
                        <w:szCs w:val="22"/>
                      </w:rPr>
                    </m:ctrlPr>
                  </m:sSupPr>
                  <m:e>
                    <m:r>
                      <w:rPr>
                        <w:rFonts w:ascii="Cambria Math" w:eastAsia="ArialMT" w:hAnsi="Cambria Math" w:cs="Arial"/>
                        <w:color w:val="5B9BD5" w:themeColor="accent1"/>
                        <w:sz w:val="22"/>
                        <w:szCs w:val="22"/>
                      </w:rPr>
                      <m:t>ms</m:t>
                    </m:r>
                  </m:e>
                  <m:sup>
                    <m:r>
                      <w:rPr>
                        <w:rFonts w:ascii="Cambria Math" w:eastAsia="ArialMT" w:hAnsi="Cambria Math" w:cs="Arial"/>
                        <w:color w:val="5B9BD5" w:themeColor="accent1"/>
                        <w:sz w:val="22"/>
                        <w:szCs w:val="22"/>
                      </w:rPr>
                      <m:t>-1</m:t>
                    </m:r>
                  </m:sup>
                </m:sSup>
                <m:r>
                  <m:rPr>
                    <m:sty m:val="p"/>
                  </m:rPr>
                  <w:rPr>
                    <w:rFonts w:ascii="Cambria Math" w:eastAsia="ArialMT" w:hAnsi="Cambria Math" w:cs="Arial"/>
                    <w:color w:val="5B9BD5" w:themeColor="accent1"/>
                    <w:sz w:val="22"/>
                    <w:szCs w:val="22"/>
                  </w:rPr>
                  <m:t>;u= 12.8 m</m:t>
                </m:r>
                <m:sSup>
                  <m:sSupPr>
                    <m:ctrlPr>
                      <w:rPr>
                        <w:rFonts w:ascii="Cambria Math" w:eastAsia="ArialMT" w:hAnsi="Cambria Math" w:cs="Arial"/>
                        <w:color w:val="5B9BD5" w:themeColor="accent1"/>
                        <w:sz w:val="22"/>
                        <w:szCs w:val="22"/>
                      </w:rPr>
                    </m:ctrlPr>
                  </m:sSupPr>
                  <m:e>
                    <m:r>
                      <m:rPr>
                        <m:sty m:val="p"/>
                      </m:rPr>
                      <w:rPr>
                        <w:rFonts w:ascii="Cambria Math" w:eastAsia="ArialMT" w:hAnsi="Cambria Math" w:cs="Arial"/>
                        <w:color w:val="5B9BD5" w:themeColor="accent1"/>
                        <w:sz w:val="22"/>
                        <w:szCs w:val="22"/>
                      </w:rPr>
                      <m:t>s</m:t>
                    </m:r>
                  </m:e>
                  <m:sup>
                    <m:r>
                      <m:rPr>
                        <m:sty m:val="p"/>
                      </m:rPr>
                      <w:rPr>
                        <w:rFonts w:ascii="Cambria Math" w:eastAsia="ArialMT" w:hAnsi="Cambria Math" w:cs="Arial"/>
                        <w:color w:val="5B9BD5" w:themeColor="accent1"/>
                        <w:sz w:val="22"/>
                        <w:szCs w:val="22"/>
                      </w:rPr>
                      <m:t>-1</m:t>
                    </m:r>
                  </m:sup>
                </m:sSup>
                <m:r>
                  <m:rPr>
                    <m:sty m:val="p"/>
                  </m:rPr>
                  <w:rPr>
                    <w:rFonts w:ascii="Cambria Math" w:eastAsia="ArialMT" w:hAnsi="Cambria Math" w:cs="Arial"/>
                    <w:color w:val="5B9BD5" w:themeColor="accent1"/>
                    <w:sz w:val="22"/>
                    <w:szCs w:val="22"/>
                  </w:rPr>
                  <m:t>;</m:t>
                </m:r>
              </m:oMath>
            </m:oMathPara>
          </w:p>
        </w:tc>
        <w:tc>
          <w:tcPr>
            <w:tcW w:w="1791" w:type="dxa"/>
            <w:vAlign w:val="center"/>
          </w:tcPr>
          <w:p w14:paraId="737C7F7C" w14:textId="77777777" w:rsidR="00EB6CB0" w:rsidRPr="00DA6C23" w:rsidRDefault="00EB6CB0" w:rsidP="00EB6CB0">
            <w:pPr>
              <w:autoSpaceDE w:val="0"/>
              <w:autoSpaceDN w:val="0"/>
              <w:adjustRightInd w:val="0"/>
              <w:jc w:val="center"/>
              <w:rPr>
                <w:rFonts w:eastAsia="ArialMT" w:cs="Arial"/>
                <w:color w:val="5B9BD5" w:themeColor="accent1"/>
                <w:sz w:val="22"/>
                <w:szCs w:val="22"/>
              </w:rPr>
            </w:pPr>
            <w:r w:rsidRPr="00DA6C23">
              <w:rPr>
                <w:rFonts w:eastAsia="ArialMT" w:cs="Arial"/>
                <w:color w:val="5B9BD5" w:themeColor="accent1"/>
                <w:sz w:val="22"/>
                <w:szCs w:val="22"/>
              </w:rPr>
              <w:t>1 mark</w:t>
            </w:r>
          </w:p>
        </w:tc>
      </w:tr>
      <w:tr w:rsidR="00EB6CB0" w:rsidRPr="00DA6C23" w14:paraId="60A92AC5" w14:textId="77777777" w:rsidTr="007A4B64">
        <w:trPr>
          <w:trHeight w:val="567"/>
        </w:trPr>
        <w:tc>
          <w:tcPr>
            <w:tcW w:w="7230" w:type="dxa"/>
            <w:vAlign w:val="center"/>
          </w:tcPr>
          <w:p w14:paraId="7AAC5DF6" w14:textId="77777777" w:rsidR="00EB6CB0" w:rsidRPr="00EB6CB0" w:rsidRDefault="00EB6CB0" w:rsidP="00EB6CB0">
            <w:pPr>
              <w:autoSpaceDE w:val="0"/>
              <w:autoSpaceDN w:val="0"/>
              <w:adjustRightInd w:val="0"/>
              <w:rPr>
                <w:rFonts w:eastAsia="ArialMT" w:cs="Arial"/>
                <w:color w:val="5B9BD5" w:themeColor="accent1"/>
                <w:szCs w:val="22"/>
              </w:rPr>
            </w:pPr>
            <m:oMathPara>
              <m:oMathParaPr>
                <m:jc m:val="left"/>
              </m:oMathParaPr>
              <m:oMath>
                <m:r>
                  <m:rPr>
                    <m:sty m:val="p"/>
                  </m:rPr>
                  <w:rPr>
                    <w:rFonts w:ascii="Cambria Math" w:eastAsia="ArialMT" w:hAnsi="Cambria Math" w:cs="Arial"/>
                    <w:color w:val="5B9BD5" w:themeColor="accent1"/>
                    <w:sz w:val="22"/>
                    <w:szCs w:val="22"/>
                  </w:rPr>
                  <m:t>a=-9.80  m</m:t>
                </m:r>
                <m:sSup>
                  <m:sSupPr>
                    <m:ctrlPr>
                      <w:rPr>
                        <w:rFonts w:ascii="Cambria Math" w:eastAsia="ArialMT" w:hAnsi="Cambria Math" w:cs="Arial"/>
                        <w:color w:val="5B9BD5" w:themeColor="accent1"/>
                        <w:sz w:val="22"/>
                        <w:szCs w:val="22"/>
                      </w:rPr>
                    </m:ctrlPr>
                  </m:sSupPr>
                  <m:e>
                    <m:r>
                      <m:rPr>
                        <m:sty m:val="p"/>
                      </m:rPr>
                      <w:rPr>
                        <w:rFonts w:ascii="Cambria Math" w:eastAsia="ArialMT" w:hAnsi="Cambria Math" w:cs="Arial"/>
                        <w:color w:val="5B9BD5" w:themeColor="accent1"/>
                        <w:sz w:val="22"/>
                        <w:szCs w:val="22"/>
                      </w:rPr>
                      <m:t>s</m:t>
                    </m:r>
                  </m:e>
                  <m:sup>
                    <m:r>
                      <m:rPr>
                        <m:sty m:val="p"/>
                      </m:rPr>
                      <w:rPr>
                        <w:rFonts w:ascii="Cambria Math" w:eastAsia="ArialMT" w:hAnsi="Cambria Math" w:cs="Arial"/>
                        <w:color w:val="5B9BD5" w:themeColor="accent1"/>
                        <w:sz w:val="22"/>
                        <w:szCs w:val="22"/>
                      </w:rPr>
                      <m:t>-2</m:t>
                    </m:r>
                  </m:sup>
                </m:sSup>
              </m:oMath>
            </m:oMathPara>
          </w:p>
        </w:tc>
        <w:tc>
          <w:tcPr>
            <w:tcW w:w="1791" w:type="dxa"/>
            <w:vAlign w:val="center"/>
          </w:tcPr>
          <w:p w14:paraId="06AAC737" w14:textId="77777777" w:rsidR="00EB6CB0" w:rsidRPr="00DA6C23" w:rsidRDefault="00EB6CB0" w:rsidP="00EB6CB0">
            <w:pPr>
              <w:autoSpaceDE w:val="0"/>
              <w:autoSpaceDN w:val="0"/>
              <w:adjustRightInd w:val="0"/>
              <w:jc w:val="center"/>
              <w:rPr>
                <w:rFonts w:eastAsia="ArialMT" w:cs="Arial"/>
                <w:color w:val="5B9BD5" w:themeColor="accent1"/>
                <w:sz w:val="22"/>
                <w:szCs w:val="22"/>
              </w:rPr>
            </w:pPr>
            <w:r w:rsidRPr="00DA6C23">
              <w:rPr>
                <w:rFonts w:eastAsia="ArialMT" w:cs="Arial"/>
                <w:color w:val="5B9BD5" w:themeColor="accent1"/>
                <w:sz w:val="22"/>
                <w:szCs w:val="22"/>
              </w:rPr>
              <w:t>1 mark</w:t>
            </w:r>
          </w:p>
        </w:tc>
      </w:tr>
      <w:tr w:rsidR="00EB6CB0" w:rsidRPr="00DA6C23" w14:paraId="544E5C12" w14:textId="77777777" w:rsidTr="007A4B64">
        <w:trPr>
          <w:trHeight w:val="567"/>
        </w:trPr>
        <w:tc>
          <w:tcPr>
            <w:tcW w:w="7230" w:type="dxa"/>
            <w:vAlign w:val="center"/>
          </w:tcPr>
          <w:p w14:paraId="54DAC4B2" w14:textId="77777777" w:rsidR="00EB6CB0" w:rsidRPr="00DA6C23" w:rsidRDefault="00D36975" w:rsidP="00EB6CB0">
            <w:pPr>
              <w:autoSpaceDE w:val="0"/>
              <w:autoSpaceDN w:val="0"/>
              <w:adjustRightInd w:val="0"/>
              <w:rPr>
                <w:rFonts w:eastAsia="ArialMT" w:cs="Arial"/>
                <w:color w:val="5B9BD5" w:themeColor="accent1"/>
                <w:sz w:val="22"/>
                <w:szCs w:val="22"/>
              </w:rPr>
            </w:pPr>
            <m:oMathPara>
              <m:oMathParaPr>
                <m:jc m:val="left"/>
              </m:oMathParaPr>
              <m:oMath>
                <m:sSup>
                  <m:sSupPr>
                    <m:ctrlPr>
                      <w:rPr>
                        <w:rFonts w:ascii="Cambria Math" w:eastAsia="ArialMT" w:hAnsi="Cambria Math" w:cs="Arial"/>
                        <w:color w:val="5B9BD5" w:themeColor="accent1"/>
                        <w:sz w:val="22"/>
                        <w:szCs w:val="22"/>
                      </w:rPr>
                    </m:ctrlPr>
                  </m:sSupPr>
                  <m:e>
                    <m:r>
                      <m:rPr>
                        <m:sty m:val="p"/>
                      </m:rPr>
                      <w:rPr>
                        <w:rFonts w:ascii="Cambria Math" w:eastAsia="ArialMT" w:hAnsi="Cambria Math" w:cs="Arial"/>
                        <w:color w:val="5B9BD5" w:themeColor="accent1"/>
                        <w:sz w:val="22"/>
                        <w:szCs w:val="22"/>
                      </w:rPr>
                      <m:t>v</m:t>
                    </m:r>
                  </m:e>
                  <m:sup>
                    <m:r>
                      <m:rPr>
                        <m:sty m:val="p"/>
                      </m:rPr>
                      <w:rPr>
                        <w:rFonts w:ascii="Cambria Math" w:eastAsia="ArialMT" w:hAnsi="Cambria Math" w:cs="Arial"/>
                        <w:color w:val="5B9BD5" w:themeColor="accent1"/>
                        <w:sz w:val="22"/>
                        <w:szCs w:val="22"/>
                      </w:rPr>
                      <m:t>2</m:t>
                    </m:r>
                  </m:sup>
                </m:sSup>
                <m:r>
                  <m:rPr>
                    <m:sty m:val="p"/>
                  </m:rPr>
                  <w:rPr>
                    <w:rFonts w:ascii="Cambria Math" w:eastAsia="ArialMT" w:hAnsi="Cambria Math" w:cs="Arial"/>
                    <w:color w:val="5B9BD5" w:themeColor="accent1"/>
                    <w:sz w:val="22"/>
                    <w:szCs w:val="22"/>
                  </w:rPr>
                  <m:t xml:space="preserve">= </m:t>
                </m:r>
                <m:sSup>
                  <m:sSupPr>
                    <m:ctrlPr>
                      <w:rPr>
                        <w:rFonts w:ascii="Cambria Math" w:eastAsia="ArialMT" w:hAnsi="Cambria Math" w:cs="Arial"/>
                        <w:color w:val="5B9BD5" w:themeColor="accent1"/>
                        <w:sz w:val="22"/>
                        <w:szCs w:val="22"/>
                      </w:rPr>
                    </m:ctrlPr>
                  </m:sSupPr>
                  <m:e>
                    <m:r>
                      <m:rPr>
                        <m:sty m:val="p"/>
                      </m:rPr>
                      <w:rPr>
                        <w:rFonts w:ascii="Cambria Math" w:eastAsia="ArialMT" w:hAnsi="Cambria Math" w:cs="Arial"/>
                        <w:color w:val="5B9BD5" w:themeColor="accent1"/>
                        <w:sz w:val="22"/>
                        <w:szCs w:val="22"/>
                      </w:rPr>
                      <m:t>u</m:t>
                    </m:r>
                  </m:e>
                  <m:sup>
                    <m:r>
                      <m:rPr>
                        <m:sty m:val="p"/>
                      </m:rPr>
                      <w:rPr>
                        <w:rFonts w:ascii="Cambria Math" w:eastAsia="ArialMT" w:hAnsi="Cambria Math" w:cs="Arial"/>
                        <w:color w:val="5B9BD5" w:themeColor="accent1"/>
                        <w:sz w:val="22"/>
                        <w:szCs w:val="22"/>
                      </w:rPr>
                      <m:t>2</m:t>
                    </m:r>
                  </m:sup>
                </m:sSup>
                <m:r>
                  <m:rPr>
                    <m:sty m:val="p"/>
                  </m:rPr>
                  <w:rPr>
                    <w:rFonts w:ascii="Cambria Math" w:eastAsia="ArialMT" w:hAnsi="Cambria Math" w:cs="Arial"/>
                    <w:color w:val="5B9BD5" w:themeColor="accent1"/>
                    <w:sz w:val="22"/>
                    <w:szCs w:val="22"/>
                  </w:rPr>
                  <m:t>+2as;0=</m:t>
                </m:r>
                <m:sSup>
                  <m:sSupPr>
                    <m:ctrlPr>
                      <w:rPr>
                        <w:rFonts w:ascii="Cambria Math" w:eastAsia="ArialMT" w:hAnsi="Cambria Math" w:cs="Arial"/>
                        <w:color w:val="5B9BD5" w:themeColor="accent1"/>
                        <w:sz w:val="22"/>
                        <w:szCs w:val="22"/>
                      </w:rPr>
                    </m:ctrlPr>
                  </m:sSupPr>
                  <m:e>
                    <m:r>
                      <m:rPr>
                        <m:sty m:val="p"/>
                      </m:rPr>
                      <w:rPr>
                        <w:rFonts w:ascii="Cambria Math" w:eastAsia="ArialMT" w:hAnsi="Cambria Math" w:cs="Arial"/>
                        <w:color w:val="5B9BD5" w:themeColor="accent1"/>
                        <w:sz w:val="22"/>
                        <w:szCs w:val="22"/>
                      </w:rPr>
                      <m:t>12.8</m:t>
                    </m:r>
                  </m:e>
                  <m:sup>
                    <m:r>
                      <m:rPr>
                        <m:sty m:val="p"/>
                      </m:rPr>
                      <w:rPr>
                        <w:rFonts w:ascii="Cambria Math" w:eastAsia="ArialMT" w:hAnsi="Cambria Math" w:cs="Arial"/>
                        <w:color w:val="5B9BD5" w:themeColor="accent1"/>
                        <w:sz w:val="22"/>
                        <w:szCs w:val="22"/>
                      </w:rPr>
                      <m:t>2</m:t>
                    </m:r>
                  </m:sup>
                </m:sSup>
                <m:r>
                  <m:rPr>
                    <m:sty m:val="p"/>
                  </m:rPr>
                  <w:rPr>
                    <w:rFonts w:ascii="Cambria Math" w:eastAsia="ArialMT" w:hAnsi="Cambria Math" w:cs="Arial"/>
                    <w:color w:val="5B9BD5" w:themeColor="accent1"/>
                    <w:sz w:val="22"/>
                    <w:szCs w:val="22"/>
                  </w:rPr>
                  <m:t>+2 × -9.80 ×s</m:t>
                </m:r>
              </m:oMath>
            </m:oMathPara>
          </w:p>
        </w:tc>
        <w:tc>
          <w:tcPr>
            <w:tcW w:w="1791" w:type="dxa"/>
            <w:vAlign w:val="center"/>
          </w:tcPr>
          <w:p w14:paraId="1F8534FC" w14:textId="77777777" w:rsidR="00EB6CB0" w:rsidRPr="00DA6C23" w:rsidRDefault="00EB6CB0" w:rsidP="00EB6CB0">
            <w:pPr>
              <w:autoSpaceDE w:val="0"/>
              <w:autoSpaceDN w:val="0"/>
              <w:adjustRightInd w:val="0"/>
              <w:jc w:val="center"/>
              <w:rPr>
                <w:rFonts w:eastAsia="ArialMT" w:cs="Arial"/>
                <w:color w:val="5B9BD5" w:themeColor="accent1"/>
                <w:sz w:val="22"/>
                <w:szCs w:val="22"/>
              </w:rPr>
            </w:pPr>
            <w:r w:rsidRPr="00DA6C23">
              <w:rPr>
                <w:rFonts w:eastAsia="ArialMT" w:cs="Arial"/>
                <w:color w:val="5B9BD5" w:themeColor="accent1"/>
                <w:sz w:val="22"/>
                <w:szCs w:val="22"/>
              </w:rPr>
              <w:t>1 mark</w:t>
            </w:r>
          </w:p>
        </w:tc>
      </w:tr>
      <w:tr w:rsidR="00EB6CB0" w:rsidRPr="00DA6C23" w14:paraId="72485981" w14:textId="77777777" w:rsidTr="007A4B64">
        <w:trPr>
          <w:trHeight w:val="567"/>
        </w:trPr>
        <w:tc>
          <w:tcPr>
            <w:tcW w:w="7230" w:type="dxa"/>
            <w:vAlign w:val="center"/>
          </w:tcPr>
          <w:p w14:paraId="5D2F050A" w14:textId="77777777" w:rsidR="00EB6CB0" w:rsidRPr="00DA6C23" w:rsidRDefault="00EB6CB0" w:rsidP="00EB6CB0">
            <w:pPr>
              <w:autoSpaceDE w:val="0"/>
              <w:autoSpaceDN w:val="0"/>
              <w:adjustRightInd w:val="0"/>
              <w:rPr>
                <w:rFonts w:eastAsia="ArialMT" w:cs="Arial"/>
                <w:color w:val="5B9BD5" w:themeColor="accent1"/>
                <w:sz w:val="22"/>
                <w:szCs w:val="22"/>
              </w:rPr>
            </w:pPr>
            <m:oMath>
              <m:r>
                <m:rPr>
                  <m:sty m:val="p"/>
                </m:rPr>
                <w:rPr>
                  <w:rFonts w:ascii="Cambria Math" w:eastAsia="ArialMT" w:hAnsi="Cambria Math" w:cs="Arial"/>
                  <w:color w:val="5B9BD5" w:themeColor="accent1"/>
                  <w:sz w:val="22"/>
                  <w:szCs w:val="22"/>
                </w:rPr>
                <m:t xml:space="preserve">s= </m:t>
              </m:r>
              <m:f>
                <m:fPr>
                  <m:ctrlPr>
                    <w:rPr>
                      <w:rFonts w:ascii="Cambria Math" w:eastAsia="ArialMT" w:hAnsi="Cambria Math" w:cs="Arial"/>
                      <w:color w:val="5B9BD5" w:themeColor="accent1"/>
                      <w:sz w:val="22"/>
                      <w:szCs w:val="22"/>
                    </w:rPr>
                  </m:ctrlPr>
                </m:fPr>
                <m:num>
                  <m:sSup>
                    <m:sSupPr>
                      <m:ctrlPr>
                        <w:rPr>
                          <w:rFonts w:ascii="Cambria Math" w:eastAsia="ArialMT" w:hAnsi="Cambria Math" w:cs="Arial"/>
                          <w:color w:val="5B9BD5" w:themeColor="accent1"/>
                          <w:sz w:val="22"/>
                          <w:szCs w:val="22"/>
                        </w:rPr>
                      </m:ctrlPr>
                    </m:sSupPr>
                    <m:e>
                      <m:r>
                        <m:rPr>
                          <m:sty m:val="p"/>
                        </m:rPr>
                        <w:rPr>
                          <w:rFonts w:ascii="Cambria Math" w:eastAsia="ArialMT" w:hAnsi="Cambria Math" w:cs="Arial"/>
                          <w:color w:val="5B9BD5" w:themeColor="accent1"/>
                          <w:sz w:val="22"/>
                          <w:szCs w:val="22"/>
                        </w:rPr>
                        <m:t>12.8</m:t>
                      </m:r>
                    </m:e>
                    <m:sup>
                      <m:r>
                        <m:rPr>
                          <m:sty m:val="p"/>
                        </m:rPr>
                        <w:rPr>
                          <w:rFonts w:ascii="Cambria Math" w:eastAsia="ArialMT" w:hAnsi="Cambria Math" w:cs="Arial"/>
                          <w:color w:val="5B9BD5" w:themeColor="accent1"/>
                          <w:sz w:val="22"/>
                          <w:szCs w:val="22"/>
                        </w:rPr>
                        <m:t>2</m:t>
                      </m:r>
                    </m:sup>
                  </m:sSup>
                </m:num>
                <m:den>
                  <m:r>
                    <m:rPr>
                      <m:sty m:val="p"/>
                    </m:rPr>
                    <w:rPr>
                      <w:rFonts w:ascii="Cambria Math" w:eastAsia="ArialMT" w:hAnsi="Cambria Math" w:cs="Arial"/>
                      <w:color w:val="5B9BD5" w:themeColor="accent1"/>
                      <w:sz w:val="22"/>
                      <w:szCs w:val="22"/>
                    </w:rPr>
                    <m:t>19.6</m:t>
                  </m:r>
                </m:den>
              </m:f>
              <m:r>
                <m:rPr>
                  <m:sty m:val="p"/>
                </m:rPr>
                <w:rPr>
                  <w:rFonts w:ascii="Cambria Math" w:eastAsia="ArialMT" w:hAnsi="Cambria Math" w:cs="Arial"/>
                  <w:color w:val="5B9BD5" w:themeColor="accent1"/>
                  <w:sz w:val="22"/>
                  <w:szCs w:val="22"/>
                </w:rPr>
                <m:t>=8.29 m</m:t>
              </m:r>
            </m:oMath>
            <w:r w:rsidRPr="00DA6C23">
              <w:rPr>
                <w:rFonts w:eastAsia="ArialMT" w:cs="Arial"/>
                <w:color w:val="5B9BD5" w:themeColor="accent1"/>
                <w:sz w:val="22"/>
                <w:szCs w:val="22"/>
              </w:rPr>
              <w:t xml:space="preserve"> (11.9 m)</w:t>
            </w:r>
          </w:p>
        </w:tc>
        <w:tc>
          <w:tcPr>
            <w:tcW w:w="1791" w:type="dxa"/>
            <w:vAlign w:val="center"/>
          </w:tcPr>
          <w:p w14:paraId="41B5B0B1" w14:textId="77777777" w:rsidR="00EB6CB0" w:rsidRPr="00DA6C23" w:rsidRDefault="00EB6CB0" w:rsidP="00EB6CB0">
            <w:pPr>
              <w:autoSpaceDE w:val="0"/>
              <w:autoSpaceDN w:val="0"/>
              <w:adjustRightInd w:val="0"/>
              <w:jc w:val="center"/>
              <w:rPr>
                <w:rFonts w:eastAsia="ArialMT" w:cs="Arial"/>
                <w:color w:val="5B9BD5" w:themeColor="accent1"/>
                <w:sz w:val="22"/>
                <w:szCs w:val="22"/>
              </w:rPr>
            </w:pPr>
            <w:r w:rsidRPr="00DA6C23">
              <w:rPr>
                <w:rFonts w:eastAsia="ArialMT" w:cs="Arial"/>
                <w:color w:val="5B9BD5" w:themeColor="accent1"/>
                <w:sz w:val="22"/>
                <w:szCs w:val="22"/>
              </w:rPr>
              <w:t>1 mark</w:t>
            </w:r>
          </w:p>
        </w:tc>
      </w:tr>
      <w:tr w:rsidR="00EB6CB0" w:rsidRPr="00DA6C23" w14:paraId="6A24F584" w14:textId="77777777" w:rsidTr="007A4B64">
        <w:trPr>
          <w:trHeight w:val="567"/>
        </w:trPr>
        <w:tc>
          <w:tcPr>
            <w:tcW w:w="7230" w:type="dxa"/>
            <w:vAlign w:val="center"/>
          </w:tcPr>
          <w:p w14:paraId="5C9E9695" w14:textId="77777777" w:rsidR="00EB6CB0" w:rsidRPr="00DA6C23" w:rsidRDefault="00EB6CB0" w:rsidP="00EB6CB0">
            <w:pPr>
              <w:autoSpaceDE w:val="0"/>
              <w:autoSpaceDN w:val="0"/>
              <w:adjustRightInd w:val="0"/>
              <w:rPr>
                <w:rFonts w:eastAsia="ArialMT" w:cs="Arial"/>
                <w:color w:val="5B9BD5" w:themeColor="accent1"/>
                <w:sz w:val="22"/>
                <w:szCs w:val="22"/>
              </w:rPr>
            </w:pPr>
            <w:r w:rsidRPr="00DA6C23">
              <w:rPr>
                <w:rFonts w:eastAsia="ArialMT" w:cs="Arial"/>
                <w:color w:val="5B9BD5" w:themeColor="accent1"/>
                <w:sz w:val="22"/>
                <w:szCs w:val="22"/>
              </w:rPr>
              <w:t>Maximum height = 10.8 + 8.29 = 19.1 m (24.9 m)</w:t>
            </w:r>
          </w:p>
        </w:tc>
        <w:tc>
          <w:tcPr>
            <w:tcW w:w="1791" w:type="dxa"/>
            <w:vAlign w:val="center"/>
          </w:tcPr>
          <w:p w14:paraId="4B03C18C" w14:textId="77777777" w:rsidR="00EB6CB0" w:rsidRPr="00DA6C23" w:rsidRDefault="00EB6CB0" w:rsidP="00EB6CB0">
            <w:pPr>
              <w:autoSpaceDE w:val="0"/>
              <w:autoSpaceDN w:val="0"/>
              <w:adjustRightInd w:val="0"/>
              <w:jc w:val="center"/>
              <w:rPr>
                <w:rFonts w:eastAsia="ArialMT" w:cs="Arial"/>
                <w:color w:val="5B9BD5" w:themeColor="accent1"/>
                <w:sz w:val="22"/>
                <w:szCs w:val="22"/>
              </w:rPr>
            </w:pPr>
            <w:r w:rsidRPr="00DA6C23">
              <w:rPr>
                <w:rFonts w:eastAsia="ArialMT" w:cs="Arial"/>
                <w:color w:val="5B9BD5" w:themeColor="accent1"/>
                <w:sz w:val="22"/>
                <w:szCs w:val="22"/>
              </w:rPr>
              <w:t>1 mark</w:t>
            </w:r>
          </w:p>
        </w:tc>
      </w:tr>
    </w:tbl>
    <w:p w14:paraId="26EBCB1B" w14:textId="77777777" w:rsidR="00FF1318" w:rsidRPr="00C76BA8" w:rsidRDefault="00FF1318" w:rsidP="00FF1318">
      <w:pPr>
        <w:autoSpaceDE w:val="0"/>
        <w:autoSpaceDN w:val="0"/>
        <w:adjustRightInd w:val="0"/>
        <w:ind w:left="720"/>
        <w:rPr>
          <w:rFonts w:eastAsia="ArialMT" w:cs="Arial"/>
        </w:rPr>
      </w:pPr>
    </w:p>
    <w:p w14:paraId="3EDB91D7" w14:textId="77777777" w:rsidR="00FF1318" w:rsidRPr="00C76BA8" w:rsidRDefault="00FF1318" w:rsidP="00FF1318">
      <w:pPr>
        <w:rPr>
          <w:rFonts w:cs="Arial"/>
        </w:rPr>
      </w:pPr>
    </w:p>
    <w:p w14:paraId="0876C671" w14:textId="77777777" w:rsidR="00FF1318" w:rsidRPr="00C76BA8" w:rsidRDefault="00FF1318" w:rsidP="00FF1318">
      <w:pPr>
        <w:rPr>
          <w:rFonts w:cs="Arial"/>
        </w:rPr>
      </w:pPr>
    </w:p>
    <w:p w14:paraId="4FA78EA7" w14:textId="77777777" w:rsidR="00FF1318" w:rsidRPr="00C76BA8" w:rsidRDefault="00FF1318" w:rsidP="00FF1318">
      <w:pPr>
        <w:autoSpaceDE w:val="0"/>
        <w:autoSpaceDN w:val="0"/>
        <w:adjustRightInd w:val="0"/>
        <w:ind w:left="720" w:hanging="720"/>
        <w:jc w:val="right"/>
        <w:rPr>
          <w:rFonts w:eastAsia="ArialMT" w:cs="Arial"/>
        </w:rPr>
      </w:pPr>
    </w:p>
    <w:p w14:paraId="6A187FF2" w14:textId="77777777" w:rsidR="00FF1318" w:rsidRDefault="00FF1318">
      <w:pPr>
        <w:spacing w:after="160" w:line="259" w:lineRule="auto"/>
        <w:rPr>
          <w:rFonts w:cs="Arial"/>
          <w:b/>
          <w:bCs/>
          <w:szCs w:val="22"/>
        </w:rPr>
      </w:pPr>
      <w:r>
        <w:rPr>
          <w:rFonts w:cs="Arial"/>
          <w:b/>
          <w:bCs/>
          <w:szCs w:val="22"/>
        </w:rPr>
        <w:br w:type="page"/>
      </w:r>
    </w:p>
    <w:p w14:paraId="48F15A9A" w14:textId="77777777" w:rsidR="003121FD" w:rsidRPr="00E64CDD" w:rsidRDefault="003121FD" w:rsidP="003121FD">
      <w:pPr>
        <w:tabs>
          <w:tab w:val="right" w:pos="9356"/>
        </w:tabs>
        <w:ind w:left="567" w:hanging="567"/>
        <w:rPr>
          <w:rFonts w:cs="Arial"/>
          <w:b/>
          <w:bCs/>
          <w:szCs w:val="22"/>
        </w:rPr>
      </w:pPr>
      <w:r w:rsidRPr="00E64CDD">
        <w:rPr>
          <w:rFonts w:cs="Arial"/>
          <w:b/>
          <w:bCs/>
          <w:szCs w:val="22"/>
        </w:rPr>
        <w:lastRenderedPageBreak/>
        <w:t>Section Three:  Comprehension</w:t>
      </w:r>
      <w:r w:rsidRPr="00E64CDD">
        <w:rPr>
          <w:rFonts w:cs="Arial"/>
          <w:b/>
          <w:bCs/>
          <w:szCs w:val="22"/>
        </w:rPr>
        <w:tab/>
        <w:t>20% (36 Marks)</w:t>
      </w:r>
    </w:p>
    <w:p w14:paraId="6E2DB12A" w14:textId="77777777" w:rsidR="003121FD" w:rsidRPr="00E64CDD" w:rsidRDefault="003121FD" w:rsidP="003121FD">
      <w:pPr>
        <w:tabs>
          <w:tab w:val="left" w:pos="2160"/>
          <w:tab w:val="right" w:pos="9270"/>
          <w:tab w:val="right" w:pos="9356"/>
        </w:tabs>
        <w:ind w:left="567" w:hanging="567"/>
        <w:rPr>
          <w:rFonts w:cs="Arial"/>
          <w:b/>
          <w:bCs/>
          <w:szCs w:val="22"/>
        </w:rPr>
      </w:pPr>
    </w:p>
    <w:p w14:paraId="69F295B0" w14:textId="77777777" w:rsidR="003121FD" w:rsidRDefault="003121FD" w:rsidP="003121FD">
      <w:pPr>
        <w:tabs>
          <w:tab w:val="right" w:pos="9356"/>
        </w:tabs>
        <w:ind w:left="567" w:hanging="567"/>
        <w:rPr>
          <w:rFonts w:cs="Arial"/>
          <w:szCs w:val="22"/>
        </w:rPr>
      </w:pPr>
      <w:r w:rsidRPr="00E64CDD">
        <w:rPr>
          <w:rFonts w:cs="Arial"/>
          <w:szCs w:val="22"/>
        </w:rPr>
        <w:t xml:space="preserve">This section contains </w:t>
      </w:r>
      <w:r w:rsidRPr="00E64CDD">
        <w:rPr>
          <w:rFonts w:cs="Arial"/>
          <w:b/>
          <w:bCs/>
          <w:szCs w:val="22"/>
        </w:rPr>
        <w:t xml:space="preserve">two (2) </w:t>
      </w:r>
      <w:r w:rsidRPr="00E64CDD">
        <w:rPr>
          <w:rFonts w:cs="Arial"/>
          <w:szCs w:val="22"/>
        </w:rPr>
        <w:t xml:space="preserve">questions.  </w:t>
      </w:r>
      <w:r w:rsidRPr="00E64CDD">
        <w:rPr>
          <w:rFonts w:cs="Arial"/>
          <w:bCs/>
          <w:szCs w:val="22"/>
        </w:rPr>
        <w:t xml:space="preserve">You must answer both questions. </w:t>
      </w:r>
      <w:r w:rsidRPr="00E64CDD">
        <w:rPr>
          <w:rFonts w:cs="Arial"/>
          <w:szCs w:val="22"/>
        </w:rPr>
        <w:t xml:space="preserve">Write your answers in </w:t>
      </w:r>
    </w:p>
    <w:p w14:paraId="1A655D7A" w14:textId="77777777" w:rsidR="003121FD" w:rsidRPr="00E64CDD" w:rsidRDefault="003121FD" w:rsidP="003121FD">
      <w:pPr>
        <w:tabs>
          <w:tab w:val="right" w:pos="9356"/>
        </w:tabs>
        <w:ind w:left="567" w:hanging="567"/>
        <w:rPr>
          <w:rFonts w:cs="Arial"/>
          <w:bCs/>
          <w:szCs w:val="22"/>
        </w:rPr>
      </w:pPr>
      <w:r w:rsidRPr="00E64CDD">
        <w:rPr>
          <w:rFonts w:cs="Arial"/>
          <w:szCs w:val="22"/>
        </w:rPr>
        <w:t>the space</w:t>
      </w:r>
      <w:r>
        <w:rPr>
          <w:rFonts w:cs="Arial"/>
          <w:szCs w:val="22"/>
        </w:rPr>
        <w:t>s</w:t>
      </w:r>
      <w:r w:rsidRPr="00E64CDD">
        <w:rPr>
          <w:rFonts w:cs="Arial"/>
          <w:szCs w:val="22"/>
        </w:rPr>
        <w:t xml:space="preserve"> provided.</w:t>
      </w:r>
      <w:r w:rsidRPr="00E64CDD">
        <w:rPr>
          <w:rFonts w:cs="Arial"/>
          <w:bCs/>
          <w:szCs w:val="22"/>
        </w:rPr>
        <w:t xml:space="preserve"> </w:t>
      </w:r>
      <w:r w:rsidRPr="00E64CDD">
        <w:rPr>
          <w:rFonts w:cs="Arial"/>
          <w:szCs w:val="22"/>
        </w:rPr>
        <w:t>Suggested wor</w:t>
      </w:r>
      <w:r>
        <w:rPr>
          <w:rFonts w:cs="Arial"/>
          <w:szCs w:val="22"/>
        </w:rPr>
        <w:t>king time for this section is 40</w:t>
      </w:r>
      <w:r w:rsidRPr="00E64CDD">
        <w:rPr>
          <w:rFonts w:cs="Arial"/>
          <w:szCs w:val="22"/>
        </w:rPr>
        <w:t xml:space="preserve"> minutes.</w:t>
      </w:r>
    </w:p>
    <w:p w14:paraId="3DBFD14F" w14:textId="77777777" w:rsidR="003121FD" w:rsidRPr="00E64CDD" w:rsidRDefault="003121FD" w:rsidP="003121FD">
      <w:pPr>
        <w:pBdr>
          <w:bottom w:val="single" w:sz="4" w:space="1" w:color="auto"/>
        </w:pBdr>
        <w:tabs>
          <w:tab w:val="right" w:pos="9356"/>
        </w:tabs>
        <w:spacing w:before="20" w:after="20"/>
        <w:ind w:left="567" w:hanging="567"/>
        <w:rPr>
          <w:rFonts w:eastAsia="Arial Unicode MS" w:cs="Arial"/>
          <w:szCs w:val="22"/>
        </w:rPr>
      </w:pPr>
    </w:p>
    <w:p w14:paraId="02CDA230" w14:textId="77777777" w:rsidR="003121FD" w:rsidRDefault="003121FD" w:rsidP="003121FD">
      <w:pPr>
        <w:tabs>
          <w:tab w:val="left" w:pos="8505"/>
          <w:tab w:val="right" w:pos="9356"/>
        </w:tabs>
        <w:ind w:left="567" w:hanging="567"/>
        <w:rPr>
          <w:rFonts w:cs="Arial"/>
          <w:b/>
          <w:bCs/>
          <w:szCs w:val="22"/>
        </w:rPr>
      </w:pPr>
    </w:p>
    <w:p w14:paraId="25D3C0CA" w14:textId="77777777" w:rsidR="003121FD" w:rsidRDefault="003121FD" w:rsidP="003121FD">
      <w:pPr>
        <w:tabs>
          <w:tab w:val="left" w:pos="8505"/>
          <w:tab w:val="right" w:pos="9356"/>
        </w:tabs>
        <w:ind w:left="567" w:hanging="567"/>
        <w:rPr>
          <w:rFonts w:eastAsia="Times New Roman" w:cs="Arial"/>
          <w:b/>
          <w:szCs w:val="22"/>
          <w:lang w:val="en-GB" w:eastAsia="en-US"/>
        </w:rPr>
      </w:pPr>
      <w:r>
        <w:rPr>
          <w:rFonts w:cs="Arial"/>
          <w:b/>
          <w:bCs/>
          <w:szCs w:val="22"/>
        </w:rPr>
        <w:t xml:space="preserve">Question </w:t>
      </w:r>
      <w:r w:rsidR="00DA6C23">
        <w:rPr>
          <w:rFonts w:cs="Arial"/>
          <w:b/>
          <w:bCs/>
          <w:szCs w:val="22"/>
        </w:rPr>
        <w:t>17</w:t>
      </w:r>
      <w:r>
        <w:rPr>
          <w:rFonts w:cs="Arial"/>
          <w:b/>
          <w:bCs/>
          <w:szCs w:val="22"/>
        </w:rPr>
        <w:tab/>
      </w:r>
      <w:r>
        <w:rPr>
          <w:rFonts w:eastAsia="Times New Roman" w:cs="Arial"/>
          <w:b/>
          <w:szCs w:val="22"/>
          <w:lang w:val="en-GB" w:eastAsia="en-US"/>
        </w:rPr>
        <w:t>(18 marks)</w:t>
      </w:r>
    </w:p>
    <w:p w14:paraId="4797C573" w14:textId="77777777" w:rsidR="00AF2B3A" w:rsidRDefault="00AF2B3A" w:rsidP="003121FD">
      <w:pPr>
        <w:tabs>
          <w:tab w:val="left" w:pos="8505"/>
          <w:tab w:val="right" w:pos="9356"/>
        </w:tabs>
        <w:ind w:left="567" w:hanging="567"/>
        <w:rPr>
          <w:rFonts w:ascii="Times New Roman" w:eastAsia="Times New Roman" w:hAnsi="Times New Roman" w:cs="Times New Roman"/>
          <w:b/>
          <w:sz w:val="28"/>
          <w:szCs w:val="28"/>
        </w:rPr>
      </w:pPr>
    </w:p>
    <w:p w14:paraId="247EA2DF" w14:textId="77777777" w:rsidR="00AF2B3A" w:rsidRPr="00FB2CCE" w:rsidRDefault="00AF2B3A" w:rsidP="00AF2B3A">
      <w:pPr>
        <w:jc w:val="center"/>
        <w:rPr>
          <w:rFonts w:cs="Arial"/>
          <w:b/>
        </w:rPr>
      </w:pPr>
      <w:r w:rsidRPr="00FB2CCE">
        <w:rPr>
          <w:rFonts w:cs="Arial"/>
          <w:b/>
        </w:rPr>
        <w:t>Chernobyl Nuclear Accident</w:t>
      </w:r>
    </w:p>
    <w:p w14:paraId="293B138A" w14:textId="77777777" w:rsidR="00AF2B3A" w:rsidRPr="00FB2CCE" w:rsidRDefault="00AF2B3A" w:rsidP="00AF2B3A">
      <w:pPr>
        <w:rPr>
          <w:rFonts w:cs="Arial"/>
        </w:rPr>
      </w:pPr>
    </w:p>
    <w:p w14:paraId="5A695665" w14:textId="77777777" w:rsidR="00AF2B3A" w:rsidRPr="00FB2CCE" w:rsidRDefault="00AF2B3A" w:rsidP="00AF2B3A">
      <w:pPr>
        <w:tabs>
          <w:tab w:val="left" w:pos="-3119"/>
        </w:tabs>
        <w:rPr>
          <w:rFonts w:cs="Arial"/>
        </w:rPr>
      </w:pPr>
      <w:r w:rsidRPr="00FB2CCE">
        <w:rPr>
          <w:rFonts w:cs="Arial"/>
        </w:rPr>
        <w:t>The catastrophic nuclear accident known as the ‘Chernobyl Disaster’ occurred over 25</w:t>
      </w:r>
      <w:r w:rsidRPr="00FB2CCE">
        <w:rPr>
          <w:rFonts w:cs="Arial"/>
          <w:vertAlign w:val="superscript"/>
        </w:rPr>
        <w:t>th</w:t>
      </w:r>
      <w:r w:rsidRPr="00FB2CCE">
        <w:rPr>
          <w:rFonts w:cs="Arial"/>
        </w:rPr>
        <w:t xml:space="preserve"> and 26</w:t>
      </w:r>
      <w:r w:rsidRPr="00FB2CCE">
        <w:rPr>
          <w:rFonts w:cs="Arial"/>
          <w:vertAlign w:val="superscript"/>
        </w:rPr>
        <w:t>th</w:t>
      </w:r>
      <w:r w:rsidRPr="00FB2CCE">
        <w:rPr>
          <w:rFonts w:cs="Arial"/>
        </w:rPr>
        <w:t xml:space="preserve"> April, 1986 at the Chernobyl Nuclear Power Plant in Northern Ukraine. The accident occurred during a late night safety test which was simulating a power failure resulting in a station blackout. </w:t>
      </w:r>
    </w:p>
    <w:p w14:paraId="1624428D" w14:textId="77777777" w:rsidR="00AF2B3A" w:rsidRPr="00FB2CCE" w:rsidRDefault="00AF2B3A" w:rsidP="00AF2B3A">
      <w:pPr>
        <w:tabs>
          <w:tab w:val="left" w:pos="-3119"/>
        </w:tabs>
        <w:rPr>
          <w:rFonts w:cs="Arial"/>
        </w:rPr>
      </w:pPr>
    </w:p>
    <w:p w14:paraId="0819D73E" w14:textId="77777777" w:rsidR="00AF2B3A" w:rsidRPr="00FB2CCE" w:rsidRDefault="00AF2B3A" w:rsidP="00AF2B3A">
      <w:pPr>
        <w:tabs>
          <w:tab w:val="left" w:pos="-3119"/>
        </w:tabs>
        <w:rPr>
          <w:rFonts w:cs="Arial"/>
        </w:rPr>
      </w:pPr>
      <w:r w:rsidRPr="00FB2CCE">
        <w:rPr>
          <w:rFonts w:cs="Arial"/>
        </w:rPr>
        <w:t>A complete station blackout would cause the plant’s safety systems to cease functioning. On the night of the 25</w:t>
      </w:r>
      <w:r w:rsidRPr="00FB2CCE">
        <w:rPr>
          <w:rFonts w:cs="Arial"/>
          <w:vertAlign w:val="superscript"/>
        </w:rPr>
        <w:t>th</w:t>
      </w:r>
      <w:r w:rsidRPr="00FB2CCE">
        <w:rPr>
          <w:rFonts w:cs="Arial"/>
        </w:rPr>
        <w:t xml:space="preserve"> April, as part of the complicated test, technicians deliberately removed nearly all of the control rods from the reactor core. This, along with several other actions, created a power surge in the reactor and excessive quantities of steam were produced from the coolant in the reactor core. In short, the reactor was in an extremely unstable position – and any changes that pushed it into ‘super-criticality’ would mean that it would be unable to recover a stable configuration automatically. That would require manual intervention from the technicians in the control room of the plant. </w:t>
      </w:r>
    </w:p>
    <w:p w14:paraId="62632BF4" w14:textId="77777777" w:rsidR="00AF2B3A" w:rsidRPr="00FB2CCE" w:rsidRDefault="00AF2B3A" w:rsidP="00AF2B3A">
      <w:pPr>
        <w:tabs>
          <w:tab w:val="left" w:pos="-3119"/>
        </w:tabs>
        <w:rPr>
          <w:rFonts w:cs="Arial"/>
        </w:rPr>
      </w:pPr>
    </w:p>
    <w:p w14:paraId="119A25F5" w14:textId="77777777" w:rsidR="00AF2B3A" w:rsidRPr="00FB2CCE" w:rsidRDefault="00AF2B3A" w:rsidP="00AF2B3A">
      <w:pPr>
        <w:tabs>
          <w:tab w:val="left" w:pos="-3119"/>
        </w:tabs>
        <w:rPr>
          <w:rFonts w:cs="Arial"/>
        </w:rPr>
      </w:pPr>
      <w:r w:rsidRPr="00FB2CCE">
        <w:rPr>
          <w:rFonts w:cs="Arial"/>
        </w:rPr>
        <w:t xml:space="preserve">Unfortunately, pushing the reactor into ‘super-criticality’ was part of the planned test. As the test proceeded, more coolant water in the reactor ‘flashed’ into steam due to the extremely high temperatures. The extreme pressure of the steam in the reactor vessel blew the containment structure apart – including the roof of the containment building, exposing the radioactive interior to the outside atmosphere. </w:t>
      </w:r>
    </w:p>
    <w:p w14:paraId="61AED436" w14:textId="77777777" w:rsidR="00AF2B3A" w:rsidRPr="00FB2CCE" w:rsidRDefault="00AF2B3A" w:rsidP="00AF2B3A">
      <w:pPr>
        <w:tabs>
          <w:tab w:val="left" w:pos="-3119"/>
        </w:tabs>
        <w:rPr>
          <w:rFonts w:cs="Arial"/>
        </w:rPr>
      </w:pPr>
    </w:p>
    <w:p w14:paraId="0B0FFBE7" w14:textId="77777777" w:rsidR="00AF2B3A" w:rsidRPr="00FB2CCE" w:rsidRDefault="00AF2B3A" w:rsidP="00AF2B3A">
      <w:pPr>
        <w:tabs>
          <w:tab w:val="left" w:pos="-3119"/>
        </w:tabs>
        <w:rPr>
          <w:rFonts w:cs="Arial"/>
        </w:rPr>
      </w:pPr>
      <w:r w:rsidRPr="00FB2CCE">
        <w:rPr>
          <w:rFonts w:cs="Arial"/>
        </w:rPr>
        <w:t xml:space="preserve">The explosion ejected large amounts of radioactive nuclear fuel into the atmosphere. Fission fuel (Uranium-235 was the main fissile fuel used at Chernobyl) and far more dangerous fission products such as caesium-137, Iodine-131, Strontium-90 and other radionuclides were dispersed into the atmosphere. One positive consequence of the explosion was that the nuclear fission reaction occurring in the reactor core was effectively terminated by the dispersal of fissile material. However, a disastrous situation was unfolding. </w:t>
      </w:r>
    </w:p>
    <w:p w14:paraId="7F3F900D" w14:textId="77777777" w:rsidR="00AF2B3A" w:rsidRPr="00FB2CCE" w:rsidRDefault="00AF2B3A" w:rsidP="00AF2B3A">
      <w:pPr>
        <w:tabs>
          <w:tab w:val="left" w:pos="-3119"/>
        </w:tabs>
        <w:rPr>
          <w:rFonts w:cs="Arial"/>
        </w:rPr>
      </w:pPr>
    </w:p>
    <w:p w14:paraId="44863956" w14:textId="77777777" w:rsidR="00AF2B3A" w:rsidRPr="00FB2CCE" w:rsidRDefault="00AF2B3A" w:rsidP="00AF2B3A">
      <w:pPr>
        <w:tabs>
          <w:tab w:val="left" w:pos="-3119"/>
        </w:tabs>
        <w:rPr>
          <w:rFonts w:cs="Arial"/>
        </w:rPr>
      </w:pPr>
      <w:r w:rsidRPr="00FB2CCE">
        <w:rPr>
          <w:rFonts w:cs="Arial"/>
        </w:rPr>
        <w:t>Radiation levels in the plant immediately after the accident were enormous. A dose equival</w:t>
      </w:r>
      <w:r w:rsidR="003056D8">
        <w:rPr>
          <w:rFonts w:cs="Arial"/>
        </w:rPr>
        <w:t xml:space="preserve">ent to about 5 Sieverts (5 </w:t>
      </w:r>
      <w:proofErr w:type="spellStart"/>
      <w:r w:rsidR="003056D8">
        <w:rPr>
          <w:rFonts w:cs="Arial"/>
        </w:rPr>
        <w:t>Sv</w:t>
      </w:r>
      <w:proofErr w:type="spellEnd"/>
      <w:r w:rsidRPr="00FB2CCE">
        <w:rPr>
          <w:rFonts w:cs="Arial"/>
        </w:rPr>
        <w:t xml:space="preserve">) is usually lethal to a human being. The table below shows the radiation levels at some specific locations at the plant. </w:t>
      </w:r>
    </w:p>
    <w:p w14:paraId="6C526065" w14:textId="77777777" w:rsidR="00AF2B3A" w:rsidRPr="00FB2CCE" w:rsidRDefault="00AF2B3A" w:rsidP="00AF2B3A">
      <w:pPr>
        <w:tabs>
          <w:tab w:val="left" w:pos="-3119"/>
        </w:tabs>
        <w:rPr>
          <w:rFonts w:cs="Arial"/>
        </w:rPr>
      </w:pPr>
    </w:p>
    <w:tbl>
      <w:tblPr>
        <w:tblStyle w:val="TableGrid"/>
        <w:tblW w:w="0" w:type="auto"/>
        <w:jc w:val="center"/>
        <w:tblLook w:val="04A0" w:firstRow="1" w:lastRow="0" w:firstColumn="1" w:lastColumn="0" w:noHBand="0" w:noVBand="1"/>
      </w:tblPr>
      <w:tblGrid>
        <w:gridCol w:w="3005"/>
        <w:gridCol w:w="3005"/>
      </w:tblGrid>
      <w:tr w:rsidR="00AF2B3A" w:rsidRPr="00FB2CCE" w14:paraId="590FF0EE" w14:textId="77777777" w:rsidTr="001041C1">
        <w:trPr>
          <w:trHeight w:val="567"/>
          <w:jc w:val="center"/>
        </w:trPr>
        <w:tc>
          <w:tcPr>
            <w:tcW w:w="3005" w:type="dxa"/>
            <w:vAlign w:val="center"/>
          </w:tcPr>
          <w:p w14:paraId="2F48FFD3" w14:textId="77777777" w:rsidR="00AF2B3A" w:rsidRPr="00FB2CCE" w:rsidRDefault="00AF2B3A" w:rsidP="001041C1">
            <w:pPr>
              <w:tabs>
                <w:tab w:val="left" w:pos="-3119"/>
              </w:tabs>
              <w:rPr>
                <w:rFonts w:cs="Arial"/>
                <w:b/>
              </w:rPr>
            </w:pPr>
          </w:p>
          <w:p w14:paraId="1E8B0251" w14:textId="77777777" w:rsidR="00AF2B3A" w:rsidRPr="00FB2CCE" w:rsidRDefault="00AF2B3A" w:rsidP="001041C1">
            <w:pPr>
              <w:tabs>
                <w:tab w:val="left" w:pos="-3119"/>
              </w:tabs>
              <w:jc w:val="center"/>
              <w:rPr>
                <w:rFonts w:cs="Arial"/>
                <w:b/>
              </w:rPr>
            </w:pPr>
            <w:r w:rsidRPr="00FB2CCE">
              <w:rPr>
                <w:rFonts w:cs="Arial"/>
                <w:b/>
              </w:rPr>
              <w:t>Location</w:t>
            </w:r>
          </w:p>
        </w:tc>
        <w:tc>
          <w:tcPr>
            <w:tcW w:w="3005" w:type="dxa"/>
            <w:vAlign w:val="center"/>
          </w:tcPr>
          <w:p w14:paraId="55E4ADE6" w14:textId="77777777" w:rsidR="00AF2B3A" w:rsidRPr="00FB2CCE" w:rsidRDefault="00AF2B3A" w:rsidP="001041C1">
            <w:pPr>
              <w:tabs>
                <w:tab w:val="left" w:pos="-3119"/>
              </w:tabs>
              <w:jc w:val="center"/>
              <w:rPr>
                <w:rFonts w:cs="Arial"/>
                <w:b/>
              </w:rPr>
            </w:pPr>
          </w:p>
          <w:p w14:paraId="40F02D8A" w14:textId="77777777" w:rsidR="00AF2B3A" w:rsidRPr="00FB2CCE" w:rsidRDefault="00AF2B3A" w:rsidP="001041C1">
            <w:pPr>
              <w:tabs>
                <w:tab w:val="left" w:pos="-3119"/>
              </w:tabs>
              <w:jc w:val="center"/>
              <w:rPr>
                <w:rFonts w:cs="Arial"/>
                <w:b/>
              </w:rPr>
            </w:pPr>
            <w:r w:rsidRPr="00FB2CCE">
              <w:rPr>
                <w:rFonts w:cs="Arial"/>
                <w:b/>
              </w:rPr>
              <w:t xml:space="preserve">Sieverts per Hour </w:t>
            </w:r>
          </w:p>
        </w:tc>
      </w:tr>
      <w:tr w:rsidR="00AF2B3A" w:rsidRPr="00FB2CCE" w14:paraId="52F8E3A7" w14:textId="77777777" w:rsidTr="001041C1">
        <w:trPr>
          <w:trHeight w:val="567"/>
          <w:jc w:val="center"/>
        </w:trPr>
        <w:tc>
          <w:tcPr>
            <w:tcW w:w="3005" w:type="dxa"/>
            <w:vAlign w:val="center"/>
          </w:tcPr>
          <w:p w14:paraId="539AC695" w14:textId="77777777" w:rsidR="00AF2B3A" w:rsidRPr="00FB2CCE" w:rsidRDefault="00AF2B3A" w:rsidP="001041C1">
            <w:pPr>
              <w:tabs>
                <w:tab w:val="left" w:pos="-3119"/>
              </w:tabs>
              <w:jc w:val="center"/>
              <w:rPr>
                <w:rFonts w:cs="Arial"/>
                <w:b/>
              </w:rPr>
            </w:pPr>
            <w:r w:rsidRPr="00FB2CCE">
              <w:rPr>
                <w:rFonts w:cs="Arial"/>
                <w:b/>
              </w:rPr>
              <w:t>Vicinity of the reactor core</w:t>
            </w:r>
          </w:p>
        </w:tc>
        <w:tc>
          <w:tcPr>
            <w:tcW w:w="3005" w:type="dxa"/>
            <w:vAlign w:val="center"/>
          </w:tcPr>
          <w:p w14:paraId="73C12016" w14:textId="77777777" w:rsidR="00AF2B3A" w:rsidRPr="00FB2CCE" w:rsidRDefault="00AF2B3A" w:rsidP="001041C1">
            <w:pPr>
              <w:tabs>
                <w:tab w:val="left" w:pos="-3119"/>
              </w:tabs>
              <w:jc w:val="center"/>
              <w:rPr>
                <w:rFonts w:cs="Arial"/>
                <w:b/>
              </w:rPr>
            </w:pPr>
            <w:r w:rsidRPr="00FB2CCE">
              <w:rPr>
                <w:rFonts w:cs="Arial"/>
                <w:b/>
              </w:rPr>
              <w:t>300</w:t>
            </w:r>
          </w:p>
        </w:tc>
      </w:tr>
      <w:tr w:rsidR="00AF2B3A" w:rsidRPr="00FB2CCE" w14:paraId="69119B5A" w14:textId="77777777" w:rsidTr="001041C1">
        <w:trPr>
          <w:trHeight w:val="567"/>
          <w:jc w:val="center"/>
        </w:trPr>
        <w:tc>
          <w:tcPr>
            <w:tcW w:w="3005" w:type="dxa"/>
            <w:vAlign w:val="center"/>
          </w:tcPr>
          <w:p w14:paraId="31425AA8" w14:textId="77777777" w:rsidR="00AF2B3A" w:rsidRPr="00FB2CCE" w:rsidRDefault="00AF2B3A" w:rsidP="001041C1">
            <w:pPr>
              <w:tabs>
                <w:tab w:val="left" w:pos="-3119"/>
              </w:tabs>
              <w:jc w:val="center"/>
              <w:rPr>
                <w:rFonts w:cs="Arial"/>
                <w:b/>
              </w:rPr>
            </w:pPr>
            <w:r w:rsidRPr="00FB2CCE">
              <w:rPr>
                <w:rFonts w:cs="Arial"/>
                <w:b/>
              </w:rPr>
              <w:t>Debris heap at the circulation pumps</w:t>
            </w:r>
          </w:p>
        </w:tc>
        <w:tc>
          <w:tcPr>
            <w:tcW w:w="3005" w:type="dxa"/>
            <w:vAlign w:val="center"/>
          </w:tcPr>
          <w:p w14:paraId="599CA277" w14:textId="77777777" w:rsidR="00AF2B3A" w:rsidRPr="00FB2CCE" w:rsidRDefault="00AF2B3A" w:rsidP="001041C1">
            <w:pPr>
              <w:tabs>
                <w:tab w:val="left" w:pos="-3119"/>
              </w:tabs>
              <w:jc w:val="center"/>
              <w:rPr>
                <w:rFonts w:cs="Arial"/>
                <w:b/>
              </w:rPr>
            </w:pPr>
            <w:r w:rsidRPr="00FB2CCE">
              <w:rPr>
                <w:rFonts w:cs="Arial"/>
                <w:b/>
              </w:rPr>
              <w:t>100</w:t>
            </w:r>
          </w:p>
        </w:tc>
      </w:tr>
      <w:tr w:rsidR="00AF2B3A" w:rsidRPr="00FB2CCE" w14:paraId="0D2D6A6E" w14:textId="77777777" w:rsidTr="001041C1">
        <w:trPr>
          <w:trHeight w:val="567"/>
          <w:jc w:val="center"/>
        </w:trPr>
        <w:tc>
          <w:tcPr>
            <w:tcW w:w="3005" w:type="dxa"/>
            <w:vAlign w:val="center"/>
          </w:tcPr>
          <w:p w14:paraId="6381A9A7" w14:textId="77777777" w:rsidR="00AF2B3A" w:rsidRPr="00FB2CCE" w:rsidRDefault="00AF2B3A" w:rsidP="001041C1">
            <w:pPr>
              <w:tabs>
                <w:tab w:val="left" w:pos="-3119"/>
              </w:tabs>
              <w:jc w:val="center"/>
              <w:rPr>
                <w:rFonts w:cs="Arial"/>
                <w:b/>
              </w:rPr>
            </w:pPr>
            <w:r w:rsidRPr="00FB2CCE">
              <w:rPr>
                <w:rFonts w:cs="Arial"/>
                <w:b/>
              </w:rPr>
              <w:t>Fuel fragments on roof of containment building</w:t>
            </w:r>
          </w:p>
        </w:tc>
        <w:tc>
          <w:tcPr>
            <w:tcW w:w="3005" w:type="dxa"/>
            <w:vAlign w:val="center"/>
          </w:tcPr>
          <w:p w14:paraId="00566355" w14:textId="77777777" w:rsidR="00AF2B3A" w:rsidRPr="00FB2CCE" w:rsidRDefault="00AF2B3A" w:rsidP="001041C1">
            <w:pPr>
              <w:tabs>
                <w:tab w:val="left" w:pos="-3119"/>
              </w:tabs>
              <w:jc w:val="center"/>
              <w:rPr>
                <w:rFonts w:cs="Arial"/>
                <w:b/>
              </w:rPr>
            </w:pPr>
            <w:r w:rsidRPr="00FB2CCE">
              <w:rPr>
                <w:rFonts w:cs="Arial"/>
                <w:b/>
              </w:rPr>
              <w:t>175</w:t>
            </w:r>
          </w:p>
        </w:tc>
      </w:tr>
      <w:tr w:rsidR="00AF2B3A" w:rsidRPr="00FB2CCE" w14:paraId="0E30BBE4" w14:textId="77777777" w:rsidTr="001041C1">
        <w:trPr>
          <w:trHeight w:val="567"/>
          <w:jc w:val="center"/>
        </w:trPr>
        <w:tc>
          <w:tcPr>
            <w:tcW w:w="3005" w:type="dxa"/>
            <w:vAlign w:val="center"/>
          </w:tcPr>
          <w:p w14:paraId="2258BA6F" w14:textId="77777777" w:rsidR="00AF2B3A" w:rsidRPr="00FB2CCE" w:rsidRDefault="00AF2B3A" w:rsidP="001041C1">
            <w:pPr>
              <w:tabs>
                <w:tab w:val="left" w:pos="-3119"/>
              </w:tabs>
              <w:jc w:val="center"/>
              <w:rPr>
                <w:rFonts w:cs="Arial"/>
                <w:b/>
              </w:rPr>
            </w:pPr>
            <w:r w:rsidRPr="00FB2CCE">
              <w:rPr>
                <w:rFonts w:cs="Arial"/>
                <w:b/>
              </w:rPr>
              <w:t>Control Room</w:t>
            </w:r>
          </w:p>
        </w:tc>
        <w:tc>
          <w:tcPr>
            <w:tcW w:w="3005" w:type="dxa"/>
            <w:vAlign w:val="center"/>
          </w:tcPr>
          <w:p w14:paraId="40F4E638" w14:textId="77777777" w:rsidR="00AF2B3A" w:rsidRPr="00FB2CCE" w:rsidRDefault="00AF2B3A" w:rsidP="001041C1">
            <w:pPr>
              <w:tabs>
                <w:tab w:val="left" w:pos="-3119"/>
              </w:tabs>
              <w:jc w:val="center"/>
              <w:rPr>
                <w:rFonts w:cs="Arial"/>
                <w:b/>
              </w:rPr>
            </w:pPr>
            <w:r w:rsidRPr="00FB2CCE">
              <w:rPr>
                <w:rFonts w:cs="Arial"/>
                <w:b/>
              </w:rPr>
              <w:t>0.04</w:t>
            </w:r>
          </w:p>
        </w:tc>
      </w:tr>
    </w:tbl>
    <w:p w14:paraId="7EA4C4D5" w14:textId="77777777" w:rsidR="00AF2B3A" w:rsidRPr="00FB2CCE" w:rsidRDefault="00AF2B3A" w:rsidP="00AF2B3A">
      <w:pPr>
        <w:tabs>
          <w:tab w:val="left" w:pos="-3119"/>
        </w:tabs>
        <w:rPr>
          <w:rFonts w:cs="Arial"/>
        </w:rPr>
      </w:pPr>
    </w:p>
    <w:p w14:paraId="122029A0" w14:textId="77777777" w:rsidR="00AC4421" w:rsidRDefault="00AC4421" w:rsidP="00AC4421">
      <w:pPr>
        <w:jc w:val="center"/>
      </w:pPr>
      <w:r>
        <w:rPr>
          <w:rFonts w:cs="Arial"/>
        </w:rPr>
        <w:t xml:space="preserve">Data from </w:t>
      </w:r>
      <w:hyperlink r:id="rId19" w:history="1">
        <w:r>
          <w:rPr>
            <w:rStyle w:val="Hyperlink"/>
          </w:rPr>
          <w:t>https://en.wikipedia.org/wiki/Chernobyl_disaster</w:t>
        </w:r>
      </w:hyperlink>
    </w:p>
    <w:p w14:paraId="76E9978B" w14:textId="77777777" w:rsidR="00AC4421" w:rsidRDefault="00AC4421" w:rsidP="00AF2B3A"/>
    <w:p w14:paraId="7A67A714" w14:textId="77777777" w:rsidR="0081007D" w:rsidRDefault="0081007D">
      <w:pPr>
        <w:spacing w:after="160" w:line="259" w:lineRule="auto"/>
        <w:rPr>
          <w:rFonts w:cs="Arial"/>
        </w:rPr>
      </w:pPr>
      <w:r>
        <w:rPr>
          <w:rFonts w:cs="Arial"/>
        </w:rPr>
        <w:br w:type="page"/>
      </w:r>
    </w:p>
    <w:p w14:paraId="7581A692" w14:textId="77777777" w:rsidR="00AF2B3A" w:rsidRPr="00FB2CCE" w:rsidRDefault="00AF2B3A" w:rsidP="00AF2B3A">
      <w:pPr>
        <w:rPr>
          <w:rFonts w:cs="Arial"/>
        </w:rPr>
      </w:pPr>
      <w:r w:rsidRPr="00FB2CCE">
        <w:rPr>
          <w:rFonts w:cs="Arial"/>
        </w:rPr>
        <w:lastRenderedPageBreak/>
        <w:t xml:space="preserve">Many workers, fire fighters and first responders to the accident were exposed to radiation levels much higher than that and many died within a short time after the accident. Firefighters sent to the roof of the containment building for short periods of time to try and limit their exposure. However, many of the </w:t>
      </w:r>
      <w:r w:rsidR="0081007D" w:rsidRPr="00FB2CCE">
        <w:rPr>
          <w:rFonts w:cs="Arial"/>
        </w:rPr>
        <w:t xml:space="preserve">fire fighters </w:t>
      </w:r>
      <w:r w:rsidRPr="00FB2CCE">
        <w:rPr>
          <w:rFonts w:cs="Arial"/>
        </w:rPr>
        <w:t xml:space="preserve">died from radiation sickness not long after their heroic work was completed. </w:t>
      </w:r>
    </w:p>
    <w:p w14:paraId="09E01612" w14:textId="77777777" w:rsidR="0081007D" w:rsidRDefault="0081007D" w:rsidP="00AF2B3A">
      <w:pPr>
        <w:rPr>
          <w:rFonts w:cs="Arial"/>
        </w:rPr>
      </w:pPr>
    </w:p>
    <w:p w14:paraId="74BB5AB9" w14:textId="77777777" w:rsidR="00AF2B3A" w:rsidRPr="00FB2CCE" w:rsidRDefault="00AF2B3A" w:rsidP="00AF2B3A">
      <w:pPr>
        <w:rPr>
          <w:rFonts w:cs="Arial"/>
        </w:rPr>
      </w:pPr>
      <w:r w:rsidRPr="00FB2CCE">
        <w:rPr>
          <w:rFonts w:cs="Arial"/>
        </w:rPr>
        <w:t>The high radiation levels and large dispersal of radioactive materials in the surrounding area necessitated a mass evacuation from the surrounding urban areas. Residents in the nearby town of Pripyat were not evacuated until 11.00am on the 26</w:t>
      </w:r>
      <w:r w:rsidRPr="00FB2CCE">
        <w:rPr>
          <w:rFonts w:cs="Arial"/>
          <w:vertAlign w:val="superscript"/>
        </w:rPr>
        <w:t>th</w:t>
      </w:r>
      <w:r w:rsidRPr="00FB2CCE">
        <w:rPr>
          <w:rFonts w:cs="Arial"/>
        </w:rPr>
        <w:t xml:space="preserve"> April and many exhibited signs of radiation sickness – </w:t>
      </w:r>
      <w:proofErr w:type="spellStart"/>
      <w:r w:rsidRPr="00FB2CCE">
        <w:rPr>
          <w:rFonts w:cs="Arial"/>
        </w:rPr>
        <w:t>ie</w:t>
      </w:r>
      <w:proofErr w:type="spellEnd"/>
      <w:r w:rsidRPr="00FB2CCE">
        <w:rPr>
          <w:rFonts w:cs="Arial"/>
        </w:rPr>
        <w:t xml:space="preserve">, vomiting, headaches, metallic taste in the mouth, pins and needles on exposed skin. Many of these residents have developed health problems connected to their exposure after the accident. </w:t>
      </w:r>
    </w:p>
    <w:p w14:paraId="52944F29" w14:textId="77777777" w:rsidR="00AF2B3A" w:rsidRPr="00FB2CCE" w:rsidRDefault="00AF2B3A" w:rsidP="00AF2B3A">
      <w:pPr>
        <w:rPr>
          <w:rFonts w:cs="Arial"/>
        </w:rPr>
      </w:pPr>
    </w:p>
    <w:p w14:paraId="1EADBDB9" w14:textId="77777777" w:rsidR="00BB2D55" w:rsidRPr="00FB2CCE" w:rsidRDefault="00BB2D55" w:rsidP="00BB2D55">
      <w:pPr>
        <w:rPr>
          <w:rFonts w:cs="Arial"/>
          <w:shd w:val="clear" w:color="auto" w:fill="FFFFFF"/>
        </w:rPr>
      </w:pPr>
      <w:r w:rsidRPr="00FB2CCE">
        <w:rPr>
          <w:rFonts w:cs="Arial"/>
        </w:rPr>
        <w:t>Immediately after the evacuation, an exclusion zone (</w:t>
      </w:r>
      <w:proofErr w:type="spellStart"/>
      <w:r w:rsidRPr="00FB2CCE">
        <w:rPr>
          <w:rFonts w:cs="Arial"/>
        </w:rPr>
        <w:t>ie</w:t>
      </w:r>
      <w:proofErr w:type="spellEnd"/>
      <w:r w:rsidRPr="00FB2CCE">
        <w:rPr>
          <w:rFonts w:cs="Arial"/>
        </w:rPr>
        <w:t xml:space="preserve"> – a place where humans are not allowed to enter) was set up around the Chernobyl Power Plant with a radius of about 30 kilometres. Its bor</w:t>
      </w:r>
      <w:r>
        <w:rPr>
          <w:rFonts w:cs="Arial"/>
        </w:rPr>
        <w:t>ders were then</w:t>
      </w:r>
      <w:r w:rsidRPr="00FB2CCE">
        <w:rPr>
          <w:rFonts w:cs="Arial"/>
        </w:rPr>
        <w:t xml:space="preserve"> extended so that this exclusion zone now covers a larger area of about 2600 square kilometres. It i</w:t>
      </w:r>
      <w:r w:rsidRPr="00FB2CCE">
        <w:rPr>
          <w:rFonts w:cs="Arial"/>
          <w:shd w:val="clear" w:color="auto" w:fill="FFFFFF"/>
        </w:rPr>
        <w:t>s one of the most radioactively contaminated areas in the world; because of this, it is of significant interest to scientists – especially those studying the effect of high levels of radiation exposure in the environment.</w:t>
      </w:r>
    </w:p>
    <w:p w14:paraId="0A543648" w14:textId="77777777" w:rsidR="00AF2B3A" w:rsidRPr="00FB2CCE" w:rsidRDefault="00AF2B3A" w:rsidP="00AF2B3A">
      <w:pPr>
        <w:rPr>
          <w:rFonts w:cs="Arial"/>
          <w:shd w:val="clear" w:color="auto" w:fill="FFFFFF"/>
        </w:rPr>
      </w:pPr>
    </w:p>
    <w:p w14:paraId="5BB313FD" w14:textId="77777777" w:rsidR="00AF2B3A" w:rsidRPr="00FB2CCE" w:rsidRDefault="00AF2B3A" w:rsidP="00AF2B3A">
      <w:pPr>
        <w:rPr>
          <w:rFonts w:cs="Arial"/>
          <w:shd w:val="clear" w:color="auto" w:fill="FFFFFF"/>
        </w:rPr>
      </w:pPr>
      <w:r w:rsidRPr="00FB2CCE">
        <w:rPr>
          <w:rFonts w:cs="Arial"/>
          <w:shd w:val="clear" w:color="auto" w:fill="FFFFFF"/>
        </w:rPr>
        <w:t>As the radiation levels in the outer parts of this zone decrease, talks have begun in February, 2019, to redraw the boundaries and reduce the size of the exclusion area.</w:t>
      </w:r>
    </w:p>
    <w:p w14:paraId="0012B4B8" w14:textId="77777777" w:rsidR="00AF2B3A" w:rsidRPr="00FB2CCE" w:rsidRDefault="00AF2B3A" w:rsidP="00AF2B3A">
      <w:pPr>
        <w:rPr>
          <w:rFonts w:cs="Arial"/>
          <w:sz w:val="21"/>
          <w:szCs w:val="21"/>
          <w:shd w:val="clear" w:color="auto" w:fill="FFFFFF"/>
        </w:rPr>
      </w:pPr>
      <w:r w:rsidRPr="00FB2CCE">
        <w:rPr>
          <w:rFonts w:cs="Arial"/>
          <w:shd w:val="clear" w:color="auto" w:fill="FFFFFF"/>
        </w:rPr>
        <w:t xml:space="preserve"> </w:t>
      </w:r>
    </w:p>
    <w:p w14:paraId="68ABA838" w14:textId="77777777" w:rsidR="00AF2B3A" w:rsidRPr="00FB2CCE" w:rsidRDefault="00AF2B3A" w:rsidP="00745C98">
      <w:pPr>
        <w:pStyle w:val="ListParagraph"/>
        <w:numPr>
          <w:ilvl w:val="0"/>
          <w:numId w:val="8"/>
        </w:numPr>
        <w:spacing w:after="160" w:line="259" w:lineRule="auto"/>
        <w:ind w:hanging="720"/>
        <w:contextualSpacing/>
      </w:pPr>
      <w:r w:rsidRPr="00FB2CCE">
        <w:t>The planned safety test at Chernobyl on 25</w:t>
      </w:r>
      <w:r w:rsidRPr="00FB2CCE">
        <w:rPr>
          <w:vertAlign w:val="superscript"/>
        </w:rPr>
        <w:t>th</w:t>
      </w:r>
      <w:r w:rsidRPr="00FB2CCE">
        <w:t xml:space="preserve"> April, 1986, required the deliberate removal of the reactors control rods. Describe the effect that this removal would have had in the reactor core. As part of your answer, describe the role that the control rods have in a nuclear reactor. </w:t>
      </w:r>
    </w:p>
    <w:p w14:paraId="1C616116" w14:textId="77777777" w:rsidR="00AF2B3A" w:rsidRPr="00FB2CCE" w:rsidRDefault="00AF2B3A" w:rsidP="00AF2B3A">
      <w:pPr>
        <w:pStyle w:val="ListParagraph"/>
        <w:jc w:val="right"/>
      </w:pPr>
      <w:r w:rsidRPr="00FB2CCE">
        <w:t>(4)</w:t>
      </w:r>
    </w:p>
    <w:p w14:paraId="5ED649F4" w14:textId="77777777" w:rsidR="00AF2B3A" w:rsidRPr="00FB2CCE" w:rsidRDefault="00AF2B3A" w:rsidP="00AF2B3A">
      <w:pPr>
        <w:pStyle w:val="ListParagraph"/>
      </w:pPr>
    </w:p>
    <w:tbl>
      <w:tblPr>
        <w:tblStyle w:val="TableGrid"/>
        <w:tblW w:w="0" w:type="auto"/>
        <w:tblInd w:w="-5" w:type="dxa"/>
        <w:tblLook w:val="04A0" w:firstRow="1" w:lastRow="0" w:firstColumn="1" w:lastColumn="0" w:noHBand="0" w:noVBand="1"/>
      </w:tblPr>
      <w:tblGrid>
        <w:gridCol w:w="7088"/>
        <w:gridCol w:w="1933"/>
      </w:tblGrid>
      <w:tr w:rsidR="00B677B7" w:rsidRPr="00F473EB" w14:paraId="582A8E71" w14:textId="77777777" w:rsidTr="00F473EB">
        <w:trPr>
          <w:trHeight w:val="567"/>
        </w:trPr>
        <w:tc>
          <w:tcPr>
            <w:tcW w:w="7088" w:type="dxa"/>
            <w:vAlign w:val="center"/>
          </w:tcPr>
          <w:p w14:paraId="5DE001FC" w14:textId="77777777" w:rsidR="00AF2B3A" w:rsidRPr="00F473EB" w:rsidRDefault="00AF2B3A" w:rsidP="00AF2B3A">
            <w:pPr>
              <w:pStyle w:val="ListParagraph"/>
              <w:ind w:left="21" w:firstLine="0"/>
              <w:rPr>
                <w:color w:val="5B9BD5" w:themeColor="accent1"/>
                <w:sz w:val="22"/>
              </w:rPr>
            </w:pPr>
            <w:r w:rsidRPr="00F473EB">
              <w:rPr>
                <w:color w:val="5B9BD5" w:themeColor="accent1"/>
                <w:sz w:val="22"/>
              </w:rPr>
              <w:t>The control rods control the rate at which the fission reaction occurs in the fuel rods.</w:t>
            </w:r>
          </w:p>
        </w:tc>
        <w:tc>
          <w:tcPr>
            <w:tcW w:w="1933" w:type="dxa"/>
            <w:vAlign w:val="center"/>
          </w:tcPr>
          <w:p w14:paraId="75B91369" w14:textId="77777777" w:rsidR="00AF2B3A" w:rsidRPr="00F473EB" w:rsidRDefault="00AF2B3A" w:rsidP="00AF2B3A">
            <w:pPr>
              <w:pStyle w:val="ListParagraph"/>
              <w:ind w:left="738"/>
              <w:jc w:val="center"/>
              <w:rPr>
                <w:color w:val="5B9BD5" w:themeColor="accent1"/>
                <w:sz w:val="22"/>
              </w:rPr>
            </w:pPr>
            <w:r w:rsidRPr="00F473EB">
              <w:rPr>
                <w:color w:val="5B9BD5" w:themeColor="accent1"/>
                <w:sz w:val="22"/>
              </w:rPr>
              <w:t>1 mark</w:t>
            </w:r>
          </w:p>
        </w:tc>
      </w:tr>
      <w:tr w:rsidR="00B677B7" w:rsidRPr="00F473EB" w14:paraId="14CF8BEB" w14:textId="77777777" w:rsidTr="00F473EB">
        <w:trPr>
          <w:trHeight w:val="567"/>
        </w:trPr>
        <w:tc>
          <w:tcPr>
            <w:tcW w:w="7088" w:type="dxa"/>
            <w:vAlign w:val="center"/>
          </w:tcPr>
          <w:p w14:paraId="73A76315" w14:textId="77777777" w:rsidR="00AF2B3A" w:rsidRPr="00F473EB" w:rsidRDefault="00AF2B3A" w:rsidP="00AF2B3A">
            <w:pPr>
              <w:pStyle w:val="ListParagraph"/>
              <w:ind w:left="730"/>
              <w:rPr>
                <w:color w:val="5B9BD5" w:themeColor="accent1"/>
                <w:sz w:val="22"/>
              </w:rPr>
            </w:pPr>
            <w:r w:rsidRPr="00F473EB">
              <w:rPr>
                <w:color w:val="5B9BD5" w:themeColor="accent1"/>
                <w:sz w:val="22"/>
              </w:rPr>
              <w:t xml:space="preserve">They do this by absorbing excess neutrons. </w:t>
            </w:r>
          </w:p>
        </w:tc>
        <w:tc>
          <w:tcPr>
            <w:tcW w:w="1933" w:type="dxa"/>
            <w:vAlign w:val="center"/>
          </w:tcPr>
          <w:p w14:paraId="77911B41" w14:textId="77777777" w:rsidR="00AF2B3A" w:rsidRPr="00F473EB" w:rsidRDefault="00AF2B3A" w:rsidP="00AF2B3A">
            <w:pPr>
              <w:pStyle w:val="ListParagraph"/>
              <w:ind w:left="738"/>
              <w:jc w:val="center"/>
              <w:rPr>
                <w:color w:val="5B9BD5" w:themeColor="accent1"/>
                <w:sz w:val="22"/>
              </w:rPr>
            </w:pPr>
            <w:r w:rsidRPr="00F473EB">
              <w:rPr>
                <w:color w:val="5B9BD5" w:themeColor="accent1"/>
                <w:sz w:val="22"/>
              </w:rPr>
              <w:t>1 mark</w:t>
            </w:r>
          </w:p>
        </w:tc>
      </w:tr>
      <w:tr w:rsidR="00B677B7" w:rsidRPr="00F473EB" w14:paraId="0733EB4B" w14:textId="77777777" w:rsidTr="00F473EB">
        <w:trPr>
          <w:trHeight w:val="567"/>
        </w:trPr>
        <w:tc>
          <w:tcPr>
            <w:tcW w:w="7088" w:type="dxa"/>
            <w:vAlign w:val="center"/>
          </w:tcPr>
          <w:p w14:paraId="79378139" w14:textId="77777777" w:rsidR="00AF2B3A" w:rsidRPr="00F473EB" w:rsidRDefault="00AF2B3A" w:rsidP="00AF2B3A">
            <w:pPr>
              <w:pStyle w:val="ListParagraph"/>
              <w:ind w:left="0" w:firstLine="0"/>
              <w:rPr>
                <w:color w:val="5B9BD5" w:themeColor="accent1"/>
                <w:sz w:val="22"/>
              </w:rPr>
            </w:pPr>
            <w:r w:rsidRPr="00F473EB">
              <w:rPr>
                <w:color w:val="5B9BD5" w:themeColor="accent1"/>
                <w:sz w:val="22"/>
              </w:rPr>
              <w:t>Removing the control rods would have allowed the fission reaction to occur at a much faster rate.</w:t>
            </w:r>
          </w:p>
        </w:tc>
        <w:tc>
          <w:tcPr>
            <w:tcW w:w="1933" w:type="dxa"/>
            <w:vAlign w:val="center"/>
          </w:tcPr>
          <w:p w14:paraId="61655327" w14:textId="77777777" w:rsidR="00AF2B3A" w:rsidRPr="00F473EB" w:rsidRDefault="00AF2B3A" w:rsidP="00AF2B3A">
            <w:pPr>
              <w:pStyle w:val="ListParagraph"/>
              <w:ind w:left="738"/>
              <w:jc w:val="center"/>
              <w:rPr>
                <w:color w:val="5B9BD5" w:themeColor="accent1"/>
                <w:sz w:val="22"/>
              </w:rPr>
            </w:pPr>
            <w:r w:rsidRPr="00F473EB">
              <w:rPr>
                <w:color w:val="5B9BD5" w:themeColor="accent1"/>
                <w:sz w:val="22"/>
              </w:rPr>
              <w:t>1 mark</w:t>
            </w:r>
          </w:p>
        </w:tc>
      </w:tr>
      <w:tr w:rsidR="00B677B7" w:rsidRPr="00F473EB" w14:paraId="151C7A31" w14:textId="77777777" w:rsidTr="00F473EB">
        <w:trPr>
          <w:trHeight w:val="567"/>
        </w:trPr>
        <w:tc>
          <w:tcPr>
            <w:tcW w:w="7088" w:type="dxa"/>
            <w:vAlign w:val="center"/>
          </w:tcPr>
          <w:p w14:paraId="6DD653D7" w14:textId="77777777" w:rsidR="00AF2B3A" w:rsidRPr="00F473EB" w:rsidRDefault="00AF2B3A" w:rsidP="00AF2B3A">
            <w:pPr>
              <w:pStyle w:val="ListParagraph"/>
              <w:ind w:left="0" w:firstLine="0"/>
              <w:rPr>
                <w:color w:val="5B9BD5" w:themeColor="accent1"/>
                <w:sz w:val="22"/>
              </w:rPr>
            </w:pPr>
            <w:r w:rsidRPr="00F473EB">
              <w:rPr>
                <w:color w:val="5B9BD5" w:themeColor="accent1"/>
                <w:sz w:val="22"/>
              </w:rPr>
              <w:t xml:space="preserve">This, in turn, would have created large amounts of thermal energy in the core and extremely high core temperatures. </w:t>
            </w:r>
          </w:p>
        </w:tc>
        <w:tc>
          <w:tcPr>
            <w:tcW w:w="1933" w:type="dxa"/>
            <w:vAlign w:val="center"/>
          </w:tcPr>
          <w:p w14:paraId="525B56C4" w14:textId="77777777" w:rsidR="00AF2B3A" w:rsidRPr="00F473EB" w:rsidRDefault="00AF2B3A" w:rsidP="00AF2B3A">
            <w:pPr>
              <w:pStyle w:val="ListParagraph"/>
              <w:ind w:left="738"/>
              <w:jc w:val="center"/>
              <w:rPr>
                <w:color w:val="5B9BD5" w:themeColor="accent1"/>
                <w:sz w:val="22"/>
              </w:rPr>
            </w:pPr>
            <w:r w:rsidRPr="00F473EB">
              <w:rPr>
                <w:color w:val="5B9BD5" w:themeColor="accent1"/>
                <w:sz w:val="22"/>
              </w:rPr>
              <w:t>1 mark</w:t>
            </w:r>
          </w:p>
        </w:tc>
      </w:tr>
    </w:tbl>
    <w:p w14:paraId="00886D3E" w14:textId="77777777" w:rsidR="00AF2B3A" w:rsidRPr="00FB2CCE" w:rsidRDefault="00AF2B3A" w:rsidP="00AF2B3A">
      <w:pPr>
        <w:pStyle w:val="ListParagraph"/>
      </w:pPr>
    </w:p>
    <w:p w14:paraId="0CD382EC" w14:textId="77777777" w:rsidR="00B32419" w:rsidRDefault="00B32419">
      <w:pPr>
        <w:spacing w:after="160" w:line="259" w:lineRule="auto"/>
        <w:rPr>
          <w:rFonts w:eastAsia="Times New Roman" w:cs="Arial"/>
          <w:szCs w:val="22"/>
        </w:rPr>
      </w:pPr>
      <w:r>
        <w:br w:type="page"/>
      </w:r>
    </w:p>
    <w:p w14:paraId="29524F56" w14:textId="77777777" w:rsidR="00B677B7" w:rsidRPr="00FB2CCE" w:rsidRDefault="00B677B7" w:rsidP="00B677B7">
      <w:pPr>
        <w:pStyle w:val="ListParagraph"/>
        <w:ind w:left="0" w:hanging="11"/>
        <w:rPr>
          <w:lang w:val="en-US"/>
        </w:rPr>
      </w:pPr>
      <w:r w:rsidRPr="00FB2CCE">
        <w:lastRenderedPageBreak/>
        <w:t xml:space="preserve">Uranium-235 was the main fission fuel used in the Chernobyl reactor. Uranium-235 is an alpha emitter with a half-life of 4.5 billion years. Its nuclei have a mass of </w:t>
      </w:r>
      <w:r w:rsidRPr="00FB2CCE">
        <w:rPr>
          <w:lang w:val="en-US"/>
        </w:rPr>
        <w:t>235.0439299 u. The periodic table on the Formulae and Constants Sheet will be needed for parts b) and c).</w:t>
      </w:r>
    </w:p>
    <w:p w14:paraId="55BA4CAD" w14:textId="77777777" w:rsidR="00B677B7" w:rsidRPr="00FB2CCE" w:rsidRDefault="00B677B7" w:rsidP="00B677B7">
      <w:pPr>
        <w:pStyle w:val="ListParagraph"/>
        <w:rPr>
          <w:lang w:val="en-US"/>
        </w:rPr>
      </w:pPr>
    </w:p>
    <w:p w14:paraId="671C7468" w14:textId="77777777" w:rsidR="00B677B7" w:rsidRPr="00FB2CCE" w:rsidRDefault="00B677B7" w:rsidP="00B677B7">
      <w:pPr>
        <w:pStyle w:val="ListParagraph"/>
        <w:jc w:val="right"/>
        <w:rPr>
          <w:lang w:val="en-US"/>
        </w:rPr>
      </w:pPr>
    </w:p>
    <w:p w14:paraId="49AA9CFC" w14:textId="77777777" w:rsidR="00B677B7" w:rsidRPr="00FB2CCE" w:rsidRDefault="00B677B7" w:rsidP="00B677B7">
      <w:pPr>
        <w:pStyle w:val="ListParagraph"/>
        <w:rPr>
          <w:lang w:val="en-US"/>
        </w:rPr>
      </w:pPr>
      <w:r w:rsidRPr="00FB2CCE">
        <w:rPr>
          <w:lang w:val="en-US"/>
        </w:rPr>
        <w:t>One possible fission reaction involving uranium-235 is described in words below:</w:t>
      </w:r>
    </w:p>
    <w:p w14:paraId="31555C45" w14:textId="77777777" w:rsidR="00B677B7" w:rsidRDefault="00B677B7" w:rsidP="00B677B7">
      <w:pPr>
        <w:pStyle w:val="ListParagraph"/>
        <w:rPr>
          <w:lang w:val="en-US"/>
        </w:rPr>
      </w:pPr>
    </w:p>
    <w:p w14:paraId="32C18C0C" w14:textId="77777777" w:rsidR="00B677B7" w:rsidRPr="00FB2CCE" w:rsidRDefault="00B677B7" w:rsidP="00B677B7">
      <w:pPr>
        <w:pStyle w:val="ListParagraph"/>
        <w:ind w:left="0" w:firstLine="0"/>
        <w:rPr>
          <w:lang w:val="en-US"/>
        </w:rPr>
      </w:pPr>
      <w:r w:rsidRPr="00FB2CCE">
        <w:rPr>
          <w:lang w:val="en-US"/>
        </w:rPr>
        <w:t xml:space="preserve">A slow-moving neutron collides and is captured by a uranium-235 </w:t>
      </w:r>
      <w:r>
        <w:rPr>
          <w:lang w:val="en-US"/>
        </w:rPr>
        <w:t xml:space="preserve">nucleus; the nucleus splits and </w:t>
      </w:r>
      <w:r w:rsidRPr="00FB2CCE">
        <w:rPr>
          <w:lang w:val="en-US"/>
        </w:rPr>
        <w:t xml:space="preserve">forms the fission products rubidium-90, caesium-143, some neutrons and a large amount of thermal energy. </w:t>
      </w:r>
    </w:p>
    <w:p w14:paraId="46267F0D" w14:textId="77777777" w:rsidR="00B677B7" w:rsidRPr="00FB2CCE" w:rsidRDefault="00B677B7" w:rsidP="00B677B7">
      <w:pPr>
        <w:pStyle w:val="ListParagraph"/>
        <w:rPr>
          <w:lang w:val="en-US"/>
        </w:rPr>
      </w:pPr>
    </w:p>
    <w:p w14:paraId="4DE4F5A1" w14:textId="77777777" w:rsidR="00B677B7" w:rsidRPr="00B32419" w:rsidRDefault="00B677B7" w:rsidP="00B32419">
      <w:pPr>
        <w:pStyle w:val="ListParagraph"/>
        <w:numPr>
          <w:ilvl w:val="0"/>
          <w:numId w:val="8"/>
        </w:numPr>
        <w:spacing w:after="160" w:line="259" w:lineRule="auto"/>
        <w:ind w:hanging="720"/>
        <w:rPr>
          <w:lang w:val="en-US"/>
        </w:rPr>
      </w:pPr>
      <w:r w:rsidRPr="00B32419">
        <w:rPr>
          <w:lang w:val="en-US"/>
        </w:rPr>
        <w:t xml:space="preserve">Write a balanced nuclear equation depicting the fission reaction described above. Determine the number of neutrons produced in this reaction and state this clearly in the equation. </w:t>
      </w:r>
    </w:p>
    <w:p w14:paraId="63B00E82" w14:textId="77777777" w:rsidR="00B677B7" w:rsidRPr="00FB2CCE" w:rsidRDefault="00B677B7" w:rsidP="00B677B7">
      <w:pPr>
        <w:pStyle w:val="ListParagraph"/>
        <w:jc w:val="right"/>
        <w:rPr>
          <w:lang w:val="en-US"/>
        </w:rPr>
      </w:pPr>
      <w:r w:rsidRPr="00FB2CCE">
        <w:rPr>
          <w:lang w:val="en-US"/>
        </w:rPr>
        <w:t>(</w:t>
      </w:r>
      <w:r w:rsidR="00251181">
        <w:rPr>
          <w:lang w:val="en-US"/>
        </w:rPr>
        <w:t>3</w:t>
      </w:r>
      <w:r w:rsidRPr="00FB2CCE">
        <w:rPr>
          <w:lang w:val="en-US"/>
        </w:rPr>
        <w:t>)</w:t>
      </w:r>
    </w:p>
    <w:p w14:paraId="74297614" w14:textId="77777777" w:rsidR="00AF2B3A" w:rsidRPr="00FB2CCE" w:rsidRDefault="00AF2B3A" w:rsidP="00AF2B3A">
      <w:pPr>
        <w:pStyle w:val="ListParagraph"/>
        <w:rPr>
          <w:lang w:val="en-US"/>
        </w:rPr>
      </w:pPr>
    </w:p>
    <w:tbl>
      <w:tblPr>
        <w:tblStyle w:val="TableGrid"/>
        <w:tblW w:w="0" w:type="auto"/>
        <w:tblInd w:w="-5" w:type="dxa"/>
        <w:tblLook w:val="04A0" w:firstRow="1" w:lastRow="0" w:firstColumn="1" w:lastColumn="0" w:noHBand="0" w:noVBand="1"/>
      </w:tblPr>
      <w:tblGrid>
        <w:gridCol w:w="7088"/>
        <w:gridCol w:w="1933"/>
      </w:tblGrid>
      <w:tr w:rsidR="00B677B7" w:rsidRPr="00F473EB" w14:paraId="5017148A" w14:textId="77777777" w:rsidTr="00F473EB">
        <w:trPr>
          <w:trHeight w:val="567"/>
        </w:trPr>
        <w:tc>
          <w:tcPr>
            <w:tcW w:w="7088" w:type="dxa"/>
            <w:vAlign w:val="center"/>
          </w:tcPr>
          <w:p w14:paraId="75A3C9D5" w14:textId="77777777" w:rsidR="00AF2B3A" w:rsidRPr="00F473EB" w:rsidRDefault="00D36975" w:rsidP="00B677B7">
            <w:pPr>
              <w:pStyle w:val="ListParagraph"/>
              <w:ind w:left="21" w:firstLine="0"/>
              <w:rPr>
                <w:color w:val="5B9BD5" w:themeColor="accent1"/>
                <w:sz w:val="22"/>
              </w:rPr>
            </w:pPr>
            <m:oMathPara>
              <m:oMathParaPr>
                <m:jc m:val="left"/>
              </m:oMathParaPr>
              <m:oMath>
                <m:sSubSup>
                  <m:sSubSupPr>
                    <m:ctrlPr>
                      <w:rPr>
                        <w:rFonts w:ascii="Cambria Math" w:hAnsi="Cambria Math"/>
                        <w:color w:val="5B9BD5" w:themeColor="accent1"/>
                        <w:sz w:val="22"/>
                      </w:rPr>
                    </m:ctrlPr>
                  </m:sSubSupPr>
                  <m:e>
                    <m:sSubSup>
                      <m:sSubSupPr>
                        <m:ctrlPr>
                          <w:rPr>
                            <w:rFonts w:ascii="Cambria Math" w:hAnsi="Cambria Math"/>
                            <w:color w:val="5B9BD5" w:themeColor="accent1"/>
                            <w:sz w:val="22"/>
                          </w:rPr>
                        </m:ctrlPr>
                      </m:sSubSupPr>
                      <m:e>
                        <m:r>
                          <m:rPr>
                            <m:sty m:val="p"/>
                          </m:rPr>
                          <w:rPr>
                            <w:rFonts w:ascii="Cambria Math" w:hAnsi="Cambria Math"/>
                            <w:color w:val="5B9BD5" w:themeColor="accent1"/>
                            <w:sz w:val="22"/>
                          </w:rPr>
                          <m:t>n</m:t>
                        </m:r>
                      </m:e>
                      <m:sub>
                        <m:r>
                          <m:rPr>
                            <m:sty m:val="p"/>
                          </m:rPr>
                          <w:rPr>
                            <w:rFonts w:ascii="Cambria Math" w:hAnsi="Cambria Math"/>
                            <w:color w:val="5B9BD5" w:themeColor="accent1"/>
                            <w:sz w:val="22"/>
                          </w:rPr>
                          <m:t>0</m:t>
                        </m:r>
                      </m:sub>
                      <m:sup>
                        <m:r>
                          <m:rPr>
                            <m:sty m:val="p"/>
                          </m:rPr>
                          <w:rPr>
                            <w:rFonts w:ascii="Cambria Math" w:hAnsi="Cambria Math"/>
                            <w:color w:val="5B9BD5" w:themeColor="accent1"/>
                            <w:sz w:val="22"/>
                          </w:rPr>
                          <m:t>1</m:t>
                        </m:r>
                      </m:sup>
                    </m:sSubSup>
                    <m:r>
                      <m:rPr>
                        <m:sty m:val="p"/>
                      </m:rPr>
                      <w:rPr>
                        <w:rFonts w:ascii="Cambria Math" w:hAnsi="Cambria Math"/>
                        <w:color w:val="5B9BD5" w:themeColor="accent1"/>
                        <w:sz w:val="22"/>
                      </w:rPr>
                      <m:t xml:space="preserve"> + U</m:t>
                    </m:r>
                  </m:e>
                  <m:sub>
                    <m:r>
                      <m:rPr>
                        <m:sty m:val="p"/>
                      </m:rPr>
                      <w:rPr>
                        <w:rFonts w:ascii="Cambria Math" w:hAnsi="Cambria Math"/>
                        <w:color w:val="5B9BD5" w:themeColor="accent1"/>
                        <w:sz w:val="22"/>
                      </w:rPr>
                      <m:t>92</m:t>
                    </m:r>
                  </m:sub>
                  <m:sup>
                    <m:r>
                      <m:rPr>
                        <m:sty m:val="p"/>
                      </m:rPr>
                      <w:rPr>
                        <w:rFonts w:ascii="Cambria Math" w:hAnsi="Cambria Math"/>
                        <w:color w:val="5B9BD5" w:themeColor="accent1"/>
                        <w:sz w:val="22"/>
                      </w:rPr>
                      <m:t>235</m:t>
                    </m:r>
                  </m:sup>
                </m:sSubSup>
                <m:r>
                  <m:rPr>
                    <m:sty m:val="p"/>
                  </m:rPr>
                  <w:rPr>
                    <w:rFonts w:ascii="Cambria Math" w:hAnsi="Cambria Math"/>
                    <w:color w:val="5B9BD5" w:themeColor="accent1"/>
                    <w:sz w:val="22"/>
                  </w:rPr>
                  <m:t xml:space="preserve"> → </m:t>
                </m:r>
                <m:sSubSup>
                  <m:sSubSupPr>
                    <m:ctrlPr>
                      <w:rPr>
                        <w:rFonts w:ascii="Cambria Math" w:eastAsiaTheme="minorEastAsia" w:hAnsi="Cambria Math"/>
                        <w:color w:val="5B9BD5" w:themeColor="accent1"/>
                        <w:sz w:val="22"/>
                      </w:rPr>
                    </m:ctrlPr>
                  </m:sSubSupPr>
                  <m:e>
                    <m:r>
                      <m:rPr>
                        <m:sty m:val="p"/>
                      </m:rPr>
                      <w:rPr>
                        <w:rFonts w:ascii="Cambria Math" w:eastAsiaTheme="minorEastAsia" w:hAnsi="Cambria Math"/>
                        <w:color w:val="5B9BD5" w:themeColor="accent1"/>
                        <w:sz w:val="22"/>
                      </w:rPr>
                      <m:t>Rb</m:t>
                    </m:r>
                  </m:e>
                  <m:sub>
                    <m:r>
                      <m:rPr>
                        <m:sty m:val="p"/>
                      </m:rPr>
                      <w:rPr>
                        <w:rFonts w:ascii="Cambria Math" w:eastAsiaTheme="minorEastAsia" w:hAnsi="Cambria Math"/>
                        <w:color w:val="5B9BD5" w:themeColor="accent1"/>
                        <w:sz w:val="22"/>
                      </w:rPr>
                      <m:t>37</m:t>
                    </m:r>
                  </m:sub>
                  <m:sup>
                    <m:r>
                      <m:rPr>
                        <m:sty m:val="p"/>
                      </m:rPr>
                      <w:rPr>
                        <w:rFonts w:ascii="Cambria Math" w:eastAsiaTheme="minorEastAsia" w:hAnsi="Cambria Math"/>
                        <w:color w:val="5B9BD5" w:themeColor="accent1"/>
                        <w:sz w:val="22"/>
                      </w:rPr>
                      <m:t>90</m:t>
                    </m:r>
                  </m:sup>
                </m:sSubSup>
                <m:r>
                  <m:rPr>
                    <m:sty m:val="p"/>
                  </m:rPr>
                  <w:rPr>
                    <w:rFonts w:ascii="Cambria Math" w:eastAsiaTheme="minorEastAsia" w:hAnsi="Cambria Math"/>
                    <w:color w:val="5B9BD5" w:themeColor="accent1"/>
                    <w:sz w:val="22"/>
                  </w:rPr>
                  <m:t xml:space="preserve"> + </m:t>
                </m:r>
                <m:sSubSup>
                  <m:sSubSupPr>
                    <m:ctrlPr>
                      <w:rPr>
                        <w:rFonts w:ascii="Cambria Math" w:eastAsiaTheme="minorEastAsia" w:hAnsi="Cambria Math"/>
                        <w:color w:val="5B9BD5" w:themeColor="accent1"/>
                        <w:sz w:val="22"/>
                      </w:rPr>
                    </m:ctrlPr>
                  </m:sSubSupPr>
                  <m:e>
                    <m:r>
                      <m:rPr>
                        <m:sty m:val="p"/>
                      </m:rPr>
                      <w:rPr>
                        <w:rFonts w:ascii="Cambria Math" w:eastAsiaTheme="minorEastAsia" w:hAnsi="Cambria Math"/>
                        <w:color w:val="5B9BD5" w:themeColor="accent1"/>
                        <w:sz w:val="22"/>
                      </w:rPr>
                      <m:t>Cs</m:t>
                    </m:r>
                  </m:e>
                  <m:sub>
                    <m:r>
                      <m:rPr>
                        <m:sty m:val="p"/>
                      </m:rPr>
                      <w:rPr>
                        <w:rFonts w:ascii="Cambria Math" w:eastAsiaTheme="minorEastAsia" w:hAnsi="Cambria Math"/>
                        <w:color w:val="5B9BD5" w:themeColor="accent1"/>
                        <w:sz w:val="22"/>
                      </w:rPr>
                      <m:t>55</m:t>
                    </m:r>
                  </m:sub>
                  <m:sup>
                    <m:r>
                      <m:rPr>
                        <m:sty m:val="p"/>
                      </m:rPr>
                      <w:rPr>
                        <w:rFonts w:ascii="Cambria Math" w:eastAsiaTheme="minorEastAsia" w:hAnsi="Cambria Math"/>
                        <w:color w:val="5B9BD5" w:themeColor="accent1"/>
                        <w:sz w:val="22"/>
                      </w:rPr>
                      <m:t>143</m:t>
                    </m:r>
                  </m:sup>
                </m:sSubSup>
                <m:r>
                  <m:rPr>
                    <m:sty m:val="p"/>
                  </m:rPr>
                  <w:rPr>
                    <w:rFonts w:ascii="Cambria Math" w:eastAsiaTheme="minorEastAsia" w:hAnsi="Cambria Math"/>
                    <w:color w:val="5B9BD5" w:themeColor="accent1"/>
                    <w:sz w:val="22"/>
                  </w:rPr>
                  <m:t xml:space="preserve"> +3</m:t>
                </m:r>
                <m:sSubSup>
                  <m:sSubSupPr>
                    <m:ctrlPr>
                      <w:rPr>
                        <w:rFonts w:ascii="Cambria Math" w:eastAsiaTheme="minorEastAsia" w:hAnsi="Cambria Math"/>
                        <w:color w:val="5B9BD5" w:themeColor="accent1"/>
                        <w:sz w:val="22"/>
                      </w:rPr>
                    </m:ctrlPr>
                  </m:sSubSupPr>
                  <m:e>
                    <m:r>
                      <m:rPr>
                        <m:sty m:val="p"/>
                      </m:rPr>
                      <w:rPr>
                        <w:rFonts w:ascii="Cambria Math" w:eastAsiaTheme="minorEastAsia" w:hAnsi="Cambria Math"/>
                        <w:color w:val="5B9BD5" w:themeColor="accent1"/>
                        <w:sz w:val="22"/>
                      </w:rPr>
                      <m:t>n</m:t>
                    </m:r>
                  </m:e>
                  <m:sub>
                    <m:r>
                      <m:rPr>
                        <m:sty m:val="p"/>
                      </m:rPr>
                      <w:rPr>
                        <w:rFonts w:ascii="Cambria Math" w:eastAsiaTheme="minorEastAsia" w:hAnsi="Cambria Math"/>
                        <w:color w:val="5B9BD5" w:themeColor="accent1"/>
                        <w:sz w:val="22"/>
                      </w:rPr>
                      <m:t>0</m:t>
                    </m:r>
                  </m:sub>
                  <m:sup>
                    <m:r>
                      <m:rPr>
                        <m:sty m:val="p"/>
                      </m:rPr>
                      <w:rPr>
                        <w:rFonts w:ascii="Cambria Math" w:eastAsiaTheme="minorEastAsia" w:hAnsi="Cambria Math"/>
                        <w:color w:val="5B9BD5" w:themeColor="accent1"/>
                        <w:sz w:val="22"/>
                      </w:rPr>
                      <m:t>1</m:t>
                    </m:r>
                  </m:sup>
                </m:sSubSup>
              </m:oMath>
            </m:oMathPara>
          </w:p>
        </w:tc>
        <w:tc>
          <w:tcPr>
            <w:tcW w:w="1933" w:type="dxa"/>
            <w:vAlign w:val="center"/>
          </w:tcPr>
          <w:p w14:paraId="649F589B" w14:textId="77777777" w:rsidR="00AF2B3A" w:rsidRPr="00F473EB" w:rsidRDefault="00AF2B3A" w:rsidP="00B677B7">
            <w:pPr>
              <w:pStyle w:val="ListParagraph"/>
              <w:ind w:left="738"/>
              <w:jc w:val="center"/>
              <w:rPr>
                <w:color w:val="5B9BD5" w:themeColor="accent1"/>
                <w:sz w:val="22"/>
              </w:rPr>
            </w:pPr>
          </w:p>
        </w:tc>
      </w:tr>
      <w:tr w:rsidR="00B677B7" w:rsidRPr="00F473EB" w14:paraId="24D33F0E" w14:textId="77777777" w:rsidTr="00F473EB">
        <w:trPr>
          <w:trHeight w:val="567"/>
        </w:trPr>
        <w:tc>
          <w:tcPr>
            <w:tcW w:w="7088" w:type="dxa"/>
            <w:vAlign w:val="center"/>
          </w:tcPr>
          <w:p w14:paraId="207BD0FF" w14:textId="77777777" w:rsidR="00AF2B3A" w:rsidRPr="00F473EB" w:rsidRDefault="00B32419" w:rsidP="00B677B7">
            <w:pPr>
              <w:pStyle w:val="ListParagraph"/>
              <w:ind w:left="730"/>
              <w:rPr>
                <w:color w:val="5B9BD5" w:themeColor="accent1"/>
                <w:sz w:val="22"/>
              </w:rPr>
            </w:pPr>
            <w:r>
              <w:rPr>
                <w:color w:val="5B9BD5" w:themeColor="accent1"/>
                <w:sz w:val="22"/>
              </w:rPr>
              <w:t>3</w:t>
            </w:r>
            <w:r w:rsidR="00AF2B3A" w:rsidRPr="00F473EB">
              <w:rPr>
                <w:color w:val="5B9BD5" w:themeColor="accent1"/>
                <w:sz w:val="22"/>
              </w:rPr>
              <w:t xml:space="preserve"> neutrons are produced. </w:t>
            </w:r>
          </w:p>
        </w:tc>
        <w:tc>
          <w:tcPr>
            <w:tcW w:w="1933" w:type="dxa"/>
            <w:vAlign w:val="center"/>
          </w:tcPr>
          <w:p w14:paraId="490D7877" w14:textId="77777777" w:rsidR="00AF2B3A" w:rsidRPr="00F473EB" w:rsidRDefault="00AF2B3A" w:rsidP="00B677B7">
            <w:pPr>
              <w:pStyle w:val="ListParagraph"/>
              <w:ind w:left="738"/>
              <w:jc w:val="center"/>
              <w:rPr>
                <w:color w:val="5B9BD5" w:themeColor="accent1"/>
                <w:sz w:val="22"/>
              </w:rPr>
            </w:pPr>
            <w:r w:rsidRPr="00F473EB">
              <w:rPr>
                <w:color w:val="5B9BD5" w:themeColor="accent1"/>
                <w:sz w:val="22"/>
              </w:rPr>
              <w:t>1 mark</w:t>
            </w:r>
          </w:p>
        </w:tc>
      </w:tr>
      <w:tr w:rsidR="00B677B7" w:rsidRPr="00F473EB" w14:paraId="28C42942" w14:textId="77777777" w:rsidTr="00F473EB">
        <w:trPr>
          <w:trHeight w:val="567"/>
        </w:trPr>
        <w:tc>
          <w:tcPr>
            <w:tcW w:w="7088" w:type="dxa"/>
            <w:vAlign w:val="center"/>
          </w:tcPr>
          <w:p w14:paraId="5726BD0C" w14:textId="77777777" w:rsidR="00AF2B3A" w:rsidRPr="00F473EB" w:rsidRDefault="00AF2B3A" w:rsidP="00251181">
            <w:pPr>
              <w:pStyle w:val="ListParagraph"/>
              <w:ind w:left="730"/>
              <w:rPr>
                <w:color w:val="5B9BD5" w:themeColor="accent1"/>
                <w:sz w:val="22"/>
              </w:rPr>
            </w:pPr>
            <w:r w:rsidRPr="00F473EB">
              <w:rPr>
                <w:color w:val="5B9BD5" w:themeColor="accent1"/>
                <w:sz w:val="22"/>
              </w:rPr>
              <w:t>All symbols for reactants are correct.</w:t>
            </w:r>
          </w:p>
        </w:tc>
        <w:tc>
          <w:tcPr>
            <w:tcW w:w="1933" w:type="dxa"/>
            <w:vAlign w:val="center"/>
          </w:tcPr>
          <w:p w14:paraId="042F61B6" w14:textId="77777777" w:rsidR="00AF2B3A" w:rsidRPr="00F473EB" w:rsidRDefault="00AF2B3A" w:rsidP="00B677B7">
            <w:pPr>
              <w:pStyle w:val="ListParagraph"/>
              <w:ind w:left="738"/>
              <w:jc w:val="center"/>
              <w:rPr>
                <w:color w:val="5B9BD5" w:themeColor="accent1"/>
                <w:sz w:val="22"/>
              </w:rPr>
            </w:pPr>
            <w:r w:rsidRPr="00F473EB">
              <w:rPr>
                <w:color w:val="5B9BD5" w:themeColor="accent1"/>
                <w:sz w:val="22"/>
              </w:rPr>
              <w:t>1 mark</w:t>
            </w:r>
          </w:p>
        </w:tc>
      </w:tr>
      <w:tr w:rsidR="00251181" w:rsidRPr="00F473EB" w14:paraId="40E1487A" w14:textId="77777777" w:rsidTr="00F473EB">
        <w:trPr>
          <w:trHeight w:val="567"/>
        </w:trPr>
        <w:tc>
          <w:tcPr>
            <w:tcW w:w="7088" w:type="dxa"/>
            <w:vAlign w:val="center"/>
          </w:tcPr>
          <w:p w14:paraId="086F8DEA" w14:textId="77777777" w:rsidR="00251181" w:rsidRPr="00F473EB" w:rsidRDefault="00251181" w:rsidP="00251181">
            <w:pPr>
              <w:pStyle w:val="ListParagraph"/>
              <w:ind w:left="730"/>
              <w:rPr>
                <w:color w:val="5B9BD5" w:themeColor="accent1"/>
                <w:sz w:val="22"/>
              </w:rPr>
            </w:pPr>
            <w:r w:rsidRPr="00F473EB">
              <w:rPr>
                <w:color w:val="5B9BD5" w:themeColor="accent1"/>
                <w:sz w:val="22"/>
              </w:rPr>
              <w:t xml:space="preserve">All symbols for </w:t>
            </w:r>
            <w:r>
              <w:rPr>
                <w:color w:val="5B9BD5" w:themeColor="accent1"/>
                <w:sz w:val="22"/>
              </w:rPr>
              <w:t>products</w:t>
            </w:r>
            <w:r w:rsidRPr="00F473EB">
              <w:rPr>
                <w:color w:val="5B9BD5" w:themeColor="accent1"/>
                <w:sz w:val="22"/>
              </w:rPr>
              <w:t xml:space="preserve"> are correct.</w:t>
            </w:r>
          </w:p>
        </w:tc>
        <w:tc>
          <w:tcPr>
            <w:tcW w:w="1933" w:type="dxa"/>
            <w:vAlign w:val="center"/>
          </w:tcPr>
          <w:p w14:paraId="3AA401AE" w14:textId="77777777" w:rsidR="00251181" w:rsidRPr="00F473EB" w:rsidRDefault="00251181" w:rsidP="00251181">
            <w:pPr>
              <w:pStyle w:val="ListParagraph"/>
              <w:ind w:left="738"/>
              <w:jc w:val="center"/>
              <w:rPr>
                <w:color w:val="5B9BD5" w:themeColor="accent1"/>
              </w:rPr>
            </w:pPr>
            <w:r w:rsidRPr="00F473EB">
              <w:rPr>
                <w:color w:val="5B9BD5" w:themeColor="accent1"/>
                <w:sz w:val="22"/>
              </w:rPr>
              <w:t>1 mark</w:t>
            </w:r>
          </w:p>
        </w:tc>
      </w:tr>
    </w:tbl>
    <w:p w14:paraId="1DA6491D" w14:textId="77777777" w:rsidR="00AF2B3A" w:rsidRPr="00FB2CCE" w:rsidRDefault="00AF2B3A" w:rsidP="00AF2B3A">
      <w:pPr>
        <w:pStyle w:val="ListParagraph"/>
      </w:pPr>
    </w:p>
    <w:p w14:paraId="0F4F9A61" w14:textId="77777777" w:rsidR="00B677B7" w:rsidRPr="00FB2CCE" w:rsidRDefault="00B677B7" w:rsidP="001041C1">
      <w:pPr>
        <w:rPr>
          <w:lang w:val="en-US"/>
        </w:rPr>
      </w:pPr>
      <w:r w:rsidRPr="00FB2CCE">
        <w:rPr>
          <w:lang w:val="en-US"/>
        </w:rPr>
        <w:t>Another possible fission reaction is described in the nuclear equation below:</w:t>
      </w:r>
    </w:p>
    <w:p w14:paraId="7BE24198" w14:textId="77777777" w:rsidR="00B677B7" w:rsidRPr="00FB2CCE" w:rsidRDefault="00B677B7" w:rsidP="001041C1">
      <w:pPr>
        <w:pStyle w:val="ListParagraph"/>
        <w:rPr>
          <w:lang w:val="en-US"/>
        </w:rPr>
      </w:pPr>
    </w:p>
    <w:p w14:paraId="31FB5390" w14:textId="77777777" w:rsidR="00B677B7" w:rsidRPr="008D1839" w:rsidRDefault="00D36975" w:rsidP="001041C1">
      <w:pPr>
        <w:pStyle w:val="ListParagraph"/>
        <w:jc w:val="center"/>
        <w:rPr>
          <w:b/>
          <w:sz w:val="28"/>
          <w:szCs w:val="28"/>
          <w:lang w:val="en-US"/>
        </w:rPr>
      </w:pPr>
      <m:oMathPara>
        <m:oMath>
          <m:sSubSup>
            <m:sSubSupPr>
              <m:ctrlPr>
                <w:rPr>
                  <w:rFonts w:ascii="Cambria Math" w:hAnsi="Cambria Math"/>
                  <w:b/>
                  <w:sz w:val="28"/>
                  <w:szCs w:val="28"/>
                  <w:lang w:val="en-US"/>
                </w:rPr>
              </m:ctrlPr>
            </m:sSubSupPr>
            <m:e>
              <m:r>
                <m:rPr>
                  <m:sty m:val="b"/>
                </m:rPr>
                <w:rPr>
                  <w:rFonts w:ascii="Cambria Math" w:hAnsi="Cambria Math"/>
                  <w:sz w:val="28"/>
                  <w:szCs w:val="28"/>
                  <w:lang w:val="en-US"/>
                </w:rPr>
                <m:t>U</m:t>
              </m:r>
            </m:e>
            <m:sub>
              <m:r>
                <m:rPr>
                  <m:sty m:val="b"/>
                </m:rPr>
                <w:rPr>
                  <w:rFonts w:ascii="Cambria Math" w:hAnsi="Cambria Math"/>
                  <w:sz w:val="28"/>
                  <w:szCs w:val="28"/>
                  <w:lang w:val="en-US"/>
                </w:rPr>
                <m:t>92</m:t>
              </m:r>
            </m:sub>
            <m:sup>
              <m:r>
                <m:rPr>
                  <m:sty m:val="b"/>
                </m:rPr>
                <w:rPr>
                  <w:rFonts w:ascii="Cambria Math" w:hAnsi="Cambria Math"/>
                  <w:sz w:val="28"/>
                  <w:szCs w:val="28"/>
                  <w:lang w:val="en-US"/>
                </w:rPr>
                <m:t>235</m:t>
              </m:r>
            </m:sup>
          </m:sSubSup>
          <m:r>
            <m:rPr>
              <m:sty m:val="b"/>
            </m:rPr>
            <w:rPr>
              <w:rFonts w:ascii="Cambria Math" w:hAnsi="Cambria Math"/>
              <w:sz w:val="28"/>
              <w:szCs w:val="28"/>
              <w:lang w:val="en-US"/>
            </w:rPr>
            <m:t xml:space="preserve"> + </m:t>
          </m:r>
          <m:sSubSup>
            <m:sSubSupPr>
              <m:ctrlPr>
                <w:rPr>
                  <w:rFonts w:ascii="Cambria Math" w:hAnsi="Cambria Math"/>
                  <w:b/>
                  <w:sz w:val="28"/>
                  <w:szCs w:val="28"/>
                  <w:lang w:val="en-US"/>
                </w:rPr>
              </m:ctrlPr>
            </m:sSubSupPr>
            <m:e>
              <m:r>
                <m:rPr>
                  <m:sty m:val="b"/>
                </m:rPr>
                <w:rPr>
                  <w:rFonts w:ascii="Cambria Math" w:hAnsi="Cambria Math"/>
                  <w:sz w:val="28"/>
                  <w:szCs w:val="28"/>
                  <w:lang w:val="en-US"/>
                </w:rPr>
                <m:t>n</m:t>
              </m:r>
            </m:e>
            <m:sub>
              <m:r>
                <m:rPr>
                  <m:sty m:val="b"/>
                </m:rPr>
                <w:rPr>
                  <w:rFonts w:ascii="Cambria Math" w:hAnsi="Cambria Math"/>
                  <w:sz w:val="28"/>
                  <w:szCs w:val="28"/>
                  <w:lang w:val="en-US"/>
                </w:rPr>
                <m:t>0</m:t>
              </m:r>
            </m:sub>
            <m:sup>
              <m:r>
                <m:rPr>
                  <m:sty m:val="b"/>
                </m:rPr>
                <w:rPr>
                  <w:rFonts w:ascii="Cambria Math" w:hAnsi="Cambria Math"/>
                  <w:sz w:val="28"/>
                  <w:szCs w:val="28"/>
                  <w:lang w:val="en-US"/>
                </w:rPr>
                <m:t>1</m:t>
              </m:r>
            </m:sup>
          </m:sSubSup>
          <m:r>
            <m:rPr>
              <m:sty m:val="b"/>
            </m:rPr>
            <w:rPr>
              <w:rFonts w:ascii="Cambria Math" w:hAnsi="Cambria Math"/>
              <w:sz w:val="28"/>
              <w:szCs w:val="28"/>
              <w:lang w:val="en-US"/>
            </w:rPr>
            <m:t xml:space="preserve"> → </m:t>
          </m:r>
          <m:sSubSup>
            <m:sSubSupPr>
              <m:ctrlPr>
                <w:rPr>
                  <w:rFonts w:ascii="Cambria Math" w:hAnsi="Cambria Math"/>
                  <w:b/>
                  <w:sz w:val="28"/>
                  <w:szCs w:val="28"/>
                  <w:lang w:val="en-US"/>
                </w:rPr>
              </m:ctrlPr>
            </m:sSubSupPr>
            <m:e>
              <m:r>
                <m:rPr>
                  <m:sty m:val="b"/>
                </m:rPr>
                <w:rPr>
                  <w:rFonts w:ascii="Cambria Math" w:hAnsi="Cambria Math"/>
                  <w:sz w:val="28"/>
                  <w:szCs w:val="28"/>
                  <w:lang w:val="en-US"/>
                </w:rPr>
                <m:t>Sr</m:t>
              </m:r>
            </m:e>
            <m:sub>
              <m:r>
                <m:rPr>
                  <m:sty m:val="b"/>
                </m:rPr>
                <w:rPr>
                  <w:rFonts w:ascii="Cambria Math" w:hAnsi="Cambria Math"/>
                  <w:sz w:val="28"/>
                  <w:szCs w:val="28"/>
                  <w:lang w:val="en-US"/>
                </w:rPr>
                <m:t>38</m:t>
              </m:r>
            </m:sub>
            <m:sup>
              <m:r>
                <m:rPr>
                  <m:sty m:val="b"/>
                </m:rPr>
                <w:rPr>
                  <w:rFonts w:ascii="Cambria Math" w:hAnsi="Cambria Math"/>
                  <w:sz w:val="28"/>
                  <w:szCs w:val="28"/>
                  <w:lang w:val="en-US"/>
                </w:rPr>
                <m:t>90</m:t>
              </m:r>
            </m:sup>
          </m:sSubSup>
          <m:r>
            <m:rPr>
              <m:sty m:val="b"/>
            </m:rPr>
            <w:rPr>
              <w:rFonts w:ascii="Cambria Math" w:hAnsi="Cambria Math"/>
              <w:sz w:val="28"/>
              <w:szCs w:val="28"/>
              <w:lang w:val="en-US"/>
            </w:rPr>
            <m:t xml:space="preserve">+ </m:t>
          </m:r>
          <m:sSubSup>
            <m:sSubSupPr>
              <m:ctrlPr>
                <w:rPr>
                  <w:rFonts w:ascii="Cambria Math" w:hAnsi="Cambria Math"/>
                  <w:b/>
                  <w:sz w:val="28"/>
                  <w:szCs w:val="28"/>
                  <w:lang w:val="en-US"/>
                </w:rPr>
              </m:ctrlPr>
            </m:sSubSupPr>
            <m:e>
              <m:r>
                <m:rPr>
                  <m:sty m:val="b"/>
                </m:rPr>
                <w:rPr>
                  <w:rFonts w:ascii="Cambria Math" w:hAnsi="Cambria Math"/>
                  <w:sz w:val="28"/>
                  <w:szCs w:val="28"/>
                  <w:lang w:val="en-US"/>
                </w:rPr>
                <m:t>Xe</m:t>
              </m:r>
            </m:e>
            <m:sub>
              <m:r>
                <m:rPr>
                  <m:sty m:val="b"/>
                </m:rPr>
                <w:rPr>
                  <w:rFonts w:ascii="Cambria Math" w:hAnsi="Cambria Math"/>
                  <w:sz w:val="28"/>
                  <w:szCs w:val="28"/>
                  <w:lang w:val="en-US"/>
                </w:rPr>
                <m:t>54</m:t>
              </m:r>
            </m:sub>
            <m:sup>
              <m:r>
                <m:rPr>
                  <m:sty m:val="b"/>
                </m:rPr>
                <w:rPr>
                  <w:rFonts w:ascii="Cambria Math" w:hAnsi="Cambria Math"/>
                  <w:sz w:val="28"/>
                  <w:szCs w:val="28"/>
                  <w:lang w:val="en-US"/>
                </w:rPr>
                <m:t>143</m:t>
              </m:r>
            </m:sup>
          </m:sSubSup>
          <m:r>
            <m:rPr>
              <m:sty m:val="b"/>
            </m:rPr>
            <w:rPr>
              <w:rFonts w:ascii="Cambria Math" w:hAnsi="Cambria Math"/>
              <w:sz w:val="28"/>
              <w:szCs w:val="28"/>
              <w:lang w:val="en-US"/>
            </w:rPr>
            <m:t>+3</m:t>
          </m:r>
          <m:sSubSup>
            <m:sSubSupPr>
              <m:ctrlPr>
                <w:rPr>
                  <w:rFonts w:ascii="Cambria Math" w:hAnsi="Cambria Math"/>
                  <w:b/>
                  <w:sz w:val="28"/>
                  <w:szCs w:val="28"/>
                  <w:lang w:val="en-US"/>
                </w:rPr>
              </m:ctrlPr>
            </m:sSubSupPr>
            <m:e>
              <m:r>
                <m:rPr>
                  <m:sty m:val="b"/>
                </m:rPr>
                <w:rPr>
                  <w:rFonts w:ascii="Cambria Math" w:hAnsi="Cambria Math"/>
                  <w:sz w:val="28"/>
                  <w:szCs w:val="28"/>
                  <w:lang w:val="en-US"/>
                </w:rPr>
                <m:t>n</m:t>
              </m:r>
            </m:e>
            <m:sub>
              <m:r>
                <m:rPr>
                  <m:sty m:val="b"/>
                </m:rPr>
                <w:rPr>
                  <w:rFonts w:ascii="Cambria Math" w:hAnsi="Cambria Math"/>
                  <w:sz w:val="28"/>
                  <w:szCs w:val="28"/>
                  <w:lang w:val="en-US"/>
                </w:rPr>
                <m:t xml:space="preserve">0 </m:t>
              </m:r>
            </m:sub>
            <m:sup>
              <m:r>
                <m:rPr>
                  <m:sty m:val="b"/>
                </m:rPr>
                <w:rPr>
                  <w:rFonts w:ascii="Cambria Math" w:hAnsi="Cambria Math"/>
                  <w:sz w:val="28"/>
                  <w:szCs w:val="28"/>
                  <w:lang w:val="en-US"/>
                </w:rPr>
                <m:t>1</m:t>
              </m:r>
            </m:sup>
          </m:sSubSup>
          <m:r>
            <m:rPr>
              <m:sty m:val="b"/>
            </m:rPr>
            <w:rPr>
              <w:rFonts w:ascii="Cambria Math" w:hAnsi="Cambria Math"/>
              <w:sz w:val="28"/>
              <w:szCs w:val="28"/>
              <w:lang w:val="en-US"/>
            </w:rPr>
            <m:t>+energy</m:t>
          </m:r>
        </m:oMath>
      </m:oMathPara>
    </w:p>
    <w:p w14:paraId="1C20234D" w14:textId="77777777" w:rsidR="00B677B7" w:rsidRPr="00FB2CCE" w:rsidRDefault="00B677B7" w:rsidP="001041C1">
      <w:pPr>
        <w:pStyle w:val="ListParagraph"/>
      </w:pPr>
    </w:p>
    <w:p w14:paraId="17F713C5" w14:textId="77777777" w:rsidR="00B677B7" w:rsidRPr="00FB2CCE" w:rsidRDefault="00B677B7" w:rsidP="001041C1">
      <w:pPr>
        <w:pStyle w:val="ListParagraph"/>
        <w:ind w:left="0" w:hanging="11"/>
      </w:pPr>
      <w:r w:rsidRPr="00FB2CCE">
        <w:t>The relevant atomic masses for the reactants and products in this reaction are shown in the table below:</w:t>
      </w:r>
    </w:p>
    <w:p w14:paraId="7CBE3B63" w14:textId="77777777" w:rsidR="00B677B7" w:rsidRPr="00FB2CCE" w:rsidRDefault="00B677B7" w:rsidP="001041C1">
      <w:pPr>
        <w:pStyle w:val="ListParagraph"/>
      </w:pPr>
    </w:p>
    <w:tbl>
      <w:tblPr>
        <w:tblStyle w:val="TableGrid"/>
        <w:tblW w:w="0" w:type="auto"/>
        <w:jc w:val="center"/>
        <w:tblLook w:val="04A0" w:firstRow="1" w:lastRow="0" w:firstColumn="1" w:lastColumn="0" w:noHBand="0" w:noVBand="1"/>
      </w:tblPr>
      <w:tblGrid>
        <w:gridCol w:w="1969"/>
        <w:gridCol w:w="1984"/>
      </w:tblGrid>
      <w:tr w:rsidR="00B677B7" w:rsidRPr="00F97706" w14:paraId="6FCEADB1" w14:textId="77777777" w:rsidTr="001041C1">
        <w:trPr>
          <w:trHeight w:val="567"/>
          <w:jc w:val="center"/>
        </w:trPr>
        <w:tc>
          <w:tcPr>
            <w:tcW w:w="1969" w:type="dxa"/>
            <w:vAlign w:val="center"/>
          </w:tcPr>
          <w:p w14:paraId="28F94877" w14:textId="77777777" w:rsidR="00B677B7" w:rsidRPr="00F97706" w:rsidRDefault="00B677B7" w:rsidP="00B677B7">
            <w:pPr>
              <w:pStyle w:val="ListParagraph"/>
              <w:ind w:left="741"/>
              <w:jc w:val="center"/>
              <w:rPr>
                <w:b/>
              </w:rPr>
            </w:pPr>
            <w:r w:rsidRPr="00F97706">
              <w:rPr>
                <w:b/>
              </w:rPr>
              <w:t>U-235</w:t>
            </w:r>
          </w:p>
        </w:tc>
        <w:tc>
          <w:tcPr>
            <w:tcW w:w="1984" w:type="dxa"/>
            <w:vAlign w:val="center"/>
          </w:tcPr>
          <w:p w14:paraId="7E5DCEAD" w14:textId="77777777" w:rsidR="00B677B7" w:rsidRPr="00F97706" w:rsidRDefault="00B677B7" w:rsidP="00B677B7">
            <w:pPr>
              <w:pStyle w:val="ListParagraph"/>
              <w:ind w:left="755"/>
              <w:rPr>
                <w:b/>
              </w:rPr>
            </w:pPr>
            <w:r w:rsidRPr="00F97706">
              <w:rPr>
                <w:b/>
              </w:rPr>
              <w:t>235.0439299 u</w:t>
            </w:r>
          </w:p>
        </w:tc>
      </w:tr>
      <w:tr w:rsidR="00B677B7" w:rsidRPr="00F97706" w14:paraId="07F3AD39" w14:textId="77777777" w:rsidTr="001041C1">
        <w:trPr>
          <w:trHeight w:val="567"/>
          <w:jc w:val="center"/>
        </w:trPr>
        <w:tc>
          <w:tcPr>
            <w:tcW w:w="1969" w:type="dxa"/>
            <w:vAlign w:val="center"/>
          </w:tcPr>
          <w:p w14:paraId="66EA6066" w14:textId="77777777" w:rsidR="00B677B7" w:rsidRPr="00F97706" w:rsidRDefault="00B677B7" w:rsidP="00B677B7">
            <w:pPr>
              <w:pStyle w:val="ListParagraph"/>
              <w:ind w:left="741"/>
              <w:jc w:val="center"/>
              <w:rPr>
                <w:b/>
              </w:rPr>
            </w:pPr>
            <w:r w:rsidRPr="00F97706">
              <w:rPr>
                <w:b/>
              </w:rPr>
              <w:t>Neutron (</w:t>
            </w:r>
            <m:oMath>
              <m:sSubSup>
                <m:sSubSupPr>
                  <m:ctrlPr>
                    <w:rPr>
                      <w:rFonts w:ascii="Cambria Math" w:hAnsi="Cambria Math"/>
                      <w:b/>
                      <w:color w:val="424649"/>
                      <w:lang w:val="en-US"/>
                    </w:rPr>
                  </m:ctrlPr>
                </m:sSubSupPr>
                <m:e>
                  <m:r>
                    <m:rPr>
                      <m:sty m:val="b"/>
                    </m:rPr>
                    <w:rPr>
                      <w:rFonts w:ascii="Cambria Math" w:hAnsi="Cambria Math"/>
                      <w:color w:val="424649"/>
                      <w:lang w:val="en-US"/>
                    </w:rPr>
                    <m:t>n</m:t>
                  </m:r>
                </m:e>
                <m:sub>
                  <m:r>
                    <m:rPr>
                      <m:sty m:val="b"/>
                    </m:rPr>
                    <w:rPr>
                      <w:rFonts w:ascii="Cambria Math" w:hAnsi="Cambria Math"/>
                      <w:color w:val="424649"/>
                      <w:lang w:val="en-US"/>
                    </w:rPr>
                    <m:t>0</m:t>
                  </m:r>
                </m:sub>
                <m:sup>
                  <m:r>
                    <m:rPr>
                      <m:sty m:val="b"/>
                    </m:rPr>
                    <w:rPr>
                      <w:rFonts w:ascii="Cambria Math" w:hAnsi="Cambria Math"/>
                      <w:color w:val="424649"/>
                      <w:lang w:val="en-US"/>
                    </w:rPr>
                    <m:t>1</m:t>
                  </m:r>
                </m:sup>
              </m:sSubSup>
            </m:oMath>
            <w:r w:rsidRPr="00F97706">
              <w:rPr>
                <w:rFonts w:eastAsiaTheme="minorEastAsia"/>
                <w:b/>
                <w:color w:val="424649"/>
                <w:lang w:val="en-US"/>
              </w:rPr>
              <w:t>)</w:t>
            </w:r>
          </w:p>
        </w:tc>
        <w:tc>
          <w:tcPr>
            <w:tcW w:w="1984" w:type="dxa"/>
            <w:vAlign w:val="center"/>
          </w:tcPr>
          <w:p w14:paraId="1DB3709B" w14:textId="77777777" w:rsidR="00B677B7" w:rsidRPr="00F97706" w:rsidRDefault="00B677B7" w:rsidP="00B677B7">
            <w:pPr>
              <w:pStyle w:val="ListParagraph"/>
              <w:ind w:left="755"/>
              <w:rPr>
                <w:b/>
              </w:rPr>
            </w:pPr>
            <w:r w:rsidRPr="00F97706">
              <w:rPr>
                <w:b/>
              </w:rPr>
              <w:t>1.00867 u</w:t>
            </w:r>
          </w:p>
        </w:tc>
      </w:tr>
      <w:tr w:rsidR="00B677B7" w:rsidRPr="00F97706" w14:paraId="7147E24B" w14:textId="77777777" w:rsidTr="001041C1">
        <w:trPr>
          <w:trHeight w:val="567"/>
          <w:jc w:val="center"/>
        </w:trPr>
        <w:tc>
          <w:tcPr>
            <w:tcW w:w="1969" w:type="dxa"/>
            <w:vAlign w:val="center"/>
          </w:tcPr>
          <w:p w14:paraId="2A491F0D" w14:textId="77777777" w:rsidR="00B677B7" w:rsidRPr="00F97706" w:rsidRDefault="00B677B7" w:rsidP="00B677B7">
            <w:pPr>
              <w:pStyle w:val="ListParagraph"/>
              <w:ind w:left="741"/>
              <w:jc w:val="center"/>
              <w:rPr>
                <w:b/>
              </w:rPr>
            </w:pPr>
            <w:r w:rsidRPr="00F97706">
              <w:rPr>
                <w:b/>
              </w:rPr>
              <w:t>Sr-90</w:t>
            </w:r>
          </w:p>
        </w:tc>
        <w:tc>
          <w:tcPr>
            <w:tcW w:w="1984" w:type="dxa"/>
            <w:vAlign w:val="center"/>
          </w:tcPr>
          <w:p w14:paraId="52390A2B" w14:textId="77777777" w:rsidR="00B677B7" w:rsidRPr="00F97706" w:rsidRDefault="00B677B7" w:rsidP="00B677B7">
            <w:pPr>
              <w:pStyle w:val="ListParagraph"/>
              <w:ind w:left="755"/>
              <w:rPr>
                <w:b/>
              </w:rPr>
            </w:pPr>
            <w:r w:rsidRPr="00F97706">
              <w:rPr>
                <w:b/>
              </w:rPr>
              <w:t>89.907738 u</w:t>
            </w:r>
          </w:p>
        </w:tc>
      </w:tr>
      <w:tr w:rsidR="00B677B7" w:rsidRPr="00F97706" w14:paraId="12F340A4" w14:textId="77777777" w:rsidTr="001041C1">
        <w:trPr>
          <w:trHeight w:val="567"/>
          <w:jc w:val="center"/>
        </w:trPr>
        <w:tc>
          <w:tcPr>
            <w:tcW w:w="1969" w:type="dxa"/>
            <w:vAlign w:val="center"/>
          </w:tcPr>
          <w:p w14:paraId="6DC14CCE" w14:textId="77777777" w:rsidR="00B677B7" w:rsidRPr="00F97706" w:rsidRDefault="00B677B7" w:rsidP="00B677B7">
            <w:pPr>
              <w:pStyle w:val="ListParagraph"/>
              <w:ind w:left="741"/>
              <w:jc w:val="center"/>
              <w:rPr>
                <w:b/>
              </w:rPr>
            </w:pPr>
            <w:r w:rsidRPr="00F97706">
              <w:rPr>
                <w:b/>
              </w:rPr>
              <w:t>Xe-143</w:t>
            </w:r>
          </w:p>
        </w:tc>
        <w:tc>
          <w:tcPr>
            <w:tcW w:w="1984" w:type="dxa"/>
            <w:vAlign w:val="center"/>
          </w:tcPr>
          <w:p w14:paraId="2BAC7AE4" w14:textId="77777777" w:rsidR="00B677B7" w:rsidRPr="00F97706" w:rsidRDefault="00B677B7" w:rsidP="00B677B7">
            <w:pPr>
              <w:pStyle w:val="ListParagraph"/>
              <w:ind w:left="755"/>
              <w:rPr>
                <w:b/>
              </w:rPr>
            </w:pPr>
            <w:r w:rsidRPr="00F97706">
              <w:rPr>
                <w:b/>
              </w:rPr>
              <w:t>142.935370 u</w:t>
            </w:r>
          </w:p>
        </w:tc>
      </w:tr>
    </w:tbl>
    <w:p w14:paraId="190395D1" w14:textId="77777777" w:rsidR="00B677B7" w:rsidRPr="00FB2CCE" w:rsidRDefault="00B677B7" w:rsidP="001041C1">
      <w:pPr>
        <w:pStyle w:val="ListParagraph"/>
      </w:pPr>
    </w:p>
    <w:p w14:paraId="39973C48" w14:textId="77777777" w:rsidR="00B677B7" w:rsidRPr="00FB2CCE" w:rsidRDefault="00B677B7" w:rsidP="00745C98">
      <w:pPr>
        <w:pStyle w:val="ListParagraph"/>
        <w:numPr>
          <w:ilvl w:val="0"/>
          <w:numId w:val="8"/>
        </w:numPr>
        <w:spacing w:after="160" w:line="259" w:lineRule="auto"/>
        <w:ind w:hanging="720"/>
        <w:contextualSpacing/>
      </w:pPr>
      <w:r w:rsidRPr="00FB2CCE">
        <w:t xml:space="preserve">Calculate the quantity of energy released (in MeV) during this fission reaction. Show all working. </w:t>
      </w:r>
      <w:r w:rsidR="00FE47EB">
        <w:t>[Do NOT round to three (3) significant figures in this calculation]</w:t>
      </w:r>
    </w:p>
    <w:p w14:paraId="79F06953" w14:textId="77777777" w:rsidR="00B677B7" w:rsidRPr="00FB2CCE" w:rsidRDefault="00566DA7" w:rsidP="00B677B7">
      <w:pPr>
        <w:pStyle w:val="ListParagraph"/>
        <w:jc w:val="right"/>
      </w:pPr>
      <w:r>
        <w:t>(3</w:t>
      </w:r>
      <w:r w:rsidR="00B677B7" w:rsidRPr="00FB2CCE">
        <w:t>)</w:t>
      </w:r>
    </w:p>
    <w:tbl>
      <w:tblPr>
        <w:tblStyle w:val="TableGrid"/>
        <w:tblW w:w="0" w:type="auto"/>
        <w:tblLook w:val="04A0" w:firstRow="1" w:lastRow="0" w:firstColumn="1" w:lastColumn="0" w:noHBand="0" w:noVBand="1"/>
      </w:tblPr>
      <w:tblGrid>
        <w:gridCol w:w="6941"/>
        <w:gridCol w:w="2075"/>
      </w:tblGrid>
      <w:tr w:rsidR="00B677B7" w:rsidRPr="00F473EB" w14:paraId="2D06A168" w14:textId="77777777" w:rsidTr="001041C1">
        <w:trPr>
          <w:trHeight w:val="567"/>
        </w:trPr>
        <w:tc>
          <w:tcPr>
            <w:tcW w:w="6941" w:type="dxa"/>
            <w:vAlign w:val="center"/>
          </w:tcPr>
          <w:p w14:paraId="170586D2" w14:textId="77777777" w:rsidR="00AF2B3A" w:rsidRPr="00F473EB" w:rsidRDefault="00AF2B3A" w:rsidP="00566DA7">
            <w:pPr>
              <w:rPr>
                <w:rFonts w:cs="Arial"/>
                <w:color w:val="5B9BD5" w:themeColor="accent1"/>
                <w:sz w:val="22"/>
                <w:szCs w:val="22"/>
              </w:rPr>
            </w:pPr>
            <w:r w:rsidRPr="00F473EB">
              <w:rPr>
                <w:rFonts w:cs="Arial"/>
                <w:color w:val="5B9BD5" w:themeColor="accent1"/>
                <w:sz w:val="22"/>
                <w:szCs w:val="22"/>
              </w:rPr>
              <w:t xml:space="preserve">Mass defect = </w:t>
            </w:r>
            <w:r w:rsidR="00566DA7" w:rsidRPr="00F473EB">
              <w:rPr>
                <w:rFonts w:cs="Arial"/>
                <w:color w:val="5B9BD5" w:themeColor="accent1"/>
                <w:sz w:val="22"/>
                <w:szCs w:val="22"/>
              </w:rPr>
              <w:t xml:space="preserve">Mass of reactants </w:t>
            </w:r>
            <w:r w:rsidR="00566DA7">
              <w:rPr>
                <w:rFonts w:cs="Arial"/>
                <w:color w:val="5B9BD5" w:themeColor="accent1"/>
                <w:sz w:val="22"/>
                <w:szCs w:val="22"/>
              </w:rPr>
              <w:t xml:space="preserve">- </w:t>
            </w:r>
            <w:r w:rsidR="00566DA7" w:rsidRPr="00F473EB">
              <w:rPr>
                <w:rFonts w:cs="Arial"/>
                <w:color w:val="5B9BD5" w:themeColor="accent1"/>
                <w:sz w:val="22"/>
                <w:szCs w:val="22"/>
              </w:rPr>
              <w:t xml:space="preserve">Mass of products </w:t>
            </w:r>
            <w:r w:rsidR="00566DA7">
              <w:rPr>
                <w:rFonts w:cs="Arial"/>
                <w:color w:val="5B9BD5" w:themeColor="accent1"/>
                <w:sz w:val="22"/>
                <w:szCs w:val="22"/>
              </w:rPr>
              <w:t>= (235.0439299 + 1.00867) – (</w:t>
            </w:r>
            <w:r w:rsidR="00566DA7" w:rsidRPr="00F473EB">
              <w:rPr>
                <w:rFonts w:cs="Arial"/>
                <w:color w:val="5B9BD5" w:themeColor="accent1"/>
                <w:sz w:val="22"/>
                <w:szCs w:val="22"/>
              </w:rPr>
              <w:t>89.90</w:t>
            </w:r>
            <w:r w:rsidR="00566DA7">
              <w:rPr>
                <w:rFonts w:cs="Arial"/>
                <w:color w:val="5B9BD5" w:themeColor="accent1"/>
                <w:sz w:val="22"/>
                <w:szCs w:val="22"/>
              </w:rPr>
              <w:t xml:space="preserve">7738 + 142.935370 + 3 x 1.00867) = </w:t>
            </w:r>
            <w:r w:rsidRPr="00F473EB">
              <w:rPr>
                <w:rFonts w:cs="Arial"/>
                <w:color w:val="5B9BD5" w:themeColor="accent1"/>
                <w:sz w:val="22"/>
                <w:szCs w:val="22"/>
              </w:rPr>
              <w:t xml:space="preserve">236.0525999 - 235.869118 </w:t>
            </w:r>
          </w:p>
        </w:tc>
        <w:tc>
          <w:tcPr>
            <w:tcW w:w="2075" w:type="dxa"/>
            <w:vAlign w:val="center"/>
          </w:tcPr>
          <w:p w14:paraId="4A11EEE5" w14:textId="77777777" w:rsidR="00AF2B3A" w:rsidRPr="00F473EB" w:rsidRDefault="00AF2B3A" w:rsidP="001041C1">
            <w:pPr>
              <w:jc w:val="center"/>
              <w:rPr>
                <w:rFonts w:cs="Arial"/>
                <w:color w:val="5B9BD5" w:themeColor="accent1"/>
                <w:sz w:val="22"/>
                <w:szCs w:val="22"/>
              </w:rPr>
            </w:pPr>
            <w:r w:rsidRPr="00F473EB">
              <w:rPr>
                <w:rFonts w:cs="Arial"/>
                <w:color w:val="5B9BD5" w:themeColor="accent1"/>
                <w:sz w:val="22"/>
                <w:szCs w:val="22"/>
              </w:rPr>
              <w:t>1 mark</w:t>
            </w:r>
          </w:p>
        </w:tc>
      </w:tr>
      <w:tr w:rsidR="00566DA7" w:rsidRPr="00F473EB" w14:paraId="0F3231EC" w14:textId="77777777" w:rsidTr="001041C1">
        <w:trPr>
          <w:trHeight w:val="567"/>
        </w:trPr>
        <w:tc>
          <w:tcPr>
            <w:tcW w:w="6941" w:type="dxa"/>
            <w:vAlign w:val="center"/>
          </w:tcPr>
          <w:p w14:paraId="726AE0EE" w14:textId="77777777" w:rsidR="00566DA7" w:rsidRPr="00F473EB" w:rsidRDefault="00566DA7" w:rsidP="00566DA7">
            <w:pPr>
              <w:rPr>
                <w:rFonts w:cs="Arial"/>
                <w:color w:val="5B9BD5" w:themeColor="accent1"/>
                <w:szCs w:val="22"/>
              </w:rPr>
            </w:pPr>
            <w:r w:rsidRPr="00F473EB">
              <w:rPr>
                <w:rFonts w:cs="Arial"/>
                <w:color w:val="5B9BD5" w:themeColor="accent1"/>
                <w:sz w:val="22"/>
                <w:szCs w:val="22"/>
              </w:rPr>
              <w:t>= 0.1834819 u</w:t>
            </w:r>
          </w:p>
        </w:tc>
        <w:tc>
          <w:tcPr>
            <w:tcW w:w="2075" w:type="dxa"/>
            <w:vAlign w:val="center"/>
          </w:tcPr>
          <w:p w14:paraId="0943F59D" w14:textId="77777777" w:rsidR="00566DA7" w:rsidRPr="00F473EB" w:rsidRDefault="00566DA7" w:rsidP="00566DA7">
            <w:pPr>
              <w:jc w:val="center"/>
              <w:rPr>
                <w:rFonts w:cs="Arial"/>
                <w:color w:val="5B9BD5" w:themeColor="accent1"/>
                <w:sz w:val="22"/>
                <w:szCs w:val="22"/>
              </w:rPr>
            </w:pPr>
            <w:r w:rsidRPr="00F473EB">
              <w:rPr>
                <w:rFonts w:cs="Arial"/>
                <w:color w:val="5B9BD5" w:themeColor="accent1"/>
                <w:sz w:val="22"/>
                <w:szCs w:val="22"/>
              </w:rPr>
              <w:t>1 mark</w:t>
            </w:r>
          </w:p>
        </w:tc>
      </w:tr>
      <w:tr w:rsidR="00566DA7" w:rsidRPr="00F473EB" w14:paraId="6B77A334" w14:textId="77777777" w:rsidTr="001041C1">
        <w:trPr>
          <w:trHeight w:val="567"/>
        </w:trPr>
        <w:tc>
          <w:tcPr>
            <w:tcW w:w="6941" w:type="dxa"/>
            <w:vAlign w:val="center"/>
          </w:tcPr>
          <w:p w14:paraId="13B1F2D2" w14:textId="77777777" w:rsidR="00566DA7" w:rsidRPr="00F473EB" w:rsidRDefault="00566DA7" w:rsidP="00566DA7">
            <w:pPr>
              <w:rPr>
                <w:rFonts w:cs="Arial"/>
                <w:color w:val="5B9BD5" w:themeColor="accent1"/>
                <w:sz w:val="22"/>
                <w:szCs w:val="22"/>
              </w:rPr>
            </w:pPr>
            <w:r w:rsidRPr="00F473EB">
              <w:rPr>
                <w:rFonts w:cs="Arial"/>
                <w:color w:val="5B9BD5" w:themeColor="accent1"/>
                <w:sz w:val="22"/>
                <w:szCs w:val="22"/>
              </w:rPr>
              <w:t>Energy released = 0.1834819 x 931 = 170.8216489 MeV</w:t>
            </w:r>
          </w:p>
        </w:tc>
        <w:tc>
          <w:tcPr>
            <w:tcW w:w="2075" w:type="dxa"/>
            <w:vAlign w:val="center"/>
          </w:tcPr>
          <w:p w14:paraId="2CBD0BBA" w14:textId="77777777" w:rsidR="00566DA7" w:rsidRPr="00F473EB" w:rsidRDefault="00566DA7" w:rsidP="00566DA7">
            <w:pPr>
              <w:jc w:val="center"/>
              <w:rPr>
                <w:rFonts w:cs="Arial"/>
                <w:color w:val="5B9BD5" w:themeColor="accent1"/>
                <w:sz w:val="22"/>
                <w:szCs w:val="22"/>
              </w:rPr>
            </w:pPr>
            <w:r w:rsidRPr="00F473EB">
              <w:rPr>
                <w:rFonts w:cs="Arial"/>
                <w:color w:val="5B9BD5" w:themeColor="accent1"/>
                <w:sz w:val="22"/>
                <w:szCs w:val="22"/>
              </w:rPr>
              <w:t>1 mark</w:t>
            </w:r>
          </w:p>
        </w:tc>
      </w:tr>
    </w:tbl>
    <w:p w14:paraId="67BCEA6A" w14:textId="77777777" w:rsidR="00AF2B3A" w:rsidRPr="00FB2CCE" w:rsidRDefault="00AF2B3A" w:rsidP="00AF2B3A">
      <w:pPr>
        <w:pStyle w:val="ListParagraph"/>
      </w:pPr>
    </w:p>
    <w:p w14:paraId="5579CD55" w14:textId="77777777" w:rsidR="00FE4E5A" w:rsidRDefault="00FE4E5A">
      <w:pPr>
        <w:spacing w:after="160" w:line="259" w:lineRule="auto"/>
        <w:rPr>
          <w:rFonts w:eastAsia="Times New Roman" w:cs="Arial"/>
          <w:szCs w:val="22"/>
        </w:rPr>
      </w:pPr>
      <w:r>
        <w:br w:type="page"/>
      </w:r>
    </w:p>
    <w:p w14:paraId="3CC71424" w14:textId="77777777" w:rsidR="00435F7A" w:rsidRDefault="00435F7A" w:rsidP="00435F7A">
      <w:pPr>
        <w:pStyle w:val="ListParagraph"/>
        <w:numPr>
          <w:ilvl w:val="0"/>
          <w:numId w:val="8"/>
        </w:numPr>
        <w:spacing w:after="160" w:line="259" w:lineRule="auto"/>
        <w:ind w:hanging="720"/>
        <w:contextualSpacing/>
      </w:pPr>
      <w:r>
        <w:lastRenderedPageBreak/>
        <w:t>Hence, calculate the energy released (in Joules) if 1.00 kg of U-235 nuclei completely undergo fission as per the reaction in part c).</w:t>
      </w:r>
    </w:p>
    <w:p w14:paraId="3C5C6FE3" w14:textId="77777777" w:rsidR="00435F7A" w:rsidRDefault="00435F7A" w:rsidP="00435F7A">
      <w:pPr>
        <w:pStyle w:val="ListParagraph"/>
        <w:spacing w:after="160" w:line="259" w:lineRule="auto"/>
        <w:ind w:firstLine="0"/>
        <w:contextualSpacing/>
        <w:jc w:val="right"/>
      </w:pPr>
      <w:r>
        <w:t>(3)</w:t>
      </w:r>
    </w:p>
    <w:p w14:paraId="413D23E4" w14:textId="77777777" w:rsidR="00435F7A" w:rsidRDefault="00435F7A" w:rsidP="00435F7A">
      <w:pPr>
        <w:pStyle w:val="ListParagraph"/>
        <w:spacing w:after="160" w:line="259" w:lineRule="auto"/>
        <w:ind w:firstLine="0"/>
        <w:contextualSpacing/>
        <w:jc w:val="right"/>
      </w:pPr>
    </w:p>
    <w:tbl>
      <w:tblPr>
        <w:tblStyle w:val="TableGrid"/>
        <w:tblW w:w="0" w:type="auto"/>
        <w:tblInd w:w="-5" w:type="dxa"/>
        <w:tblLook w:val="04A0" w:firstRow="1" w:lastRow="0" w:firstColumn="1" w:lastColumn="0" w:noHBand="0" w:noVBand="1"/>
      </w:tblPr>
      <w:tblGrid>
        <w:gridCol w:w="7938"/>
        <w:gridCol w:w="1695"/>
      </w:tblGrid>
      <w:tr w:rsidR="00435F7A" w:rsidRPr="00435F7A" w14:paraId="3D376C39" w14:textId="77777777" w:rsidTr="00435F7A">
        <w:trPr>
          <w:trHeight w:val="567"/>
        </w:trPr>
        <w:tc>
          <w:tcPr>
            <w:tcW w:w="7938" w:type="dxa"/>
            <w:vAlign w:val="center"/>
          </w:tcPr>
          <w:p w14:paraId="6196C628" w14:textId="77777777" w:rsidR="00435F7A" w:rsidRPr="00435F7A" w:rsidRDefault="00435F7A" w:rsidP="00435F7A">
            <w:pPr>
              <w:pStyle w:val="ListParagraph"/>
              <w:spacing w:after="160" w:line="259" w:lineRule="auto"/>
              <w:ind w:left="0" w:firstLine="0"/>
              <w:contextualSpacing/>
              <w:rPr>
                <w:color w:val="5B9BD5" w:themeColor="accent1"/>
              </w:rPr>
            </w:pPr>
            <m:oMathPara>
              <m:oMathParaPr>
                <m:jc m:val="left"/>
              </m:oMathParaPr>
              <m:oMath>
                <m:r>
                  <m:rPr>
                    <m:sty m:val="p"/>
                  </m:rPr>
                  <w:rPr>
                    <w:rFonts w:ascii="Cambria Math" w:hAnsi="Cambria Math"/>
                    <w:color w:val="5B9BD5" w:themeColor="accent1"/>
                    <w:sz w:val="24"/>
                    <w:szCs w:val="24"/>
                  </w:rPr>
                  <m:t xml:space="preserve">N° of nuclei </m:t>
                </m:r>
                <m:d>
                  <m:dPr>
                    <m:ctrlPr>
                      <w:rPr>
                        <w:rFonts w:ascii="Cambria Math" w:hAnsi="Cambria Math"/>
                        <w:color w:val="5B9BD5" w:themeColor="accent1"/>
                        <w:sz w:val="24"/>
                        <w:szCs w:val="24"/>
                      </w:rPr>
                    </m:ctrlPr>
                  </m:dPr>
                  <m:e>
                    <m:r>
                      <m:rPr>
                        <m:sty m:val="p"/>
                      </m:rPr>
                      <w:rPr>
                        <w:rFonts w:ascii="Cambria Math" w:hAnsi="Cambria Math"/>
                        <w:color w:val="5B9BD5" w:themeColor="accent1"/>
                        <w:sz w:val="24"/>
                        <w:szCs w:val="24"/>
                      </w:rPr>
                      <m:t>U-235</m:t>
                    </m:r>
                  </m:e>
                </m:d>
                <m:r>
                  <m:rPr>
                    <m:sty m:val="p"/>
                  </m:rPr>
                  <w:rPr>
                    <w:rFonts w:ascii="Cambria Math" w:hAnsi="Cambria Math"/>
                    <w:color w:val="5B9BD5" w:themeColor="accent1"/>
                    <w:sz w:val="24"/>
                    <w:szCs w:val="24"/>
                  </w:rPr>
                  <m:t xml:space="preserve">= </m:t>
                </m:r>
                <m:f>
                  <m:fPr>
                    <m:ctrlPr>
                      <w:rPr>
                        <w:rFonts w:ascii="Cambria Math" w:hAnsi="Cambria Math"/>
                        <w:color w:val="5B9BD5" w:themeColor="accent1"/>
                        <w:sz w:val="24"/>
                        <w:szCs w:val="24"/>
                      </w:rPr>
                    </m:ctrlPr>
                  </m:fPr>
                  <m:num>
                    <m:r>
                      <m:rPr>
                        <m:sty m:val="p"/>
                      </m:rPr>
                      <w:rPr>
                        <w:rFonts w:ascii="Cambria Math" w:hAnsi="Cambria Math"/>
                        <w:color w:val="5B9BD5" w:themeColor="accent1"/>
                        <w:sz w:val="24"/>
                        <w:szCs w:val="24"/>
                      </w:rPr>
                      <m:t>1.00</m:t>
                    </m:r>
                  </m:num>
                  <m:den>
                    <m:d>
                      <m:dPr>
                        <m:ctrlPr>
                          <w:rPr>
                            <w:rFonts w:ascii="Cambria Math" w:hAnsi="Cambria Math"/>
                            <w:color w:val="5B9BD5" w:themeColor="accent1"/>
                            <w:sz w:val="24"/>
                            <w:szCs w:val="24"/>
                          </w:rPr>
                        </m:ctrlPr>
                      </m:dPr>
                      <m:e>
                        <m:r>
                          <m:rPr>
                            <m:sty m:val="p"/>
                          </m:rPr>
                          <w:rPr>
                            <w:rFonts w:ascii="Cambria Math" w:hAnsi="Cambria Math"/>
                            <w:color w:val="5B9BD5" w:themeColor="accent1"/>
                          </w:rPr>
                          <m:t>235.0439299×1.67×</m:t>
                        </m:r>
                        <m:sSup>
                          <m:sSupPr>
                            <m:ctrlPr>
                              <w:rPr>
                                <w:rFonts w:ascii="Cambria Math" w:hAnsi="Cambria Math"/>
                                <w:color w:val="5B9BD5" w:themeColor="accent1"/>
                              </w:rPr>
                            </m:ctrlPr>
                          </m:sSupPr>
                          <m:e>
                            <m:r>
                              <m:rPr>
                                <m:sty m:val="p"/>
                              </m:rPr>
                              <w:rPr>
                                <w:rFonts w:ascii="Cambria Math" w:hAnsi="Cambria Math"/>
                                <w:color w:val="5B9BD5" w:themeColor="accent1"/>
                              </w:rPr>
                              <m:t>10</m:t>
                            </m:r>
                          </m:e>
                          <m:sup>
                            <m:r>
                              <m:rPr>
                                <m:sty m:val="p"/>
                              </m:rPr>
                              <w:rPr>
                                <w:rFonts w:ascii="Cambria Math" w:hAnsi="Cambria Math"/>
                                <w:color w:val="5B9BD5" w:themeColor="accent1"/>
                              </w:rPr>
                              <m:t>-27</m:t>
                            </m:r>
                          </m:sup>
                        </m:sSup>
                      </m:e>
                    </m:d>
                  </m:den>
                </m:f>
                <m:r>
                  <m:rPr>
                    <m:sty m:val="p"/>
                  </m:rPr>
                  <w:rPr>
                    <w:rFonts w:ascii="Cambria Math" w:hAnsi="Cambria Math"/>
                    <w:color w:val="5B9BD5" w:themeColor="accent1"/>
                    <w:sz w:val="24"/>
                    <w:szCs w:val="24"/>
                  </w:rPr>
                  <m:t>=2.54 ×</m:t>
                </m:r>
                <m:sSup>
                  <m:sSupPr>
                    <m:ctrlPr>
                      <w:rPr>
                        <w:rFonts w:ascii="Cambria Math" w:hAnsi="Cambria Math"/>
                        <w:color w:val="5B9BD5" w:themeColor="accent1"/>
                        <w:sz w:val="24"/>
                        <w:szCs w:val="24"/>
                      </w:rPr>
                    </m:ctrlPr>
                  </m:sSupPr>
                  <m:e>
                    <m:r>
                      <m:rPr>
                        <m:sty m:val="p"/>
                      </m:rPr>
                      <w:rPr>
                        <w:rFonts w:ascii="Cambria Math" w:hAnsi="Cambria Math"/>
                        <w:color w:val="5B9BD5" w:themeColor="accent1"/>
                        <w:sz w:val="24"/>
                        <w:szCs w:val="24"/>
                      </w:rPr>
                      <m:t>10</m:t>
                    </m:r>
                  </m:e>
                  <m:sup>
                    <m:r>
                      <m:rPr>
                        <m:sty m:val="p"/>
                      </m:rPr>
                      <w:rPr>
                        <w:rFonts w:ascii="Cambria Math" w:hAnsi="Cambria Math"/>
                        <w:color w:val="5B9BD5" w:themeColor="accent1"/>
                        <w:sz w:val="24"/>
                        <w:szCs w:val="24"/>
                      </w:rPr>
                      <m:t>24</m:t>
                    </m:r>
                  </m:sup>
                </m:sSup>
              </m:oMath>
            </m:oMathPara>
          </w:p>
        </w:tc>
        <w:tc>
          <w:tcPr>
            <w:tcW w:w="1695" w:type="dxa"/>
            <w:vAlign w:val="center"/>
          </w:tcPr>
          <w:p w14:paraId="05F25870" w14:textId="77777777" w:rsidR="00435F7A" w:rsidRPr="00435F7A" w:rsidRDefault="00435F7A" w:rsidP="00435F7A">
            <w:pPr>
              <w:pStyle w:val="ListParagraph"/>
              <w:spacing w:after="160" w:line="259" w:lineRule="auto"/>
              <w:ind w:left="0" w:firstLine="0"/>
              <w:contextualSpacing/>
              <w:jc w:val="center"/>
              <w:rPr>
                <w:color w:val="5B9BD5" w:themeColor="accent1"/>
              </w:rPr>
            </w:pPr>
            <w:r>
              <w:rPr>
                <w:color w:val="5B9BD5" w:themeColor="accent1"/>
              </w:rPr>
              <w:t>1 mark</w:t>
            </w:r>
          </w:p>
        </w:tc>
      </w:tr>
      <w:tr w:rsidR="00435F7A" w:rsidRPr="00435F7A" w14:paraId="0C50EFCB" w14:textId="77777777" w:rsidTr="00435F7A">
        <w:trPr>
          <w:trHeight w:val="567"/>
        </w:trPr>
        <w:tc>
          <w:tcPr>
            <w:tcW w:w="7938" w:type="dxa"/>
            <w:vAlign w:val="center"/>
          </w:tcPr>
          <w:p w14:paraId="123F8EA4" w14:textId="77777777" w:rsidR="00435F7A" w:rsidRPr="00435F7A" w:rsidRDefault="00435F7A" w:rsidP="00435F7A">
            <w:pPr>
              <w:pStyle w:val="ListParagraph"/>
              <w:spacing w:after="160" w:line="259" w:lineRule="auto"/>
              <w:ind w:left="0" w:firstLine="0"/>
              <w:contextualSpacing/>
              <w:rPr>
                <w:color w:val="5B9BD5" w:themeColor="accent1"/>
                <w:sz w:val="22"/>
              </w:rPr>
            </w:pPr>
            <m:oMathPara>
              <m:oMathParaPr>
                <m:jc m:val="left"/>
              </m:oMathParaPr>
              <m:oMath>
                <m:r>
                  <m:rPr>
                    <m:sty m:val="p"/>
                  </m:rPr>
                  <w:rPr>
                    <w:rFonts w:ascii="Cambria Math" w:hAnsi="Cambria Math"/>
                    <w:color w:val="5B9BD5" w:themeColor="accent1"/>
                    <w:sz w:val="22"/>
                  </w:rPr>
                  <m:t xml:space="preserve">∴Energy released= </m:t>
                </m:r>
                <m:r>
                  <m:rPr>
                    <m:sty m:val="p"/>
                  </m:rPr>
                  <w:rPr>
                    <w:rFonts w:ascii="Cambria Math" w:hAnsi="Cambria Math"/>
                    <w:color w:val="5B9BD5" w:themeColor="accent1"/>
                    <w:sz w:val="24"/>
                    <w:szCs w:val="24"/>
                  </w:rPr>
                  <m:t>2.54 ×</m:t>
                </m:r>
                <m:sSup>
                  <m:sSupPr>
                    <m:ctrlPr>
                      <w:rPr>
                        <w:rFonts w:ascii="Cambria Math" w:hAnsi="Cambria Math"/>
                        <w:color w:val="5B9BD5" w:themeColor="accent1"/>
                        <w:sz w:val="24"/>
                        <w:szCs w:val="24"/>
                      </w:rPr>
                    </m:ctrlPr>
                  </m:sSupPr>
                  <m:e>
                    <m:r>
                      <m:rPr>
                        <m:sty m:val="p"/>
                      </m:rPr>
                      <w:rPr>
                        <w:rFonts w:ascii="Cambria Math" w:hAnsi="Cambria Math"/>
                        <w:color w:val="5B9BD5" w:themeColor="accent1"/>
                        <w:sz w:val="24"/>
                        <w:szCs w:val="24"/>
                      </w:rPr>
                      <m:t>10</m:t>
                    </m:r>
                  </m:e>
                  <m:sup>
                    <m:r>
                      <m:rPr>
                        <m:sty m:val="p"/>
                      </m:rPr>
                      <w:rPr>
                        <w:rFonts w:ascii="Cambria Math" w:hAnsi="Cambria Math"/>
                        <w:color w:val="5B9BD5" w:themeColor="accent1"/>
                        <w:sz w:val="24"/>
                        <w:szCs w:val="24"/>
                      </w:rPr>
                      <m:t>24</m:t>
                    </m:r>
                  </m:sup>
                </m:sSup>
                <m:r>
                  <m:rPr>
                    <m:sty m:val="p"/>
                  </m:rPr>
                  <w:rPr>
                    <w:rFonts w:ascii="Cambria Math" w:hAnsi="Cambria Math"/>
                    <w:color w:val="5B9BD5" w:themeColor="accent1"/>
                    <w:sz w:val="24"/>
                    <w:szCs w:val="24"/>
                  </w:rPr>
                  <m:t>×</m:t>
                </m:r>
                <m:r>
                  <m:rPr>
                    <m:sty m:val="p"/>
                  </m:rPr>
                  <w:rPr>
                    <w:rFonts w:ascii="Cambria Math" w:hAnsi="Cambria Math"/>
                    <w:color w:val="5B9BD5" w:themeColor="accent1"/>
                    <w:sz w:val="22"/>
                  </w:rPr>
                  <m:t>170.8216489=4.34 ×</m:t>
                </m:r>
                <m:sSup>
                  <m:sSupPr>
                    <m:ctrlPr>
                      <w:rPr>
                        <w:rFonts w:ascii="Cambria Math" w:hAnsi="Cambria Math"/>
                        <w:color w:val="5B9BD5" w:themeColor="accent1"/>
                        <w:sz w:val="22"/>
                      </w:rPr>
                    </m:ctrlPr>
                  </m:sSupPr>
                  <m:e>
                    <m:r>
                      <m:rPr>
                        <m:sty m:val="p"/>
                      </m:rPr>
                      <w:rPr>
                        <w:rFonts w:ascii="Cambria Math" w:hAnsi="Cambria Math"/>
                        <w:color w:val="5B9BD5" w:themeColor="accent1"/>
                        <w:sz w:val="22"/>
                      </w:rPr>
                      <m:t>10</m:t>
                    </m:r>
                  </m:e>
                  <m:sup>
                    <m:r>
                      <m:rPr>
                        <m:sty m:val="p"/>
                      </m:rPr>
                      <w:rPr>
                        <w:rFonts w:ascii="Cambria Math" w:hAnsi="Cambria Math"/>
                        <w:color w:val="5B9BD5" w:themeColor="accent1"/>
                        <w:sz w:val="22"/>
                      </w:rPr>
                      <m:t>26</m:t>
                    </m:r>
                  </m:sup>
                </m:sSup>
                <m:r>
                  <m:rPr>
                    <m:sty m:val="p"/>
                  </m:rPr>
                  <w:rPr>
                    <w:rFonts w:ascii="Cambria Math" w:hAnsi="Cambria Math"/>
                    <w:color w:val="5B9BD5" w:themeColor="accent1"/>
                    <w:sz w:val="22"/>
                  </w:rPr>
                  <m:t xml:space="preserve"> MeV</m:t>
                </m:r>
              </m:oMath>
            </m:oMathPara>
          </w:p>
        </w:tc>
        <w:tc>
          <w:tcPr>
            <w:tcW w:w="1695" w:type="dxa"/>
            <w:vAlign w:val="center"/>
          </w:tcPr>
          <w:p w14:paraId="5F52F369" w14:textId="77777777" w:rsidR="00435F7A" w:rsidRPr="00435F7A" w:rsidRDefault="00435F7A" w:rsidP="00435F7A">
            <w:pPr>
              <w:pStyle w:val="ListParagraph"/>
              <w:spacing w:after="160" w:line="259" w:lineRule="auto"/>
              <w:ind w:left="0" w:firstLine="0"/>
              <w:contextualSpacing/>
              <w:jc w:val="center"/>
              <w:rPr>
                <w:color w:val="5B9BD5" w:themeColor="accent1"/>
              </w:rPr>
            </w:pPr>
            <w:r>
              <w:rPr>
                <w:color w:val="5B9BD5" w:themeColor="accent1"/>
              </w:rPr>
              <w:t>1 mark</w:t>
            </w:r>
          </w:p>
        </w:tc>
      </w:tr>
      <w:tr w:rsidR="00435F7A" w:rsidRPr="00435F7A" w14:paraId="1FB2516E" w14:textId="77777777" w:rsidTr="00435F7A">
        <w:trPr>
          <w:trHeight w:val="567"/>
        </w:trPr>
        <w:tc>
          <w:tcPr>
            <w:tcW w:w="7938" w:type="dxa"/>
            <w:vAlign w:val="center"/>
          </w:tcPr>
          <w:p w14:paraId="180C00C3" w14:textId="77777777" w:rsidR="00435F7A" w:rsidRPr="00435F7A" w:rsidRDefault="00435F7A" w:rsidP="00435F7A">
            <w:pPr>
              <w:pStyle w:val="ListParagraph"/>
              <w:spacing w:after="160" w:line="259" w:lineRule="auto"/>
              <w:ind w:left="0" w:firstLine="0"/>
              <w:contextualSpacing/>
              <w:rPr>
                <w:color w:val="5B9BD5" w:themeColor="accent1"/>
              </w:rPr>
            </w:pPr>
            <m:oMathPara>
              <m:oMathParaPr>
                <m:jc m:val="left"/>
              </m:oMathParaPr>
              <m:oMath>
                <m:r>
                  <m:rPr>
                    <m:sty m:val="p"/>
                  </m:rPr>
                  <w:rPr>
                    <w:rFonts w:ascii="Cambria Math" w:hAnsi="Cambria Math"/>
                    <w:color w:val="5B9BD5" w:themeColor="accent1"/>
                    <w:sz w:val="22"/>
                  </w:rPr>
                  <m:t>=6.95×</m:t>
                </m:r>
                <m:sSup>
                  <m:sSupPr>
                    <m:ctrlPr>
                      <w:rPr>
                        <w:rFonts w:ascii="Cambria Math" w:hAnsi="Cambria Math"/>
                        <w:color w:val="5B9BD5" w:themeColor="accent1"/>
                        <w:sz w:val="22"/>
                      </w:rPr>
                    </m:ctrlPr>
                  </m:sSupPr>
                  <m:e>
                    <m:r>
                      <m:rPr>
                        <m:sty m:val="p"/>
                      </m:rPr>
                      <w:rPr>
                        <w:rFonts w:ascii="Cambria Math" w:hAnsi="Cambria Math"/>
                        <w:color w:val="5B9BD5" w:themeColor="accent1"/>
                        <w:sz w:val="22"/>
                      </w:rPr>
                      <m:t>10</m:t>
                    </m:r>
                  </m:e>
                  <m:sup>
                    <m:r>
                      <m:rPr>
                        <m:sty m:val="p"/>
                      </m:rPr>
                      <w:rPr>
                        <w:rFonts w:ascii="Cambria Math" w:hAnsi="Cambria Math"/>
                        <w:color w:val="5B9BD5" w:themeColor="accent1"/>
                        <w:sz w:val="22"/>
                      </w:rPr>
                      <m:t>13</m:t>
                    </m:r>
                  </m:sup>
                </m:sSup>
                <m:r>
                  <m:rPr>
                    <m:sty m:val="p"/>
                  </m:rPr>
                  <w:rPr>
                    <w:rFonts w:ascii="Cambria Math" w:hAnsi="Cambria Math"/>
                    <w:color w:val="5B9BD5" w:themeColor="accent1"/>
                    <w:sz w:val="22"/>
                  </w:rPr>
                  <m:t>J</m:t>
                </m:r>
              </m:oMath>
            </m:oMathPara>
          </w:p>
        </w:tc>
        <w:tc>
          <w:tcPr>
            <w:tcW w:w="1695" w:type="dxa"/>
            <w:vAlign w:val="center"/>
          </w:tcPr>
          <w:p w14:paraId="5F8F8370" w14:textId="77777777" w:rsidR="00435F7A" w:rsidRPr="00435F7A" w:rsidRDefault="00435F7A" w:rsidP="00435F7A">
            <w:pPr>
              <w:pStyle w:val="ListParagraph"/>
              <w:spacing w:after="160" w:line="259" w:lineRule="auto"/>
              <w:ind w:left="0" w:firstLine="0"/>
              <w:contextualSpacing/>
              <w:jc w:val="center"/>
              <w:rPr>
                <w:color w:val="5B9BD5" w:themeColor="accent1"/>
              </w:rPr>
            </w:pPr>
            <w:r>
              <w:rPr>
                <w:color w:val="5B9BD5" w:themeColor="accent1"/>
              </w:rPr>
              <w:t>1 mark</w:t>
            </w:r>
          </w:p>
        </w:tc>
      </w:tr>
    </w:tbl>
    <w:p w14:paraId="16EAB876" w14:textId="77777777" w:rsidR="00435F7A" w:rsidRDefault="00435F7A" w:rsidP="00435F7A">
      <w:pPr>
        <w:pStyle w:val="ListParagraph"/>
        <w:spacing w:after="160" w:line="259" w:lineRule="auto"/>
        <w:ind w:firstLine="0"/>
        <w:contextualSpacing/>
      </w:pPr>
    </w:p>
    <w:p w14:paraId="45B355FE" w14:textId="77777777" w:rsidR="00B677B7" w:rsidRPr="00FB2CCE" w:rsidRDefault="00B677B7" w:rsidP="00745C98">
      <w:pPr>
        <w:pStyle w:val="ListParagraph"/>
        <w:numPr>
          <w:ilvl w:val="0"/>
          <w:numId w:val="8"/>
        </w:numPr>
        <w:spacing w:after="160" w:line="259" w:lineRule="auto"/>
        <w:ind w:hanging="720"/>
        <w:contextualSpacing/>
      </w:pPr>
      <w:r w:rsidRPr="00FB2CCE">
        <w:t>Firefighters were sent on to the damaged roof of the containment plant to remove radioactive debris that had been deposited there due to the explosion. Using information from the article, calculate the MAXIMUM time that the firefighters could remain on the roof of the containment building to ensure they received LESS than a lethal dose of radiation.</w:t>
      </w:r>
    </w:p>
    <w:p w14:paraId="0BF6C3EC" w14:textId="77777777" w:rsidR="00B677B7" w:rsidRPr="00FB2CCE" w:rsidRDefault="00DA4C16" w:rsidP="00B677B7">
      <w:pPr>
        <w:pStyle w:val="ListParagraph"/>
        <w:jc w:val="right"/>
      </w:pPr>
      <w:r>
        <w:t>(2</w:t>
      </w:r>
      <w:r w:rsidR="00B677B7" w:rsidRPr="00FB2CCE">
        <w:t>)</w:t>
      </w:r>
    </w:p>
    <w:p w14:paraId="14C6F5A0" w14:textId="77777777" w:rsidR="00AF2B3A" w:rsidRPr="00FB2CCE" w:rsidRDefault="00AF2B3A" w:rsidP="00AF2B3A">
      <w:pPr>
        <w:pStyle w:val="ListParagraph"/>
        <w:jc w:val="right"/>
      </w:pPr>
    </w:p>
    <w:tbl>
      <w:tblPr>
        <w:tblStyle w:val="TableGrid"/>
        <w:tblW w:w="0" w:type="auto"/>
        <w:tblLook w:val="04A0" w:firstRow="1" w:lastRow="0" w:firstColumn="1" w:lastColumn="0" w:noHBand="0" w:noVBand="1"/>
      </w:tblPr>
      <w:tblGrid>
        <w:gridCol w:w="6941"/>
        <w:gridCol w:w="2075"/>
      </w:tblGrid>
      <w:tr w:rsidR="00B677B7" w:rsidRPr="00F473EB" w14:paraId="5E5808F3" w14:textId="77777777" w:rsidTr="001041C1">
        <w:trPr>
          <w:trHeight w:val="567"/>
        </w:trPr>
        <w:tc>
          <w:tcPr>
            <w:tcW w:w="6941" w:type="dxa"/>
            <w:vAlign w:val="center"/>
          </w:tcPr>
          <w:p w14:paraId="2FC9BA24" w14:textId="77777777" w:rsidR="00AF2B3A" w:rsidRPr="00F473EB" w:rsidRDefault="00AF2B3A" w:rsidP="001041C1">
            <w:pPr>
              <w:rPr>
                <w:rFonts w:cs="Arial"/>
                <w:color w:val="5B9BD5" w:themeColor="accent1"/>
                <w:sz w:val="22"/>
                <w:szCs w:val="22"/>
              </w:rPr>
            </w:pPr>
            <m:oMath>
              <m:r>
                <w:rPr>
                  <w:rFonts w:ascii="Cambria Math" w:hAnsi="Cambria Math" w:cs="Arial"/>
                  <w:color w:val="5B9BD5" w:themeColor="accent1"/>
                  <w:sz w:val="22"/>
                  <w:szCs w:val="22"/>
                </w:rPr>
                <m:t>∴</m:t>
              </m:r>
            </m:oMath>
            <w:r w:rsidRPr="00F473EB">
              <w:rPr>
                <w:rFonts w:eastAsiaTheme="minorEastAsia" w:cs="Arial"/>
                <w:color w:val="5B9BD5" w:themeColor="accent1"/>
                <w:sz w:val="22"/>
                <w:szCs w:val="22"/>
              </w:rPr>
              <w:t xml:space="preserve"> Maximum time = </w:t>
            </w:r>
            <w:r w:rsidRPr="00F473EB">
              <w:rPr>
                <w:rFonts w:eastAsiaTheme="minorEastAsia" w:cs="Arial"/>
                <w:color w:val="5B9BD5" w:themeColor="accent1"/>
                <w:sz w:val="22"/>
                <w:szCs w:val="22"/>
                <w:vertAlign w:val="superscript"/>
              </w:rPr>
              <w:t>5</w:t>
            </w:r>
            <w:r w:rsidRPr="00F473EB">
              <w:rPr>
                <w:rFonts w:eastAsiaTheme="minorEastAsia" w:cs="Arial"/>
                <w:color w:val="5B9BD5" w:themeColor="accent1"/>
                <w:sz w:val="22"/>
                <w:szCs w:val="22"/>
              </w:rPr>
              <w:t>/</w:t>
            </w:r>
            <w:r w:rsidRPr="00F473EB">
              <w:rPr>
                <w:rFonts w:eastAsiaTheme="minorEastAsia" w:cs="Arial"/>
                <w:color w:val="5B9BD5" w:themeColor="accent1"/>
                <w:sz w:val="22"/>
                <w:szCs w:val="22"/>
                <w:vertAlign w:val="subscript"/>
              </w:rPr>
              <w:t>175</w:t>
            </w:r>
            <w:r w:rsidRPr="00F473EB">
              <w:rPr>
                <w:rFonts w:eastAsiaTheme="minorEastAsia" w:cs="Arial"/>
                <w:color w:val="5B9BD5" w:themeColor="accent1"/>
                <w:sz w:val="22"/>
                <w:szCs w:val="22"/>
              </w:rPr>
              <w:t xml:space="preserve"> x 60</w:t>
            </w:r>
          </w:p>
        </w:tc>
        <w:tc>
          <w:tcPr>
            <w:tcW w:w="2075" w:type="dxa"/>
            <w:vAlign w:val="center"/>
          </w:tcPr>
          <w:p w14:paraId="68F6C7B3" w14:textId="77777777" w:rsidR="00AF2B3A" w:rsidRPr="00F473EB" w:rsidRDefault="00AF2B3A" w:rsidP="001041C1">
            <w:pPr>
              <w:jc w:val="center"/>
              <w:rPr>
                <w:rFonts w:cs="Arial"/>
                <w:color w:val="5B9BD5" w:themeColor="accent1"/>
                <w:sz w:val="22"/>
                <w:szCs w:val="22"/>
              </w:rPr>
            </w:pPr>
            <w:r w:rsidRPr="00F473EB">
              <w:rPr>
                <w:rFonts w:cs="Arial"/>
                <w:color w:val="5B9BD5" w:themeColor="accent1"/>
                <w:sz w:val="22"/>
                <w:szCs w:val="22"/>
              </w:rPr>
              <w:t>1 mark</w:t>
            </w:r>
          </w:p>
        </w:tc>
      </w:tr>
      <w:tr w:rsidR="00B677B7" w:rsidRPr="00F473EB" w14:paraId="0B7BF13F" w14:textId="77777777" w:rsidTr="001041C1">
        <w:trPr>
          <w:trHeight w:val="567"/>
        </w:trPr>
        <w:tc>
          <w:tcPr>
            <w:tcW w:w="6941" w:type="dxa"/>
            <w:vAlign w:val="center"/>
          </w:tcPr>
          <w:p w14:paraId="725C33D5" w14:textId="77777777" w:rsidR="00AF2B3A" w:rsidRPr="00F473EB" w:rsidRDefault="00AF2B3A" w:rsidP="001041C1">
            <w:pPr>
              <w:rPr>
                <w:rFonts w:cs="Arial"/>
                <w:color w:val="5B9BD5" w:themeColor="accent1"/>
                <w:sz w:val="22"/>
                <w:szCs w:val="22"/>
              </w:rPr>
            </w:pPr>
            <w:r w:rsidRPr="00F473EB">
              <w:rPr>
                <w:rFonts w:cs="Arial"/>
                <w:color w:val="5B9BD5" w:themeColor="accent1"/>
                <w:sz w:val="22"/>
                <w:szCs w:val="22"/>
              </w:rPr>
              <w:t>= 1.71 minutes</w:t>
            </w:r>
          </w:p>
        </w:tc>
        <w:tc>
          <w:tcPr>
            <w:tcW w:w="2075" w:type="dxa"/>
            <w:vAlign w:val="center"/>
          </w:tcPr>
          <w:p w14:paraId="563D5F40" w14:textId="77777777" w:rsidR="00AF2B3A" w:rsidRPr="00F473EB" w:rsidRDefault="00AF2B3A" w:rsidP="001041C1">
            <w:pPr>
              <w:jc w:val="center"/>
              <w:rPr>
                <w:rFonts w:cs="Arial"/>
                <w:color w:val="5B9BD5" w:themeColor="accent1"/>
                <w:sz w:val="22"/>
                <w:szCs w:val="22"/>
              </w:rPr>
            </w:pPr>
            <w:r w:rsidRPr="00F473EB">
              <w:rPr>
                <w:rFonts w:cs="Arial"/>
                <w:color w:val="5B9BD5" w:themeColor="accent1"/>
                <w:sz w:val="22"/>
                <w:szCs w:val="22"/>
              </w:rPr>
              <w:t>1 mark</w:t>
            </w:r>
          </w:p>
        </w:tc>
      </w:tr>
    </w:tbl>
    <w:p w14:paraId="2CE2ACF1" w14:textId="77777777" w:rsidR="00AF2B3A" w:rsidRPr="00FB2CCE" w:rsidRDefault="00AF2B3A" w:rsidP="00AF2B3A">
      <w:pPr>
        <w:rPr>
          <w:rFonts w:cs="Arial"/>
        </w:rPr>
      </w:pPr>
    </w:p>
    <w:p w14:paraId="0F117617" w14:textId="77777777" w:rsidR="00B677B7" w:rsidRDefault="00B677B7" w:rsidP="00B677B7">
      <w:pPr>
        <w:rPr>
          <w:rFonts w:cs="Arial"/>
        </w:rPr>
      </w:pPr>
      <w:r w:rsidRPr="00FB2CCE">
        <w:rPr>
          <w:rFonts w:cs="Arial"/>
        </w:rPr>
        <w:t>The table below shows some of the properties of the radioisotopes that were ejected from the fuel rods during the explosion.</w:t>
      </w:r>
    </w:p>
    <w:p w14:paraId="2BEC1059" w14:textId="77777777" w:rsidR="00B677B7" w:rsidRPr="00FB2CCE" w:rsidRDefault="00B677B7" w:rsidP="00B677B7">
      <w:pPr>
        <w:rPr>
          <w:rFonts w:cs="Arial"/>
        </w:rPr>
      </w:pPr>
    </w:p>
    <w:tbl>
      <w:tblPr>
        <w:tblStyle w:val="TableGrid"/>
        <w:tblW w:w="0" w:type="auto"/>
        <w:jc w:val="center"/>
        <w:tblLook w:val="04A0" w:firstRow="1" w:lastRow="0" w:firstColumn="1" w:lastColumn="0" w:noHBand="0" w:noVBand="1"/>
      </w:tblPr>
      <w:tblGrid>
        <w:gridCol w:w="3005"/>
        <w:gridCol w:w="3005"/>
        <w:gridCol w:w="3006"/>
      </w:tblGrid>
      <w:tr w:rsidR="00B677B7" w:rsidRPr="00340DDF" w14:paraId="219AA138" w14:textId="77777777" w:rsidTr="001041C1">
        <w:trPr>
          <w:trHeight w:val="567"/>
          <w:jc w:val="center"/>
        </w:trPr>
        <w:tc>
          <w:tcPr>
            <w:tcW w:w="3005" w:type="dxa"/>
            <w:vAlign w:val="center"/>
          </w:tcPr>
          <w:p w14:paraId="1A3BDE75" w14:textId="77777777" w:rsidR="00B677B7" w:rsidRPr="00340DDF" w:rsidRDefault="00B677B7" w:rsidP="001041C1">
            <w:pPr>
              <w:jc w:val="center"/>
              <w:rPr>
                <w:rFonts w:cs="Arial"/>
                <w:b/>
                <w:sz w:val="22"/>
                <w:szCs w:val="22"/>
              </w:rPr>
            </w:pPr>
            <w:r w:rsidRPr="00340DDF">
              <w:rPr>
                <w:rFonts w:cs="Arial"/>
                <w:b/>
                <w:sz w:val="22"/>
                <w:szCs w:val="22"/>
              </w:rPr>
              <w:t>Radioisotope</w:t>
            </w:r>
          </w:p>
        </w:tc>
        <w:tc>
          <w:tcPr>
            <w:tcW w:w="3005" w:type="dxa"/>
            <w:vAlign w:val="center"/>
          </w:tcPr>
          <w:p w14:paraId="05D1E3DB" w14:textId="77777777" w:rsidR="00B677B7" w:rsidRPr="00340DDF" w:rsidRDefault="00B677B7" w:rsidP="001041C1">
            <w:pPr>
              <w:jc w:val="center"/>
              <w:rPr>
                <w:rFonts w:cs="Arial"/>
                <w:b/>
                <w:sz w:val="22"/>
                <w:szCs w:val="22"/>
              </w:rPr>
            </w:pPr>
            <w:r w:rsidRPr="00340DDF">
              <w:rPr>
                <w:rFonts w:cs="Arial"/>
                <w:b/>
                <w:sz w:val="22"/>
                <w:szCs w:val="22"/>
              </w:rPr>
              <w:t>Radiation emitted</w:t>
            </w:r>
          </w:p>
        </w:tc>
        <w:tc>
          <w:tcPr>
            <w:tcW w:w="3006" w:type="dxa"/>
            <w:vAlign w:val="center"/>
          </w:tcPr>
          <w:p w14:paraId="601F089F" w14:textId="77777777" w:rsidR="00B677B7" w:rsidRPr="00340DDF" w:rsidRDefault="00B677B7" w:rsidP="001041C1">
            <w:pPr>
              <w:jc w:val="center"/>
              <w:rPr>
                <w:rFonts w:cs="Arial"/>
                <w:b/>
                <w:sz w:val="22"/>
                <w:szCs w:val="22"/>
              </w:rPr>
            </w:pPr>
            <w:r w:rsidRPr="00340DDF">
              <w:rPr>
                <w:rFonts w:cs="Arial"/>
                <w:b/>
                <w:sz w:val="22"/>
                <w:szCs w:val="22"/>
              </w:rPr>
              <w:t>Half Life</w:t>
            </w:r>
          </w:p>
        </w:tc>
      </w:tr>
      <w:tr w:rsidR="00B677B7" w:rsidRPr="00340DDF" w14:paraId="355BCD9F" w14:textId="77777777" w:rsidTr="001041C1">
        <w:trPr>
          <w:trHeight w:val="567"/>
          <w:jc w:val="center"/>
        </w:trPr>
        <w:tc>
          <w:tcPr>
            <w:tcW w:w="3005" w:type="dxa"/>
            <w:vAlign w:val="center"/>
          </w:tcPr>
          <w:p w14:paraId="44279292" w14:textId="77777777" w:rsidR="00B677B7" w:rsidRPr="00340DDF" w:rsidRDefault="00B677B7" w:rsidP="001041C1">
            <w:pPr>
              <w:jc w:val="center"/>
              <w:rPr>
                <w:rFonts w:cs="Arial"/>
                <w:sz w:val="22"/>
                <w:szCs w:val="22"/>
              </w:rPr>
            </w:pPr>
            <w:r w:rsidRPr="00340DDF">
              <w:rPr>
                <w:rFonts w:cs="Arial"/>
                <w:sz w:val="22"/>
                <w:szCs w:val="22"/>
              </w:rPr>
              <w:t>Uranium-235</w:t>
            </w:r>
          </w:p>
        </w:tc>
        <w:tc>
          <w:tcPr>
            <w:tcW w:w="3005" w:type="dxa"/>
            <w:vAlign w:val="center"/>
          </w:tcPr>
          <w:p w14:paraId="3D2ED1D7" w14:textId="77777777" w:rsidR="00B677B7" w:rsidRPr="00340DDF" w:rsidRDefault="00B677B7" w:rsidP="001041C1">
            <w:pPr>
              <w:jc w:val="center"/>
              <w:rPr>
                <w:rFonts w:cs="Arial"/>
                <w:sz w:val="22"/>
                <w:szCs w:val="22"/>
              </w:rPr>
            </w:pPr>
            <w:r w:rsidRPr="00340DDF">
              <w:rPr>
                <w:rFonts w:cs="Arial"/>
                <w:sz w:val="22"/>
                <w:szCs w:val="22"/>
              </w:rPr>
              <w:t>α-emitter</w:t>
            </w:r>
          </w:p>
        </w:tc>
        <w:tc>
          <w:tcPr>
            <w:tcW w:w="3006" w:type="dxa"/>
            <w:vAlign w:val="center"/>
          </w:tcPr>
          <w:p w14:paraId="48350709" w14:textId="77777777" w:rsidR="00B677B7" w:rsidRPr="00340DDF" w:rsidRDefault="00B677B7" w:rsidP="001041C1">
            <w:pPr>
              <w:jc w:val="center"/>
              <w:rPr>
                <w:rFonts w:cs="Arial"/>
                <w:sz w:val="22"/>
                <w:szCs w:val="22"/>
              </w:rPr>
            </w:pPr>
            <w:r w:rsidRPr="00340DDF">
              <w:rPr>
                <w:rFonts w:cs="Arial"/>
                <w:sz w:val="22"/>
                <w:szCs w:val="22"/>
              </w:rPr>
              <w:t>4.5 billion years</w:t>
            </w:r>
          </w:p>
        </w:tc>
      </w:tr>
      <w:tr w:rsidR="00B677B7" w:rsidRPr="00340DDF" w14:paraId="6745ECF0" w14:textId="77777777" w:rsidTr="001041C1">
        <w:trPr>
          <w:trHeight w:val="567"/>
          <w:jc w:val="center"/>
        </w:trPr>
        <w:tc>
          <w:tcPr>
            <w:tcW w:w="3005" w:type="dxa"/>
            <w:vAlign w:val="center"/>
          </w:tcPr>
          <w:p w14:paraId="1DEC0F13" w14:textId="77777777" w:rsidR="00B677B7" w:rsidRPr="00340DDF" w:rsidRDefault="00B677B7" w:rsidP="001041C1">
            <w:pPr>
              <w:jc w:val="center"/>
              <w:rPr>
                <w:rFonts w:cs="Arial"/>
                <w:sz w:val="22"/>
                <w:szCs w:val="22"/>
              </w:rPr>
            </w:pPr>
            <w:r w:rsidRPr="00340DDF">
              <w:rPr>
                <w:rFonts w:cs="Arial"/>
                <w:sz w:val="22"/>
                <w:szCs w:val="22"/>
              </w:rPr>
              <w:t>Caesium-137</w:t>
            </w:r>
          </w:p>
        </w:tc>
        <w:tc>
          <w:tcPr>
            <w:tcW w:w="3005" w:type="dxa"/>
            <w:vAlign w:val="center"/>
          </w:tcPr>
          <w:p w14:paraId="040B1C3B" w14:textId="77777777" w:rsidR="00B677B7" w:rsidRPr="00340DDF" w:rsidRDefault="00B677B7" w:rsidP="001041C1">
            <w:pPr>
              <w:jc w:val="center"/>
              <w:rPr>
                <w:rFonts w:cs="Arial"/>
                <w:sz w:val="22"/>
                <w:szCs w:val="22"/>
              </w:rPr>
            </w:pPr>
            <w:r w:rsidRPr="00340DDF">
              <w:rPr>
                <w:rFonts w:cs="Arial"/>
                <w:sz w:val="22"/>
                <w:szCs w:val="22"/>
              </w:rPr>
              <w:t>β-emitter</w:t>
            </w:r>
          </w:p>
        </w:tc>
        <w:tc>
          <w:tcPr>
            <w:tcW w:w="3006" w:type="dxa"/>
            <w:vAlign w:val="center"/>
          </w:tcPr>
          <w:p w14:paraId="3946AC1F" w14:textId="77777777" w:rsidR="00B677B7" w:rsidRPr="00340DDF" w:rsidRDefault="00B677B7" w:rsidP="001041C1">
            <w:pPr>
              <w:jc w:val="center"/>
              <w:rPr>
                <w:rFonts w:cs="Arial"/>
                <w:sz w:val="22"/>
                <w:szCs w:val="22"/>
              </w:rPr>
            </w:pPr>
            <w:r w:rsidRPr="00340DDF">
              <w:rPr>
                <w:rFonts w:cs="Arial"/>
                <w:sz w:val="22"/>
                <w:szCs w:val="22"/>
              </w:rPr>
              <w:t>30.2 years</w:t>
            </w:r>
          </w:p>
        </w:tc>
      </w:tr>
      <w:tr w:rsidR="00B677B7" w:rsidRPr="00340DDF" w14:paraId="13FECFAF" w14:textId="77777777" w:rsidTr="001041C1">
        <w:trPr>
          <w:trHeight w:val="567"/>
          <w:jc w:val="center"/>
        </w:trPr>
        <w:tc>
          <w:tcPr>
            <w:tcW w:w="3005" w:type="dxa"/>
            <w:vAlign w:val="center"/>
          </w:tcPr>
          <w:p w14:paraId="009F9E90" w14:textId="77777777" w:rsidR="00B677B7" w:rsidRPr="00340DDF" w:rsidRDefault="00B677B7" w:rsidP="001041C1">
            <w:pPr>
              <w:jc w:val="center"/>
              <w:rPr>
                <w:rFonts w:cs="Arial"/>
                <w:sz w:val="22"/>
                <w:szCs w:val="22"/>
              </w:rPr>
            </w:pPr>
            <w:r w:rsidRPr="00340DDF">
              <w:rPr>
                <w:rFonts w:cs="Arial"/>
                <w:sz w:val="22"/>
                <w:szCs w:val="22"/>
              </w:rPr>
              <w:t>Iodine-131</w:t>
            </w:r>
          </w:p>
        </w:tc>
        <w:tc>
          <w:tcPr>
            <w:tcW w:w="3005" w:type="dxa"/>
            <w:vAlign w:val="center"/>
          </w:tcPr>
          <w:p w14:paraId="0692B8F5" w14:textId="77777777" w:rsidR="00B677B7" w:rsidRPr="00340DDF" w:rsidRDefault="00B677B7" w:rsidP="001041C1">
            <w:pPr>
              <w:jc w:val="center"/>
              <w:rPr>
                <w:rFonts w:cs="Arial"/>
                <w:sz w:val="22"/>
                <w:szCs w:val="22"/>
              </w:rPr>
            </w:pPr>
            <w:r w:rsidRPr="00340DDF">
              <w:rPr>
                <w:rFonts w:cs="Arial"/>
                <w:sz w:val="22"/>
                <w:szCs w:val="22"/>
              </w:rPr>
              <w:t>β-emitter</w:t>
            </w:r>
          </w:p>
        </w:tc>
        <w:tc>
          <w:tcPr>
            <w:tcW w:w="3006" w:type="dxa"/>
            <w:vAlign w:val="center"/>
          </w:tcPr>
          <w:p w14:paraId="45CE3CC9" w14:textId="77777777" w:rsidR="00B677B7" w:rsidRPr="00340DDF" w:rsidRDefault="00B677B7" w:rsidP="001041C1">
            <w:pPr>
              <w:jc w:val="center"/>
              <w:rPr>
                <w:rFonts w:cs="Arial"/>
                <w:sz w:val="22"/>
                <w:szCs w:val="22"/>
              </w:rPr>
            </w:pPr>
            <w:r w:rsidRPr="00340DDF">
              <w:rPr>
                <w:rFonts w:cs="Arial"/>
                <w:sz w:val="22"/>
                <w:szCs w:val="22"/>
              </w:rPr>
              <w:t>8 days</w:t>
            </w:r>
          </w:p>
        </w:tc>
      </w:tr>
      <w:tr w:rsidR="00B677B7" w:rsidRPr="00340DDF" w14:paraId="346EE6BB" w14:textId="77777777" w:rsidTr="001041C1">
        <w:trPr>
          <w:trHeight w:val="567"/>
          <w:jc w:val="center"/>
        </w:trPr>
        <w:tc>
          <w:tcPr>
            <w:tcW w:w="3005" w:type="dxa"/>
            <w:vAlign w:val="center"/>
          </w:tcPr>
          <w:p w14:paraId="31722CF0" w14:textId="77777777" w:rsidR="00B677B7" w:rsidRPr="00340DDF" w:rsidRDefault="00B677B7" w:rsidP="001041C1">
            <w:pPr>
              <w:jc w:val="center"/>
              <w:rPr>
                <w:rFonts w:cs="Arial"/>
                <w:sz w:val="22"/>
                <w:szCs w:val="22"/>
              </w:rPr>
            </w:pPr>
            <w:r w:rsidRPr="00340DDF">
              <w:rPr>
                <w:rFonts w:cs="Arial"/>
                <w:sz w:val="22"/>
                <w:szCs w:val="22"/>
              </w:rPr>
              <w:t>Strontium-90</w:t>
            </w:r>
          </w:p>
        </w:tc>
        <w:tc>
          <w:tcPr>
            <w:tcW w:w="3005" w:type="dxa"/>
            <w:vAlign w:val="center"/>
          </w:tcPr>
          <w:p w14:paraId="0432CE28" w14:textId="77777777" w:rsidR="00B677B7" w:rsidRPr="00340DDF" w:rsidRDefault="00B677B7" w:rsidP="001041C1">
            <w:pPr>
              <w:jc w:val="center"/>
              <w:rPr>
                <w:rFonts w:cs="Arial"/>
                <w:sz w:val="22"/>
                <w:szCs w:val="22"/>
              </w:rPr>
            </w:pPr>
            <w:r w:rsidRPr="00340DDF">
              <w:rPr>
                <w:rFonts w:cs="Arial"/>
                <w:sz w:val="22"/>
                <w:szCs w:val="22"/>
              </w:rPr>
              <w:t>β-emitter</w:t>
            </w:r>
          </w:p>
        </w:tc>
        <w:tc>
          <w:tcPr>
            <w:tcW w:w="3006" w:type="dxa"/>
            <w:vAlign w:val="center"/>
          </w:tcPr>
          <w:p w14:paraId="2C1B7547" w14:textId="77777777" w:rsidR="00B677B7" w:rsidRPr="00340DDF" w:rsidRDefault="00B677B7" w:rsidP="001041C1">
            <w:pPr>
              <w:jc w:val="center"/>
              <w:rPr>
                <w:rFonts w:cs="Arial"/>
                <w:sz w:val="22"/>
                <w:szCs w:val="22"/>
              </w:rPr>
            </w:pPr>
            <w:r w:rsidRPr="00340DDF">
              <w:rPr>
                <w:rFonts w:cs="Arial"/>
                <w:sz w:val="22"/>
                <w:szCs w:val="22"/>
              </w:rPr>
              <w:t>28.8 years</w:t>
            </w:r>
          </w:p>
        </w:tc>
      </w:tr>
    </w:tbl>
    <w:p w14:paraId="1D9667C8" w14:textId="77777777" w:rsidR="00B677B7" w:rsidRPr="00FB2CCE" w:rsidRDefault="00B677B7" w:rsidP="00B677B7">
      <w:pPr>
        <w:rPr>
          <w:rFonts w:cs="Arial"/>
        </w:rPr>
      </w:pPr>
    </w:p>
    <w:p w14:paraId="2E1820F3" w14:textId="77777777" w:rsidR="00B677B7" w:rsidRPr="00FB2CCE" w:rsidRDefault="00B677B7" w:rsidP="00745C98">
      <w:pPr>
        <w:pStyle w:val="ListParagraph"/>
        <w:numPr>
          <w:ilvl w:val="0"/>
          <w:numId w:val="8"/>
        </w:numPr>
        <w:spacing w:after="160" w:line="259" w:lineRule="auto"/>
        <w:ind w:hanging="720"/>
        <w:contextualSpacing/>
      </w:pPr>
      <w:r w:rsidRPr="00FB2CCE">
        <w:t xml:space="preserve">In the article, the following statement is made: </w:t>
      </w:r>
    </w:p>
    <w:p w14:paraId="6EB4D414" w14:textId="77777777" w:rsidR="00B677B7" w:rsidRPr="00FB2CCE" w:rsidRDefault="00B677B7" w:rsidP="00B677B7">
      <w:pPr>
        <w:pStyle w:val="ListParagraph"/>
      </w:pPr>
    </w:p>
    <w:p w14:paraId="2A39003F" w14:textId="77777777" w:rsidR="00B677B7" w:rsidRPr="00FB2CCE" w:rsidRDefault="00B677B7" w:rsidP="00B677B7">
      <w:pPr>
        <w:pStyle w:val="ListParagraph"/>
        <w:ind w:left="0" w:hanging="11"/>
      </w:pPr>
      <w:r w:rsidRPr="00FB2CCE">
        <w:t>“Fission fuel (uranium-235 was the main fissile fuel used at Chernobyl) and far more dangerous fission products such as caesium-137, Iodine-131, strontium-90 and other radionuclides were dispersed into the atmosphere.”</w:t>
      </w:r>
    </w:p>
    <w:p w14:paraId="67CB49D3" w14:textId="77777777" w:rsidR="00B677B7" w:rsidRPr="00FB2CCE" w:rsidRDefault="00B677B7" w:rsidP="00B677B7">
      <w:pPr>
        <w:pStyle w:val="ListParagraph"/>
      </w:pPr>
    </w:p>
    <w:p w14:paraId="7CDC14CA" w14:textId="77777777" w:rsidR="00B677B7" w:rsidRPr="00FB2CCE" w:rsidRDefault="00B677B7" w:rsidP="00B677B7">
      <w:pPr>
        <w:pStyle w:val="ListParagraph"/>
        <w:ind w:left="0" w:hanging="11"/>
      </w:pPr>
      <w:r w:rsidRPr="00FB2CCE">
        <w:t xml:space="preserve">Using the data above, </w:t>
      </w:r>
      <w:r w:rsidR="006058DB">
        <w:t>provide</w:t>
      </w:r>
      <w:r w:rsidRPr="00FB2CCE">
        <w:t xml:space="preserve"> </w:t>
      </w:r>
      <w:r w:rsidR="006058DB">
        <w:t>explain</w:t>
      </w:r>
      <w:r w:rsidRPr="00FB2CCE">
        <w:t xml:space="preserve"> why the three fission products mentioned are ‘far more dangerous’ than uranium-235. </w:t>
      </w:r>
    </w:p>
    <w:p w14:paraId="2216943A" w14:textId="77777777" w:rsidR="00AF2B3A" w:rsidRDefault="00B677B7" w:rsidP="00B677B7">
      <w:pPr>
        <w:jc w:val="right"/>
        <w:rPr>
          <w:rFonts w:cs="Arial"/>
        </w:rPr>
      </w:pPr>
      <w:r w:rsidRPr="00FB2CCE">
        <w:rPr>
          <w:rFonts w:cs="Arial"/>
        </w:rPr>
        <w:t>(3)</w:t>
      </w:r>
    </w:p>
    <w:p w14:paraId="57413EE0" w14:textId="77777777" w:rsidR="00B677B7" w:rsidRPr="00FB2CCE" w:rsidRDefault="00B677B7" w:rsidP="00B677B7">
      <w:pPr>
        <w:jc w:val="right"/>
        <w:rPr>
          <w:rFonts w:cs="Arial"/>
        </w:rPr>
      </w:pPr>
    </w:p>
    <w:tbl>
      <w:tblPr>
        <w:tblStyle w:val="TableGrid"/>
        <w:tblW w:w="0" w:type="auto"/>
        <w:tblInd w:w="279" w:type="dxa"/>
        <w:tblLook w:val="04A0" w:firstRow="1" w:lastRow="0" w:firstColumn="1" w:lastColumn="0" w:noHBand="0" w:noVBand="1"/>
      </w:tblPr>
      <w:tblGrid>
        <w:gridCol w:w="6662"/>
        <w:gridCol w:w="2075"/>
      </w:tblGrid>
      <w:tr w:rsidR="00B677B7" w:rsidRPr="00340DDF" w14:paraId="4459C2D5" w14:textId="77777777" w:rsidTr="00340DDF">
        <w:trPr>
          <w:trHeight w:val="567"/>
        </w:trPr>
        <w:tc>
          <w:tcPr>
            <w:tcW w:w="6662" w:type="dxa"/>
            <w:vAlign w:val="center"/>
          </w:tcPr>
          <w:p w14:paraId="7D15EDFD" w14:textId="77777777" w:rsidR="00AF2B3A" w:rsidRPr="00340DDF" w:rsidRDefault="00AF2B3A" w:rsidP="00B677B7">
            <w:pPr>
              <w:pStyle w:val="ListParagraph"/>
              <w:ind w:left="0" w:firstLine="0"/>
              <w:rPr>
                <w:color w:val="5B9BD5" w:themeColor="accent1"/>
                <w:sz w:val="22"/>
              </w:rPr>
            </w:pPr>
            <w:r w:rsidRPr="00340DDF">
              <w:rPr>
                <w:color w:val="5B9BD5" w:themeColor="accent1"/>
                <w:sz w:val="22"/>
              </w:rPr>
              <w:t>Uranium-235 is an α-emitter; the other radioisotopes are β-emitters. Alpha radiation is less penetrating externally than beta radiation – less of a threat.</w:t>
            </w:r>
          </w:p>
        </w:tc>
        <w:tc>
          <w:tcPr>
            <w:tcW w:w="2075" w:type="dxa"/>
            <w:vAlign w:val="center"/>
          </w:tcPr>
          <w:p w14:paraId="4D580236" w14:textId="77777777" w:rsidR="00AF2B3A" w:rsidRPr="00340DDF" w:rsidRDefault="00AF2B3A" w:rsidP="00B677B7">
            <w:pPr>
              <w:pStyle w:val="ListParagraph"/>
              <w:ind w:left="747"/>
              <w:jc w:val="center"/>
              <w:rPr>
                <w:color w:val="5B9BD5" w:themeColor="accent1"/>
                <w:sz w:val="22"/>
              </w:rPr>
            </w:pPr>
            <w:r w:rsidRPr="00340DDF">
              <w:rPr>
                <w:color w:val="5B9BD5" w:themeColor="accent1"/>
                <w:sz w:val="22"/>
              </w:rPr>
              <w:t>1 mark</w:t>
            </w:r>
          </w:p>
        </w:tc>
      </w:tr>
      <w:tr w:rsidR="00B677B7" w:rsidRPr="00340DDF" w14:paraId="0C51BC27" w14:textId="77777777" w:rsidTr="00340DDF">
        <w:trPr>
          <w:trHeight w:val="567"/>
        </w:trPr>
        <w:tc>
          <w:tcPr>
            <w:tcW w:w="6662" w:type="dxa"/>
            <w:vAlign w:val="center"/>
          </w:tcPr>
          <w:p w14:paraId="429450D4" w14:textId="77777777" w:rsidR="00AF2B3A" w:rsidRPr="00340DDF" w:rsidRDefault="00AF2B3A" w:rsidP="00B677B7">
            <w:pPr>
              <w:pStyle w:val="ListParagraph"/>
              <w:ind w:left="0" w:firstLine="0"/>
              <w:rPr>
                <w:color w:val="5B9BD5" w:themeColor="accent1"/>
                <w:sz w:val="22"/>
              </w:rPr>
            </w:pPr>
            <w:r w:rsidRPr="00340DDF">
              <w:rPr>
                <w:color w:val="5B9BD5" w:themeColor="accent1"/>
                <w:sz w:val="22"/>
              </w:rPr>
              <w:t xml:space="preserve">Uranium-235’s half-life is very long compared to the fission products – will have a very low radioactivity. </w:t>
            </w:r>
          </w:p>
        </w:tc>
        <w:tc>
          <w:tcPr>
            <w:tcW w:w="2075" w:type="dxa"/>
            <w:vAlign w:val="center"/>
          </w:tcPr>
          <w:p w14:paraId="4EED9AA0" w14:textId="77777777" w:rsidR="00AF2B3A" w:rsidRPr="00340DDF" w:rsidRDefault="00AF2B3A" w:rsidP="00B677B7">
            <w:pPr>
              <w:pStyle w:val="ListParagraph"/>
              <w:ind w:left="747"/>
              <w:jc w:val="center"/>
              <w:rPr>
                <w:color w:val="5B9BD5" w:themeColor="accent1"/>
                <w:sz w:val="22"/>
              </w:rPr>
            </w:pPr>
            <w:r w:rsidRPr="00340DDF">
              <w:rPr>
                <w:color w:val="5B9BD5" w:themeColor="accent1"/>
                <w:sz w:val="22"/>
              </w:rPr>
              <w:t>1 mark</w:t>
            </w:r>
          </w:p>
        </w:tc>
      </w:tr>
      <w:tr w:rsidR="00B677B7" w:rsidRPr="00340DDF" w14:paraId="04F706DE" w14:textId="77777777" w:rsidTr="00340DDF">
        <w:trPr>
          <w:trHeight w:val="567"/>
        </w:trPr>
        <w:tc>
          <w:tcPr>
            <w:tcW w:w="6662" w:type="dxa"/>
            <w:vAlign w:val="center"/>
          </w:tcPr>
          <w:p w14:paraId="36ABD758" w14:textId="77777777" w:rsidR="00AF2B3A" w:rsidRPr="00340DDF" w:rsidRDefault="00AF2B3A" w:rsidP="00B677B7">
            <w:pPr>
              <w:pStyle w:val="ListParagraph"/>
              <w:ind w:left="0" w:firstLine="0"/>
              <w:rPr>
                <w:color w:val="5B9BD5" w:themeColor="accent1"/>
                <w:sz w:val="22"/>
              </w:rPr>
            </w:pPr>
            <w:r w:rsidRPr="00340DDF">
              <w:rPr>
                <w:color w:val="5B9BD5" w:themeColor="accent1"/>
                <w:sz w:val="22"/>
              </w:rPr>
              <w:t xml:space="preserve">Alpha radiation has a higher ionising power than beta radiation – poses more of a threat if ingested. </w:t>
            </w:r>
          </w:p>
        </w:tc>
        <w:tc>
          <w:tcPr>
            <w:tcW w:w="2075" w:type="dxa"/>
            <w:vAlign w:val="center"/>
          </w:tcPr>
          <w:p w14:paraId="79712721" w14:textId="77777777" w:rsidR="00AF2B3A" w:rsidRPr="00340DDF" w:rsidRDefault="00AF2B3A" w:rsidP="00B677B7">
            <w:pPr>
              <w:pStyle w:val="ListParagraph"/>
              <w:ind w:left="747"/>
              <w:jc w:val="center"/>
              <w:rPr>
                <w:color w:val="5B9BD5" w:themeColor="accent1"/>
                <w:sz w:val="22"/>
              </w:rPr>
            </w:pPr>
            <w:r w:rsidRPr="00340DDF">
              <w:rPr>
                <w:color w:val="5B9BD5" w:themeColor="accent1"/>
                <w:sz w:val="22"/>
              </w:rPr>
              <w:t>1 mark</w:t>
            </w:r>
          </w:p>
        </w:tc>
      </w:tr>
    </w:tbl>
    <w:p w14:paraId="13CF1917" w14:textId="77777777" w:rsidR="00AF2B3A" w:rsidRPr="00FB2CCE" w:rsidRDefault="00AF2B3A" w:rsidP="00AF2B3A">
      <w:pPr>
        <w:pStyle w:val="ListParagraph"/>
      </w:pPr>
    </w:p>
    <w:p w14:paraId="0B0241CE" w14:textId="77777777" w:rsidR="002C60E8" w:rsidRDefault="002C60E8" w:rsidP="002C60E8">
      <w:pPr>
        <w:tabs>
          <w:tab w:val="left" w:pos="8505"/>
          <w:tab w:val="right" w:pos="9356"/>
        </w:tabs>
        <w:ind w:left="567" w:hanging="567"/>
        <w:rPr>
          <w:rFonts w:eastAsia="Times New Roman" w:cs="Arial"/>
          <w:b/>
          <w:szCs w:val="22"/>
          <w:lang w:val="en-GB" w:eastAsia="en-US"/>
        </w:rPr>
      </w:pPr>
      <w:r>
        <w:rPr>
          <w:rFonts w:cs="Arial"/>
          <w:b/>
          <w:bCs/>
          <w:szCs w:val="22"/>
        </w:rPr>
        <w:t xml:space="preserve">Question </w:t>
      </w:r>
      <w:r w:rsidR="00340DDF">
        <w:rPr>
          <w:rFonts w:cs="Arial"/>
          <w:b/>
          <w:bCs/>
          <w:szCs w:val="22"/>
        </w:rPr>
        <w:t>18</w:t>
      </w:r>
      <w:r>
        <w:rPr>
          <w:rFonts w:cs="Arial"/>
          <w:b/>
          <w:bCs/>
          <w:szCs w:val="22"/>
        </w:rPr>
        <w:tab/>
      </w:r>
      <w:r>
        <w:rPr>
          <w:rFonts w:eastAsia="Times New Roman" w:cs="Arial"/>
          <w:b/>
          <w:szCs w:val="22"/>
          <w:lang w:val="en-GB" w:eastAsia="en-US"/>
        </w:rPr>
        <w:t>(18 marks)</w:t>
      </w:r>
    </w:p>
    <w:p w14:paraId="70A32305" w14:textId="77777777" w:rsidR="00AF2B3A" w:rsidRDefault="00AF2B3A" w:rsidP="00AF2B3A">
      <w:pPr>
        <w:rPr>
          <w:rFonts w:cs="Arial"/>
        </w:rPr>
      </w:pPr>
    </w:p>
    <w:p w14:paraId="3D8376F2" w14:textId="77777777" w:rsidR="00304255" w:rsidRDefault="00304255" w:rsidP="00304255">
      <w:pPr>
        <w:tabs>
          <w:tab w:val="left" w:pos="8505"/>
          <w:tab w:val="right" w:pos="9356"/>
        </w:tabs>
        <w:rPr>
          <w:rFonts w:eastAsia="Times New Roman" w:cs="Arial"/>
          <w:szCs w:val="22"/>
          <w:lang w:val="en-GB" w:eastAsia="en-US"/>
        </w:rPr>
      </w:pPr>
      <w:r w:rsidRPr="006F5460">
        <w:rPr>
          <w:rFonts w:eastAsia="Times New Roman" w:cs="Arial"/>
          <w:szCs w:val="22"/>
          <w:lang w:val="en-GB" w:eastAsia="en-US"/>
        </w:rPr>
        <w:t xml:space="preserve">The speed </w:t>
      </w:r>
      <w:r>
        <w:rPr>
          <w:rFonts w:eastAsia="Times New Roman" w:cs="Arial"/>
          <w:szCs w:val="22"/>
          <w:lang w:val="en-GB" w:eastAsia="en-US"/>
        </w:rPr>
        <w:t xml:space="preserve">of sound in dry air is dependent on several factors. The most significant, however, is the temperature of the air itself. </w:t>
      </w:r>
    </w:p>
    <w:p w14:paraId="7776ECC4" w14:textId="77777777" w:rsidR="00304255" w:rsidRDefault="00304255" w:rsidP="00304255">
      <w:pPr>
        <w:tabs>
          <w:tab w:val="left" w:pos="8505"/>
          <w:tab w:val="right" w:pos="9356"/>
        </w:tabs>
        <w:rPr>
          <w:rFonts w:eastAsia="Times New Roman" w:cs="Arial"/>
          <w:szCs w:val="22"/>
          <w:lang w:val="en-GB" w:eastAsia="en-US"/>
        </w:rPr>
      </w:pPr>
    </w:p>
    <w:p w14:paraId="286606A7" w14:textId="77777777" w:rsidR="00304255" w:rsidRDefault="00304255" w:rsidP="00304255">
      <w:pPr>
        <w:tabs>
          <w:tab w:val="left" w:pos="8505"/>
          <w:tab w:val="right" w:pos="9356"/>
        </w:tabs>
        <w:rPr>
          <w:rFonts w:eastAsia="Times New Roman" w:cs="Arial"/>
          <w:szCs w:val="22"/>
          <w:lang w:val="en-GB" w:eastAsia="en-US"/>
        </w:rPr>
      </w:pPr>
      <w:r>
        <w:rPr>
          <w:rFonts w:eastAsia="Times New Roman" w:cs="Arial"/>
          <w:szCs w:val="22"/>
          <w:lang w:val="en-GB" w:eastAsia="en-US"/>
        </w:rPr>
        <w:t>In fact, if all other factors are kept constant (</w:t>
      </w:r>
      <w:proofErr w:type="spellStart"/>
      <w:r>
        <w:rPr>
          <w:rFonts w:eastAsia="Times New Roman" w:cs="Arial"/>
          <w:szCs w:val="22"/>
          <w:lang w:val="en-GB" w:eastAsia="en-US"/>
        </w:rPr>
        <w:t>eg</w:t>
      </w:r>
      <w:proofErr w:type="spellEnd"/>
      <w:r>
        <w:rPr>
          <w:rFonts w:eastAsia="Times New Roman" w:cs="Arial"/>
          <w:szCs w:val="22"/>
          <w:lang w:val="en-GB" w:eastAsia="en-US"/>
        </w:rPr>
        <w:t xml:space="preserve"> – altitude, barometric pressure, density of the air, etc.), there is a direct relationship between the speed of sound in dry air (</w:t>
      </w:r>
      <w:proofErr w:type="spellStart"/>
      <w:r>
        <w:rPr>
          <w:rFonts w:eastAsia="Times New Roman" w:cs="Arial"/>
          <w:szCs w:val="22"/>
          <w:lang w:val="en-GB" w:eastAsia="en-US"/>
        </w:rPr>
        <w:t>v</w:t>
      </w:r>
      <w:r w:rsidRPr="005A2438">
        <w:rPr>
          <w:rFonts w:eastAsia="Times New Roman" w:cs="Arial"/>
          <w:szCs w:val="22"/>
          <w:vertAlign w:val="subscript"/>
          <w:lang w:val="en-GB" w:eastAsia="en-US"/>
        </w:rPr>
        <w:t>air</w:t>
      </w:r>
      <w:proofErr w:type="spellEnd"/>
      <w:r>
        <w:rPr>
          <w:rFonts w:eastAsia="Times New Roman" w:cs="Arial"/>
          <w:szCs w:val="22"/>
          <w:lang w:val="en-GB" w:eastAsia="en-US"/>
        </w:rPr>
        <w:t>, measured in m s</w:t>
      </w:r>
      <w:r w:rsidRPr="00167BF3">
        <w:rPr>
          <w:rFonts w:eastAsia="Times New Roman" w:cs="Arial"/>
          <w:szCs w:val="22"/>
          <w:vertAlign w:val="superscript"/>
          <w:lang w:val="en-GB" w:eastAsia="en-US"/>
        </w:rPr>
        <w:t>-1</w:t>
      </w:r>
      <w:r>
        <w:rPr>
          <w:rFonts w:eastAsia="Times New Roman" w:cs="Arial"/>
          <w:szCs w:val="22"/>
          <w:lang w:val="en-GB" w:eastAsia="en-US"/>
        </w:rPr>
        <w:t>) and the temperature of the dry air (T</w:t>
      </w:r>
      <w:r w:rsidRPr="00167BF3">
        <w:rPr>
          <w:rFonts w:eastAsia="Times New Roman" w:cs="Arial"/>
          <w:szCs w:val="22"/>
          <w:vertAlign w:val="subscript"/>
          <w:lang w:val="en-GB" w:eastAsia="en-US"/>
        </w:rPr>
        <w:t>c</w:t>
      </w:r>
      <w:r>
        <w:rPr>
          <w:rFonts w:eastAsia="Times New Roman" w:cs="Arial"/>
          <w:szCs w:val="22"/>
          <w:lang w:val="en-GB" w:eastAsia="en-US"/>
        </w:rPr>
        <w:t>, measured in degrees Celsius). A general equation for this relationship is shown below:</w:t>
      </w:r>
    </w:p>
    <w:p w14:paraId="6D19FA6C" w14:textId="77777777" w:rsidR="00304255" w:rsidRDefault="00304255" w:rsidP="00304255">
      <w:pPr>
        <w:tabs>
          <w:tab w:val="left" w:pos="8505"/>
          <w:tab w:val="right" w:pos="9356"/>
        </w:tabs>
        <w:rPr>
          <w:rFonts w:eastAsia="Times New Roman" w:cs="Arial"/>
          <w:szCs w:val="22"/>
          <w:lang w:val="en-GB" w:eastAsia="en-US"/>
        </w:rPr>
      </w:pPr>
    </w:p>
    <w:p w14:paraId="18A9058F" w14:textId="77777777" w:rsidR="00304255" w:rsidRPr="005A2438" w:rsidRDefault="00D36975" w:rsidP="00304255">
      <w:pPr>
        <w:tabs>
          <w:tab w:val="left" w:pos="8505"/>
          <w:tab w:val="right" w:pos="9356"/>
        </w:tabs>
        <w:rPr>
          <w:rFonts w:eastAsia="Times New Roman" w:cs="Arial"/>
          <w:b/>
          <w:sz w:val="28"/>
          <w:szCs w:val="28"/>
          <w:lang w:val="en-GB" w:eastAsia="en-US"/>
        </w:rPr>
      </w:pPr>
      <m:oMathPara>
        <m:oMath>
          <m:sSub>
            <m:sSubPr>
              <m:ctrlPr>
                <w:rPr>
                  <w:rFonts w:ascii="Cambria Math" w:eastAsia="Times New Roman" w:hAnsi="Cambria Math" w:cs="Arial"/>
                  <w:b/>
                  <w:sz w:val="28"/>
                  <w:szCs w:val="28"/>
                  <w:lang w:val="en-GB" w:eastAsia="en-US"/>
                </w:rPr>
              </m:ctrlPr>
            </m:sSubPr>
            <m:e>
              <m:r>
                <m:rPr>
                  <m:sty m:val="b"/>
                </m:rPr>
                <w:rPr>
                  <w:rFonts w:ascii="Cambria Math" w:eastAsia="Times New Roman" w:hAnsi="Cambria Math" w:cs="Arial"/>
                  <w:sz w:val="28"/>
                  <w:szCs w:val="28"/>
                  <w:lang w:val="en-GB" w:eastAsia="en-US"/>
                </w:rPr>
                <m:t>v</m:t>
              </m:r>
            </m:e>
            <m:sub>
              <m:r>
                <m:rPr>
                  <m:sty m:val="b"/>
                </m:rPr>
                <w:rPr>
                  <w:rFonts w:ascii="Cambria Math" w:eastAsia="Times New Roman" w:hAnsi="Cambria Math" w:cs="Arial"/>
                  <w:sz w:val="28"/>
                  <w:szCs w:val="28"/>
                  <w:lang w:val="en-GB" w:eastAsia="en-US"/>
                </w:rPr>
                <m:t>air</m:t>
              </m:r>
            </m:sub>
          </m:sSub>
          <m:r>
            <m:rPr>
              <m:sty m:val="b"/>
            </m:rPr>
            <w:rPr>
              <w:rFonts w:ascii="Cambria Math" w:eastAsia="Times New Roman" w:hAnsi="Cambria Math" w:cs="Arial"/>
              <w:sz w:val="28"/>
              <w:szCs w:val="28"/>
              <w:lang w:val="en-GB" w:eastAsia="en-US"/>
            </w:rPr>
            <m:t xml:space="preserve">=a </m:t>
          </m:r>
          <m:sSub>
            <m:sSubPr>
              <m:ctrlPr>
                <w:rPr>
                  <w:rFonts w:ascii="Cambria Math" w:eastAsia="Times New Roman" w:hAnsi="Cambria Math" w:cs="Arial"/>
                  <w:b/>
                  <w:sz w:val="28"/>
                  <w:szCs w:val="28"/>
                  <w:lang w:val="en-GB" w:eastAsia="en-US"/>
                </w:rPr>
              </m:ctrlPr>
            </m:sSubPr>
            <m:e>
              <m:r>
                <m:rPr>
                  <m:sty m:val="b"/>
                </m:rPr>
                <w:rPr>
                  <w:rFonts w:ascii="Cambria Math" w:eastAsia="Times New Roman" w:hAnsi="Cambria Math" w:cs="Arial"/>
                  <w:sz w:val="28"/>
                  <w:szCs w:val="28"/>
                  <w:lang w:val="en-GB" w:eastAsia="en-US"/>
                </w:rPr>
                <m:t>T</m:t>
              </m:r>
            </m:e>
            <m:sub>
              <m:r>
                <m:rPr>
                  <m:sty m:val="b"/>
                </m:rPr>
                <w:rPr>
                  <w:rFonts w:ascii="Cambria Math" w:eastAsia="Times New Roman" w:hAnsi="Cambria Math" w:cs="Arial"/>
                  <w:sz w:val="28"/>
                  <w:szCs w:val="28"/>
                  <w:lang w:val="en-GB" w:eastAsia="en-US"/>
                </w:rPr>
                <m:t>c</m:t>
              </m:r>
            </m:sub>
          </m:sSub>
          <m:r>
            <m:rPr>
              <m:sty m:val="b"/>
            </m:rPr>
            <w:rPr>
              <w:rFonts w:ascii="Cambria Math" w:eastAsia="Times New Roman" w:hAnsi="Cambria Math" w:cs="Arial"/>
              <w:sz w:val="28"/>
              <w:szCs w:val="28"/>
              <w:lang w:val="en-GB" w:eastAsia="en-US"/>
            </w:rPr>
            <m:t xml:space="preserve"> +k</m:t>
          </m:r>
        </m:oMath>
      </m:oMathPara>
    </w:p>
    <w:p w14:paraId="52A78503" w14:textId="77777777" w:rsidR="00304255" w:rsidRDefault="00304255" w:rsidP="00304255">
      <w:pPr>
        <w:tabs>
          <w:tab w:val="left" w:pos="8505"/>
          <w:tab w:val="left" w:pos="9356"/>
        </w:tabs>
        <w:ind w:left="567" w:hanging="567"/>
        <w:jc w:val="center"/>
        <w:rPr>
          <w:b/>
        </w:rPr>
      </w:pPr>
    </w:p>
    <w:p w14:paraId="7FA6AA37" w14:textId="77777777" w:rsidR="00304255" w:rsidRDefault="00304255" w:rsidP="00304255">
      <w:pPr>
        <w:spacing w:after="160" w:line="259" w:lineRule="auto"/>
        <w:ind w:firstLine="720"/>
        <w:rPr>
          <w:rFonts w:eastAsia="Times New Roman" w:cs="Arial"/>
          <w:szCs w:val="22"/>
          <w:lang w:val="en-GB" w:eastAsia="en-US"/>
        </w:rPr>
      </w:pPr>
      <w:r>
        <w:rPr>
          <w:rFonts w:cs="Arial"/>
          <w:szCs w:val="22"/>
        </w:rPr>
        <w:t>Where:</w:t>
      </w:r>
      <w:r>
        <w:rPr>
          <w:rFonts w:cs="Arial"/>
          <w:szCs w:val="22"/>
        </w:rPr>
        <w:tab/>
      </w:r>
      <w:r>
        <w:rPr>
          <w:rFonts w:cs="Arial"/>
          <w:szCs w:val="22"/>
        </w:rPr>
        <w:tab/>
        <w:t>v</w:t>
      </w:r>
      <w:r w:rsidRPr="005A2438">
        <w:rPr>
          <w:rFonts w:cs="Arial"/>
          <w:szCs w:val="22"/>
          <w:vertAlign w:val="subscript"/>
        </w:rPr>
        <w:t>air</w:t>
      </w:r>
      <w:r>
        <w:rPr>
          <w:rFonts w:cs="Arial"/>
          <w:szCs w:val="22"/>
        </w:rPr>
        <w:t xml:space="preserve"> = </w:t>
      </w:r>
      <w:r>
        <w:rPr>
          <w:rFonts w:eastAsia="Times New Roman" w:cs="Arial"/>
          <w:szCs w:val="22"/>
          <w:lang w:val="en-GB" w:eastAsia="en-US"/>
        </w:rPr>
        <w:t>the speed of sound in dry air (m s</w:t>
      </w:r>
      <w:r w:rsidRPr="00167BF3">
        <w:rPr>
          <w:rFonts w:eastAsia="Times New Roman" w:cs="Arial"/>
          <w:szCs w:val="22"/>
          <w:vertAlign w:val="superscript"/>
          <w:lang w:val="en-GB" w:eastAsia="en-US"/>
        </w:rPr>
        <w:t>-1</w:t>
      </w:r>
      <w:r>
        <w:rPr>
          <w:rFonts w:eastAsia="Times New Roman" w:cs="Arial"/>
          <w:szCs w:val="22"/>
          <w:lang w:val="en-GB" w:eastAsia="en-US"/>
        </w:rPr>
        <w:t>);</w:t>
      </w:r>
    </w:p>
    <w:p w14:paraId="37DCEFED" w14:textId="77777777" w:rsidR="00304255" w:rsidRDefault="00304255" w:rsidP="00304255">
      <w:pPr>
        <w:spacing w:after="160" w:line="259" w:lineRule="auto"/>
        <w:rPr>
          <w:rFonts w:eastAsia="Times New Roman" w:cs="Arial"/>
          <w:szCs w:val="22"/>
          <w:lang w:val="en-GB" w:eastAsia="en-US"/>
        </w:rPr>
      </w:pPr>
      <w:r>
        <w:rPr>
          <w:rFonts w:eastAsia="Times New Roman" w:cs="Arial"/>
          <w:szCs w:val="22"/>
          <w:lang w:val="en-GB" w:eastAsia="en-US"/>
        </w:rPr>
        <w:tab/>
      </w:r>
      <w:r>
        <w:rPr>
          <w:rFonts w:eastAsia="Times New Roman" w:cs="Arial"/>
          <w:szCs w:val="22"/>
          <w:lang w:val="en-GB" w:eastAsia="en-US"/>
        </w:rPr>
        <w:tab/>
      </w:r>
      <w:r>
        <w:rPr>
          <w:rFonts w:eastAsia="Times New Roman" w:cs="Arial"/>
          <w:szCs w:val="22"/>
          <w:lang w:val="en-GB" w:eastAsia="en-US"/>
        </w:rPr>
        <w:tab/>
        <w:t>a = constant value;</w:t>
      </w:r>
    </w:p>
    <w:p w14:paraId="31ED18F6" w14:textId="77777777" w:rsidR="00304255" w:rsidRDefault="00304255" w:rsidP="00304255">
      <w:pPr>
        <w:spacing w:after="160" w:line="259" w:lineRule="auto"/>
        <w:rPr>
          <w:rFonts w:eastAsia="Times New Roman" w:cs="Arial"/>
          <w:szCs w:val="22"/>
          <w:lang w:val="en-GB" w:eastAsia="en-US"/>
        </w:rPr>
      </w:pPr>
      <w:r>
        <w:rPr>
          <w:rFonts w:eastAsia="Times New Roman" w:cs="Arial"/>
          <w:szCs w:val="22"/>
          <w:lang w:val="en-GB" w:eastAsia="en-US"/>
        </w:rPr>
        <w:tab/>
      </w:r>
      <w:r>
        <w:rPr>
          <w:rFonts w:eastAsia="Times New Roman" w:cs="Arial"/>
          <w:szCs w:val="22"/>
          <w:lang w:val="en-GB" w:eastAsia="en-US"/>
        </w:rPr>
        <w:tab/>
      </w:r>
      <w:r>
        <w:rPr>
          <w:rFonts w:eastAsia="Times New Roman" w:cs="Arial"/>
          <w:szCs w:val="22"/>
          <w:lang w:val="en-GB" w:eastAsia="en-US"/>
        </w:rPr>
        <w:tab/>
        <w:t>T</w:t>
      </w:r>
      <w:r w:rsidRPr="005A2438">
        <w:rPr>
          <w:rFonts w:eastAsia="Times New Roman" w:cs="Arial"/>
          <w:szCs w:val="22"/>
          <w:vertAlign w:val="subscript"/>
          <w:lang w:val="en-GB" w:eastAsia="en-US"/>
        </w:rPr>
        <w:t>c</w:t>
      </w:r>
      <w:r>
        <w:rPr>
          <w:rFonts w:eastAsia="Times New Roman" w:cs="Arial"/>
          <w:szCs w:val="22"/>
          <w:lang w:val="en-GB" w:eastAsia="en-US"/>
        </w:rPr>
        <w:t xml:space="preserve"> = the temperature of the dry air (°C); and</w:t>
      </w:r>
    </w:p>
    <w:p w14:paraId="6FE3623E" w14:textId="77777777" w:rsidR="00304255" w:rsidRDefault="00304255" w:rsidP="00304255">
      <w:pPr>
        <w:spacing w:after="160" w:line="259" w:lineRule="auto"/>
        <w:rPr>
          <w:rFonts w:eastAsia="Times New Roman" w:cs="Arial"/>
          <w:szCs w:val="22"/>
          <w:lang w:val="en-GB" w:eastAsia="en-US"/>
        </w:rPr>
      </w:pPr>
      <w:r>
        <w:rPr>
          <w:rFonts w:eastAsia="Times New Roman" w:cs="Arial"/>
          <w:szCs w:val="22"/>
          <w:lang w:val="en-GB" w:eastAsia="en-US"/>
        </w:rPr>
        <w:tab/>
      </w:r>
      <w:r>
        <w:rPr>
          <w:rFonts w:eastAsia="Times New Roman" w:cs="Arial"/>
          <w:szCs w:val="22"/>
          <w:lang w:val="en-GB" w:eastAsia="en-US"/>
        </w:rPr>
        <w:tab/>
      </w:r>
      <w:r>
        <w:rPr>
          <w:rFonts w:eastAsia="Times New Roman" w:cs="Arial"/>
          <w:szCs w:val="22"/>
          <w:lang w:val="en-GB" w:eastAsia="en-US"/>
        </w:rPr>
        <w:tab/>
        <w:t>k = the speed of sound in dry air when T</w:t>
      </w:r>
      <w:r w:rsidRPr="005A2438">
        <w:rPr>
          <w:rFonts w:eastAsia="Times New Roman" w:cs="Arial"/>
          <w:szCs w:val="22"/>
          <w:vertAlign w:val="subscript"/>
          <w:lang w:val="en-GB" w:eastAsia="en-US"/>
        </w:rPr>
        <w:t>c</w:t>
      </w:r>
      <w:r>
        <w:rPr>
          <w:rFonts w:eastAsia="Times New Roman" w:cs="Arial"/>
          <w:szCs w:val="22"/>
          <w:lang w:val="en-GB" w:eastAsia="en-US"/>
        </w:rPr>
        <w:t xml:space="preserve"> = 0 °C.</w:t>
      </w:r>
    </w:p>
    <w:p w14:paraId="013CCC4E" w14:textId="77777777" w:rsidR="00E350C9" w:rsidRDefault="00E350C9" w:rsidP="00304255">
      <w:pPr>
        <w:spacing w:after="160" w:line="259" w:lineRule="auto"/>
        <w:rPr>
          <w:rFonts w:eastAsia="Times New Roman" w:cs="Arial"/>
          <w:b/>
          <w:szCs w:val="22"/>
          <w:lang w:val="en-GB" w:eastAsia="en-US"/>
        </w:rPr>
      </w:pPr>
    </w:p>
    <w:p w14:paraId="14766F7B" w14:textId="77777777" w:rsidR="00304255" w:rsidRDefault="00304255" w:rsidP="00304255">
      <w:pPr>
        <w:spacing w:after="160" w:line="259" w:lineRule="auto"/>
        <w:rPr>
          <w:rFonts w:eastAsia="Times New Roman" w:cs="Arial"/>
          <w:szCs w:val="22"/>
          <w:lang w:val="en-GB" w:eastAsia="en-US"/>
        </w:rPr>
      </w:pPr>
      <w:r>
        <w:rPr>
          <w:rFonts w:eastAsia="Times New Roman" w:cs="Arial"/>
          <w:szCs w:val="22"/>
          <w:lang w:val="en-GB" w:eastAsia="en-US"/>
        </w:rPr>
        <w:t>An audio technician performed an experiment and collected the following data (measurements of the speed of sound in dry air (</w:t>
      </w:r>
      <w:r>
        <w:rPr>
          <w:rFonts w:cs="Arial"/>
          <w:szCs w:val="22"/>
        </w:rPr>
        <w:t>v</w:t>
      </w:r>
      <w:r w:rsidRPr="005A2438">
        <w:rPr>
          <w:rFonts w:cs="Arial"/>
          <w:szCs w:val="22"/>
          <w:vertAlign w:val="subscript"/>
        </w:rPr>
        <w:t>air</w:t>
      </w:r>
      <w:r>
        <w:rPr>
          <w:rFonts w:eastAsia="Times New Roman" w:cs="Arial"/>
          <w:szCs w:val="22"/>
          <w:lang w:val="en-GB" w:eastAsia="en-US"/>
        </w:rPr>
        <w:t>) for various dry air temperatures (T</w:t>
      </w:r>
      <w:r w:rsidRPr="00E63005">
        <w:rPr>
          <w:rFonts w:eastAsia="Times New Roman" w:cs="Arial"/>
          <w:szCs w:val="22"/>
          <w:vertAlign w:val="subscript"/>
          <w:lang w:val="en-GB" w:eastAsia="en-US"/>
        </w:rPr>
        <w:t>c</w:t>
      </w:r>
      <w:r>
        <w:rPr>
          <w:rFonts w:eastAsia="Times New Roman" w:cs="Arial"/>
          <w:szCs w:val="22"/>
          <w:lang w:val="en-GB" w:eastAsia="en-US"/>
        </w:rPr>
        <w:t>)):</w:t>
      </w:r>
    </w:p>
    <w:p w14:paraId="1E9F7C6E" w14:textId="77777777" w:rsidR="00304255" w:rsidRDefault="00304255" w:rsidP="00304255">
      <w:pPr>
        <w:spacing w:after="160" w:line="259" w:lineRule="auto"/>
        <w:rPr>
          <w:rFonts w:eastAsia="Times New Roman" w:cs="Arial"/>
          <w:szCs w:val="22"/>
          <w:lang w:val="en-GB" w:eastAsia="en-US"/>
        </w:rPr>
      </w:pPr>
    </w:p>
    <w:tbl>
      <w:tblPr>
        <w:tblStyle w:val="TableGrid"/>
        <w:tblW w:w="0" w:type="auto"/>
        <w:jc w:val="center"/>
        <w:tblLook w:val="04A0" w:firstRow="1" w:lastRow="0" w:firstColumn="1" w:lastColumn="0" w:noHBand="0" w:noVBand="1"/>
      </w:tblPr>
      <w:tblGrid>
        <w:gridCol w:w="2268"/>
        <w:gridCol w:w="2268"/>
      </w:tblGrid>
      <w:tr w:rsidR="00304255" w:rsidRPr="001F1A44" w14:paraId="5EC06F3F" w14:textId="77777777" w:rsidTr="00CC5FA1">
        <w:trPr>
          <w:trHeight w:val="567"/>
          <w:jc w:val="center"/>
        </w:trPr>
        <w:tc>
          <w:tcPr>
            <w:tcW w:w="2268" w:type="dxa"/>
            <w:vAlign w:val="center"/>
          </w:tcPr>
          <w:p w14:paraId="67755685" w14:textId="77777777" w:rsidR="00304255" w:rsidRPr="001F1A44" w:rsidRDefault="00304255" w:rsidP="00CC5FA1">
            <w:pPr>
              <w:spacing w:after="160" w:line="259" w:lineRule="auto"/>
              <w:jc w:val="center"/>
              <w:rPr>
                <w:rFonts w:eastAsia="Times New Roman" w:cs="Arial"/>
                <w:b/>
                <w:sz w:val="22"/>
                <w:szCs w:val="22"/>
                <w:lang w:val="en-GB" w:eastAsia="en-US"/>
              </w:rPr>
            </w:pPr>
            <w:r w:rsidRPr="001F1A44">
              <w:rPr>
                <w:rFonts w:eastAsia="Times New Roman" w:cs="Arial"/>
                <w:b/>
                <w:sz w:val="22"/>
                <w:szCs w:val="22"/>
                <w:lang w:val="en-GB" w:eastAsia="en-US"/>
              </w:rPr>
              <w:t>T</w:t>
            </w:r>
            <w:r w:rsidRPr="001F1A44">
              <w:rPr>
                <w:rFonts w:eastAsia="Times New Roman" w:cs="Arial"/>
                <w:b/>
                <w:sz w:val="22"/>
                <w:szCs w:val="22"/>
                <w:vertAlign w:val="subscript"/>
                <w:lang w:val="en-GB" w:eastAsia="en-US"/>
              </w:rPr>
              <w:t>c</w:t>
            </w:r>
            <w:r w:rsidRPr="001F1A44">
              <w:rPr>
                <w:rFonts w:eastAsia="Times New Roman" w:cs="Arial"/>
                <w:b/>
                <w:sz w:val="22"/>
                <w:szCs w:val="22"/>
                <w:lang w:val="en-GB" w:eastAsia="en-US"/>
              </w:rPr>
              <w:t xml:space="preserve"> (°C)</w:t>
            </w:r>
          </w:p>
        </w:tc>
        <w:tc>
          <w:tcPr>
            <w:tcW w:w="2268" w:type="dxa"/>
            <w:vAlign w:val="center"/>
          </w:tcPr>
          <w:p w14:paraId="1B852A9C" w14:textId="77777777" w:rsidR="00304255" w:rsidRPr="001F1A44" w:rsidRDefault="00304255" w:rsidP="00CC5FA1">
            <w:pPr>
              <w:spacing w:after="160" w:line="259" w:lineRule="auto"/>
              <w:jc w:val="center"/>
              <w:rPr>
                <w:rFonts w:eastAsia="Times New Roman" w:cs="Arial"/>
                <w:b/>
                <w:szCs w:val="22"/>
                <w:lang w:val="en-GB" w:eastAsia="en-US"/>
              </w:rPr>
            </w:pPr>
            <w:proofErr w:type="spellStart"/>
            <w:r w:rsidRPr="001F1A44">
              <w:rPr>
                <w:rFonts w:eastAsia="Times New Roman" w:cs="Arial"/>
                <w:b/>
                <w:szCs w:val="22"/>
                <w:lang w:val="en-GB" w:eastAsia="en-US"/>
              </w:rPr>
              <w:t>V</w:t>
            </w:r>
            <w:r w:rsidRPr="001F1A44">
              <w:rPr>
                <w:rFonts w:eastAsia="Times New Roman" w:cs="Arial"/>
                <w:b/>
                <w:szCs w:val="22"/>
                <w:vertAlign w:val="subscript"/>
                <w:lang w:val="en-GB" w:eastAsia="en-US"/>
              </w:rPr>
              <w:t>air</w:t>
            </w:r>
            <w:proofErr w:type="spellEnd"/>
            <w:r w:rsidRPr="001F1A44">
              <w:rPr>
                <w:rFonts w:eastAsia="Times New Roman" w:cs="Arial"/>
                <w:b/>
                <w:szCs w:val="22"/>
                <w:lang w:val="en-GB" w:eastAsia="en-US"/>
              </w:rPr>
              <w:t xml:space="preserve"> (m s</w:t>
            </w:r>
            <w:r w:rsidRPr="001F1A44">
              <w:rPr>
                <w:rFonts w:eastAsia="Times New Roman" w:cs="Arial"/>
                <w:b/>
                <w:szCs w:val="22"/>
                <w:vertAlign w:val="superscript"/>
                <w:lang w:val="en-GB" w:eastAsia="en-US"/>
              </w:rPr>
              <w:t>-1</w:t>
            </w:r>
            <w:r w:rsidRPr="001F1A44">
              <w:rPr>
                <w:rFonts w:eastAsia="Times New Roman" w:cs="Arial"/>
                <w:b/>
                <w:szCs w:val="22"/>
                <w:lang w:val="en-GB" w:eastAsia="en-US"/>
              </w:rPr>
              <w:t>)</w:t>
            </w:r>
          </w:p>
        </w:tc>
      </w:tr>
      <w:tr w:rsidR="00304255" w:rsidRPr="001F1A44" w14:paraId="0D6B8E46" w14:textId="77777777" w:rsidTr="00CC5FA1">
        <w:trPr>
          <w:trHeight w:val="567"/>
          <w:jc w:val="center"/>
        </w:trPr>
        <w:tc>
          <w:tcPr>
            <w:tcW w:w="2268" w:type="dxa"/>
            <w:vAlign w:val="center"/>
          </w:tcPr>
          <w:p w14:paraId="1778B628" w14:textId="77777777" w:rsidR="00304255" w:rsidRPr="001F1A44" w:rsidRDefault="00304255" w:rsidP="00CC5FA1">
            <w:pPr>
              <w:spacing w:after="160" w:line="259" w:lineRule="auto"/>
              <w:jc w:val="center"/>
              <w:rPr>
                <w:rFonts w:eastAsia="Times New Roman" w:cs="Arial"/>
                <w:b/>
                <w:szCs w:val="22"/>
                <w:lang w:val="en-GB" w:eastAsia="en-US"/>
              </w:rPr>
            </w:pPr>
            <w:r w:rsidRPr="001F1A44">
              <w:rPr>
                <w:rFonts w:eastAsia="Times New Roman" w:cs="Arial"/>
                <w:b/>
                <w:szCs w:val="22"/>
                <w:lang w:val="en-GB" w:eastAsia="en-US"/>
              </w:rPr>
              <w:t>-30.0</w:t>
            </w:r>
          </w:p>
        </w:tc>
        <w:tc>
          <w:tcPr>
            <w:tcW w:w="2268" w:type="dxa"/>
            <w:vAlign w:val="center"/>
          </w:tcPr>
          <w:p w14:paraId="0CF0D016" w14:textId="77777777" w:rsidR="00304255" w:rsidRPr="001F1A44" w:rsidRDefault="00304255" w:rsidP="00CC5FA1">
            <w:pPr>
              <w:spacing w:after="160" w:line="259" w:lineRule="auto"/>
              <w:jc w:val="center"/>
              <w:rPr>
                <w:rFonts w:eastAsia="Times New Roman" w:cs="Arial"/>
                <w:b/>
                <w:szCs w:val="22"/>
                <w:lang w:val="en-GB" w:eastAsia="en-US"/>
              </w:rPr>
            </w:pPr>
            <w:r w:rsidRPr="001F1A44">
              <w:rPr>
                <w:rFonts w:eastAsia="Times New Roman" w:cs="Arial"/>
                <w:b/>
                <w:szCs w:val="22"/>
                <w:lang w:val="en-GB" w:eastAsia="en-US"/>
              </w:rPr>
              <w:t>313</w:t>
            </w:r>
          </w:p>
        </w:tc>
      </w:tr>
      <w:tr w:rsidR="00304255" w:rsidRPr="001F1A44" w14:paraId="4C7FC5C6" w14:textId="77777777" w:rsidTr="00CC5FA1">
        <w:trPr>
          <w:trHeight w:val="567"/>
          <w:jc w:val="center"/>
        </w:trPr>
        <w:tc>
          <w:tcPr>
            <w:tcW w:w="2268" w:type="dxa"/>
            <w:vAlign w:val="center"/>
          </w:tcPr>
          <w:p w14:paraId="723DC255" w14:textId="77777777" w:rsidR="00304255" w:rsidRPr="001F1A44" w:rsidRDefault="00304255" w:rsidP="00CC5FA1">
            <w:pPr>
              <w:spacing w:after="160" w:line="259" w:lineRule="auto"/>
              <w:jc w:val="center"/>
              <w:rPr>
                <w:rFonts w:eastAsia="Times New Roman" w:cs="Arial"/>
                <w:b/>
                <w:szCs w:val="22"/>
                <w:lang w:val="en-GB" w:eastAsia="en-US"/>
              </w:rPr>
            </w:pPr>
            <w:r w:rsidRPr="001F1A44">
              <w:rPr>
                <w:rFonts w:eastAsia="Times New Roman" w:cs="Arial"/>
                <w:b/>
                <w:szCs w:val="22"/>
                <w:lang w:val="en-GB" w:eastAsia="en-US"/>
              </w:rPr>
              <w:t>-10.0</w:t>
            </w:r>
          </w:p>
        </w:tc>
        <w:tc>
          <w:tcPr>
            <w:tcW w:w="2268" w:type="dxa"/>
            <w:vAlign w:val="center"/>
          </w:tcPr>
          <w:p w14:paraId="46552BD8" w14:textId="77777777" w:rsidR="00304255" w:rsidRPr="001F1A44" w:rsidRDefault="00304255" w:rsidP="00CC5FA1">
            <w:pPr>
              <w:spacing w:after="160" w:line="259" w:lineRule="auto"/>
              <w:jc w:val="center"/>
              <w:rPr>
                <w:rFonts w:eastAsia="Times New Roman" w:cs="Arial"/>
                <w:b/>
                <w:szCs w:val="22"/>
                <w:lang w:val="en-GB" w:eastAsia="en-US"/>
              </w:rPr>
            </w:pPr>
            <w:r w:rsidRPr="001F1A44">
              <w:rPr>
                <w:rFonts w:eastAsia="Times New Roman" w:cs="Arial"/>
                <w:b/>
                <w:szCs w:val="22"/>
                <w:lang w:val="en-GB" w:eastAsia="en-US"/>
              </w:rPr>
              <w:t>325</w:t>
            </w:r>
          </w:p>
        </w:tc>
      </w:tr>
      <w:tr w:rsidR="00304255" w:rsidRPr="001F1A44" w14:paraId="5B3DD8B2" w14:textId="77777777" w:rsidTr="00CC5FA1">
        <w:trPr>
          <w:trHeight w:val="567"/>
          <w:jc w:val="center"/>
        </w:trPr>
        <w:tc>
          <w:tcPr>
            <w:tcW w:w="2268" w:type="dxa"/>
            <w:vAlign w:val="center"/>
          </w:tcPr>
          <w:p w14:paraId="5CD321A2" w14:textId="77777777" w:rsidR="00304255" w:rsidRPr="001F1A44" w:rsidRDefault="00304255" w:rsidP="00CC5FA1">
            <w:pPr>
              <w:spacing w:after="160" w:line="259" w:lineRule="auto"/>
              <w:jc w:val="center"/>
              <w:rPr>
                <w:rFonts w:eastAsia="Times New Roman" w:cs="Arial"/>
                <w:b/>
                <w:szCs w:val="22"/>
                <w:lang w:val="en-GB" w:eastAsia="en-US"/>
              </w:rPr>
            </w:pPr>
            <w:r w:rsidRPr="001F1A44">
              <w:rPr>
                <w:rFonts w:eastAsia="Times New Roman" w:cs="Arial"/>
                <w:b/>
                <w:szCs w:val="22"/>
                <w:lang w:val="en-GB" w:eastAsia="en-US"/>
              </w:rPr>
              <w:t>10.0</w:t>
            </w:r>
          </w:p>
        </w:tc>
        <w:tc>
          <w:tcPr>
            <w:tcW w:w="2268" w:type="dxa"/>
            <w:vAlign w:val="center"/>
          </w:tcPr>
          <w:p w14:paraId="2ABE227D" w14:textId="77777777" w:rsidR="00304255" w:rsidRPr="001F1A44" w:rsidRDefault="00304255" w:rsidP="00CC5FA1">
            <w:pPr>
              <w:spacing w:after="160" w:line="259" w:lineRule="auto"/>
              <w:jc w:val="center"/>
              <w:rPr>
                <w:rFonts w:eastAsia="Times New Roman" w:cs="Arial"/>
                <w:b/>
                <w:szCs w:val="22"/>
                <w:lang w:val="en-GB" w:eastAsia="en-US"/>
              </w:rPr>
            </w:pPr>
            <w:r w:rsidRPr="001F1A44">
              <w:rPr>
                <w:rFonts w:eastAsia="Times New Roman" w:cs="Arial"/>
                <w:b/>
                <w:szCs w:val="22"/>
                <w:lang w:val="en-GB" w:eastAsia="en-US"/>
              </w:rPr>
              <w:t>337</w:t>
            </w:r>
          </w:p>
        </w:tc>
      </w:tr>
      <w:tr w:rsidR="00304255" w:rsidRPr="001F1A44" w14:paraId="52529AD1" w14:textId="77777777" w:rsidTr="00CC5FA1">
        <w:trPr>
          <w:trHeight w:val="567"/>
          <w:jc w:val="center"/>
        </w:trPr>
        <w:tc>
          <w:tcPr>
            <w:tcW w:w="2268" w:type="dxa"/>
            <w:vAlign w:val="center"/>
          </w:tcPr>
          <w:p w14:paraId="6EAF02D9" w14:textId="77777777" w:rsidR="00304255" w:rsidRPr="001F1A44" w:rsidRDefault="00304255" w:rsidP="00CC5FA1">
            <w:pPr>
              <w:spacing w:after="160" w:line="259" w:lineRule="auto"/>
              <w:jc w:val="center"/>
              <w:rPr>
                <w:rFonts w:eastAsia="Times New Roman" w:cs="Arial"/>
                <w:b/>
                <w:szCs w:val="22"/>
                <w:lang w:val="en-GB" w:eastAsia="en-US"/>
              </w:rPr>
            </w:pPr>
            <w:r w:rsidRPr="001F1A44">
              <w:rPr>
                <w:rFonts w:eastAsia="Times New Roman" w:cs="Arial"/>
                <w:b/>
                <w:szCs w:val="22"/>
                <w:lang w:val="en-GB" w:eastAsia="en-US"/>
              </w:rPr>
              <w:t>30.0</w:t>
            </w:r>
          </w:p>
        </w:tc>
        <w:tc>
          <w:tcPr>
            <w:tcW w:w="2268" w:type="dxa"/>
            <w:vAlign w:val="center"/>
          </w:tcPr>
          <w:p w14:paraId="4B0D2509" w14:textId="77777777" w:rsidR="00304255" w:rsidRPr="001F1A44" w:rsidRDefault="00304255" w:rsidP="00CC5FA1">
            <w:pPr>
              <w:spacing w:after="160" w:line="259" w:lineRule="auto"/>
              <w:jc w:val="center"/>
              <w:rPr>
                <w:rFonts w:eastAsia="Times New Roman" w:cs="Arial"/>
                <w:b/>
                <w:szCs w:val="22"/>
                <w:lang w:val="en-GB" w:eastAsia="en-US"/>
              </w:rPr>
            </w:pPr>
            <w:r w:rsidRPr="001F1A44">
              <w:rPr>
                <w:rFonts w:eastAsia="Times New Roman" w:cs="Arial"/>
                <w:b/>
                <w:szCs w:val="22"/>
                <w:lang w:val="en-GB" w:eastAsia="en-US"/>
              </w:rPr>
              <w:t>350</w:t>
            </w:r>
          </w:p>
        </w:tc>
      </w:tr>
      <w:tr w:rsidR="00304255" w:rsidRPr="001F1A44" w14:paraId="7C1D7700" w14:textId="77777777" w:rsidTr="00CC5FA1">
        <w:trPr>
          <w:trHeight w:val="567"/>
          <w:jc w:val="center"/>
        </w:trPr>
        <w:tc>
          <w:tcPr>
            <w:tcW w:w="2268" w:type="dxa"/>
            <w:vAlign w:val="center"/>
          </w:tcPr>
          <w:p w14:paraId="460A27E1" w14:textId="77777777" w:rsidR="00304255" w:rsidRPr="001F1A44" w:rsidRDefault="00304255" w:rsidP="00CC5FA1">
            <w:pPr>
              <w:spacing w:after="160" w:line="259" w:lineRule="auto"/>
              <w:jc w:val="center"/>
              <w:rPr>
                <w:rFonts w:eastAsia="Times New Roman" w:cs="Arial"/>
                <w:b/>
                <w:szCs w:val="22"/>
                <w:lang w:val="en-GB" w:eastAsia="en-US"/>
              </w:rPr>
            </w:pPr>
            <w:r w:rsidRPr="001F1A44">
              <w:rPr>
                <w:rFonts w:eastAsia="Times New Roman" w:cs="Arial"/>
                <w:b/>
                <w:szCs w:val="22"/>
                <w:lang w:val="en-GB" w:eastAsia="en-US"/>
              </w:rPr>
              <w:t>50.0</w:t>
            </w:r>
          </w:p>
        </w:tc>
        <w:tc>
          <w:tcPr>
            <w:tcW w:w="2268" w:type="dxa"/>
            <w:vAlign w:val="center"/>
          </w:tcPr>
          <w:p w14:paraId="0EA8C86B" w14:textId="77777777" w:rsidR="00304255" w:rsidRPr="001F1A44" w:rsidRDefault="00304255" w:rsidP="00CC5FA1">
            <w:pPr>
              <w:spacing w:after="160" w:line="259" w:lineRule="auto"/>
              <w:jc w:val="center"/>
              <w:rPr>
                <w:rFonts w:eastAsia="Times New Roman" w:cs="Arial"/>
                <w:b/>
                <w:szCs w:val="22"/>
                <w:lang w:val="en-GB" w:eastAsia="en-US"/>
              </w:rPr>
            </w:pPr>
            <w:r w:rsidRPr="001F1A44">
              <w:rPr>
                <w:rFonts w:eastAsia="Times New Roman" w:cs="Arial"/>
                <w:b/>
                <w:szCs w:val="22"/>
                <w:lang w:val="en-GB" w:eastAsia="en-US"/>
              </w:rPr>
              <w:t>361</w:t>
            </w:r>
          </w:p>
        </w:tc>
      </w:tr>
      <w:tr w:rsidR="00304255" w:rsidRPr="001F1A44" w14:paraId="4FBD9BB3" w14:textId="77777777" w:rsidTr="00CC5FA1">
        <w:trPr>
          <w:trHeight w:val="567"/>
          <w:jc w:val="center"/>
        </w:trPr>
        <w:tc>
          <w:tcPr>
            <w:tcW w:w="2268" w:type="dxa"/>
            <w:vAlign w:val="center"/>
          </w:tcPr>
          <w:p w14:paraId="116B3BCE" w14:textId="77777777" w:rsidR="00304255" w:rsidRPr="001F1A44" w:rsidRDefault="00304255" w:rsidP="00CC5FA1">
            <w:pPr>
              <w:spacing w:after="160" w:line="259" w:lineRule="auto"/>
              <w:jc w:val="center"/>
              <w:rPr>
                <w:rFonts w:eastAsia="Times New Roman" w:cs="Arial"/>
                <w:b/>
                <w:szCs w:val="22"/>
                <w:lang w:val="en-GB" w:eastAsia="en-US"/>
              </w:rPr>
            </w:pPr>
            <w:r w:rsidRPr="001F1A44">
              <w:rPr>
                <w:rFonts w:eastAsia="Times New Roman" w:cs="Arial"/>
                <w:b/>
                <w:szCs w:val="22"/>
                <w:lang w:val="en-GB" w:eastAsia="en-US"/>
              </w:rPr>
              <w:t>70.0</w:t>
            </w:r>
          </w:p>
        </w:tc>
        <w:tc>
          <w:tcPr>
            <w:tcW w:w="2268" w:type="dxa"/>
            <w:vAlign w:val="center"/>
          </w:tcPr>
          <w:p w14:paraId="59E20A9A" w14:textId="77777777" w:rsidR="00304255" w:rsidRPr="001F1A44" w:rsidRDefault="00304255" w:rsidP="00CC5FA1">
            <w:pPr>
              <w:spacing w:after="160" w:line="259" w:lineRule="auto"/>
              <w:jc w:val="center"/>
              <w:rPr>
                <w:rFonts w:eastAsia="Times New Roman" w:cs="Arial"/>
                <w:b/>
                <w:szCs w:val="22"/>
                <w:lang w:val="en-GB" w:eastAsia="en-US"/>
              </w:rPr>
            </w:pPr>
            <w:r w:rsidRPr="001F1A44">
              <w:rPr>
                <w:rFonts w:eastAsia="Times New Roman" w:cs="Arial"/>
                <w:b/>
                <w:szCs w:val="22"/>
                <w:lang w:val="en-GB" w:eastAsia="en-US"/>
              </w:rPr>
              <w:t>373</w:t>
            </w:r>
          </w:p>
        </w:tc>
      </w:tr>
      <w:tr w:rsidR="00304255" w:rsidRPr="001F1A44" w14:paraId="7846E2C3" w14:textId="77777777" w:rsidTr="00CC5FA1">
        <w:trPr>
          <w:trHeight w:val="567"/>
          <w:jc w:val="center"/>
        </w:trPr>
        <w:tc>
          <w:tcPr>
            <w:tcW w:w="2268" w:type="dxa"/>
            <w:vAlign w:val="center"/>
          </w:tcPr>
          <w:p w14:paraId="380AEF21" w14:textId="77777777" w:rsidR="00304255" w:rsidRPr="001F1A44" w:rsidRDefault="00304255" w:rsidP="00CC5FA1">
            <w:pPr>
              <w:spacing w:after="160" w:line="259" w:lineRule="auto"/>
              <w:jc w:val="center"/>
              <w:rPr>
                <w:rFonts w:eastAsia="Times New Roman" w:cs="Arial"/>
                <w:b/>
                <w:szCs w:val="22"/>
                <w:lang w:val="en-GB" w:eastAsia="en-US"/>
              </w:rPr>
            </w:pPr>
            <w:r w:rsidRPr="001F1A44">
              <w:rPr>
                <w:rFonts w:eastAsia="Times New Roman" w:cs="Arial"/>
                <w:b/>
                <w:szCs w:val="22"/>
                <w:lang w:val="en-GB" w:eastAsia="en-US"/>
              </w:rPr>
              <w:t>90.0</w:t>
            </w:r>
          </w:p>
        </w:tc>
        <w:tc>
          <w:tcPr>
            <w:tcW w:w="2268" w:type="dxa"/>
            <w:vAlign w:val="center"/>
          </w:tcPr>
          <w:p w14:paraId="16849B4F" w14:textId="77777777" w:rsidR="00304255" w:rsidRPr="001F1A44" w:rsidRDefault="00304255" w:rsidP="00CC5FA1">
            <w:pPr>
              <w:spacing w:after="160" w:line="259" w:lineRule="auto"/>
              <w:jc w:val="center"/>
              <w:rPr>
                <w:rFonts w:eastAsia="Times New Roman" w:cs="Arial"/>
                <w:b/>
                <w:szCs w:val="22"/>
                <w:lang w:val="en-GB" w:eastAsia="en-US"/>
              </w:rPr>
            </w:pPr>
            <w:r w:rsidRPr="001F1A44">
              <w:rPr>
                <w:rFonts w:eastAsia="Times New Roman" w:cs="Arial"/>
                <w:b/>
                <w:szCs w:val="22"/>
                <w:lang w:val="en-GB" w:eastAsia="en-US"/>
              </w:rPr>
              <w:t>385</w:t>
            </w:r>
          </w:p>
        </w:tc>
      </w:tr>
    </w:tbl>
    <w:p w14:paraId="52765477" w14:textId="77777777" w:rsidR="00304255" w:rsidRDefault="00304255" w:rsidP="00304255">
      <w:pPr>
        <w:spacing w:after="160" w:line="259" w:lineRule="auto"/>
        <w:rPr>
          <w:rFonts w:eastAsia="Times New Roman" w:cs="Arial"/>
          <w:szCs w:val="22"/>
          <w:lang w:val="en-GB" w:eastAsia="en-US"/>
        </w:rPr>
      </w:pPr>
    </w:p>
    <w:p w14:paraId="20933C5D" w14:textId="77777777" w:rsidR="00CC5FA1" w:rsidRDefault="00CC5FA1">
      <w:pPr>
        <w:spacing w:after="160" w:line="259" w:lineRule="auto"/>
        <w:rPr>
          <w:rFonts w:eastAsia="Times New Roman" w:cs="Arial"/>
          <w:szCs w:val="22"/>
        </w:rPr>
      </w:pPr>
      <w:r>
        <w:br w:type="page"/>
      </w:r>
    </w:p>
    <w:p w14:paraId="4B7F7B2D" w14:textId="77777777" w:rsidR="0008040B" w:rsidRPr="0008040B" w:rsidRDefault="00304255" w:rsidP="0008040B">
      <w:pPr>
        <w:pStyle w:val="ListParagraph"/>
        <w:numPr>
          <w:ilvl w:val="0"/>
          <w:numId w:val="42"/>
        </w:numPr>
        <w:spacing w:after="160" w:line="259" w:lineRule="auto"/>
        <w:ind w:hanging="720"/>
      </w:pPr>
      <w:r>
        <w:lastRenderedPageBreak/>
        <w:t xml:space="preserve">Using the grid on the next page, draw a graph plotting </w:t>
      </w:r>
      <w:r w:rsidRPr="0008040B">
        <w:rPr>
          <w:lang w:val="en-GB" w:eastAsia="en-US"/>
        </w:rPr>
        <w:t>the speed of sound in dry air (</w:t>
      </w:r>
      <w:r>
        <w:t>v</w:t>
      </w:r>
      <w:r w:rsidRPr="0008040B">
        <w:rPr>
          <w:vertAlign w:val="subscript"/>
        </w:rPr>
        <w:t>air</w:t>
      </w:r>
      <w:r w:rsidRPr="0008040B">
        <w:rPr>
          <w:lang w:val="en-GB" w:eastAsia="en-US"/>
        </w:rPr>
        <w:t>) against corresponding dry air temperatures (T</w:t>
      </w:r>
      <w:r w:rsidRPr="0008040B">
        <w:rPr>
          <w:vertAlign w:val="subscript"/>
          <w:lang w:val="en-GB" w:eastAsia="en-US"/>
        </w:rPr>
        <w:t>c</w:t>
      </w:r>
      <w:r w:rsidRPr="0008040B">
        <w:rPr>
          <w:lang w:val="en-GB" w:eastAsia="en-US"/>
        </w:rPr>
        <w:t>) and then draw a line of best fit for the data. Place ‘T</w:t>
      </w:r>
      <w:r w:rsidRPr="0008040B">
        <w:rPr>
          <w:vertAlign w:val="subscript"/>
          <w:lang w:val="en-GB" w:eastAsia="en-US"/>
        </w:rPr>
        <w:t>c</w:t>
      </w:r>
      <w:r w:rsidRPr="0008040B">
        <w:rPr>
          <w:lang w:val="en-GB" w:eastAsia="en-US"/>
        </w:rPr>
        <w:t xml:space="preserve">’ on the horizontal axis. </w:t>
      </w:r>
    </w:p>
    <w:p w14:paraId="74A53A72" w14:textId="77777777" w:rsidR="00304255" w:rsidRDefault="00304255" w:rsidP="0008040B">
      <w:pPr>
        <w:pStyle w:val="ListParagraph"/>
        <w:spacing w:after="160" w:line="259" w:lineRule="auto"/>
        <w:ind w:firstLine="0"/>
        <w:jc w:val="right"/>
      </w:pPr>
      <w:r w:rsidRPr="0008040B">
        <w:rPr>
          <w:lang w:val="en-GB" w:eastAsia="en-US"/>
        </w:rPr>
        <w:t>(5)</w:t>
      </w:r>
    </w:p>
    <w:p w14:paraId="01C02419" w14:textId="77777777" w:rsidR="00CC5FA1" w:rsidRDefault="00CC5FA1" w:rsidP="00304255">
      <w:pPr>
        <w:spacing w:after="160" w:line="259" w:lineRule="auto"/>
        <w:rPr>
          <w:rFonts w:cs="Arial"/>
          <w:szCs w:val="22"/>
        </w:rPr>
      </w:pPr>
      <w:r>
        <w:rPr>
          <w:rFonts w:cs="Arial"/>
          <w:noProof/>
          <w:szCs w:val="22"/>
        </w:rPr>
        <mc:AlternateContent>
          <mc:Choice Requires="wps">
            <w:drawing>
              <wp:anchor distT="0" distB="0" distL="114300" distR="114300" simplePos="0" relativeHeight="251862016" behindDoc="1" locked="0" layoutInCell="1" allowOverlap="1" wp14:anchorId="6ABF88C5" wp14:editId="50EED1D2">
                <wp:simplePos x="0" y="0"/>
                <wp:positionH relativeFrom="column">
                  <wp:posOffset>1578610</wp:posOffset>
                </wp:positionH>
                <wp:positionV relativeFrom="paragraph">
                  <wp:posOffset>52705</wp:posOffset>
                </wp:positionV>
                <wp:extent cx="914400" cy="260350"/>
                <wp:effectExtent l="0" t="0" r="0" b="6350"/>
                <wp:wrapNone/>
                <wp:docPr id="3" name="Text Box 3"/>
                <wp:cNvGraphicFramePr/>
                <a:graphic xmlns:a="http://schemas.openxmlformats.org/drawingml/2006/main">
                  <a:graphicData uri="http://schemas.microsoft.com/office/word/2010/wordprocessingShape">
                    <wps:wsp>
                      <wps:cNvSpPr txBox="1"/>
                      <wps:spPr>
                        <a:xfrm>
                          <a:off x="0" y="0"/>
                          <a:ext cx="914400" cy="260350"/>
                        </a:xfrm>
                        <a:prstGeom prst="rect">
                          <a:avLst/>
                        </a:prstGeom>
                        <a:solidFill>
                          <a:schemeClr val="lt1"/>
                        </a:solidFill>
                        <a:ln w="6350">
                          <a:noFill/>
                        </a:ln>
                      </wps:spPr>
                      <wps:txbx>
                        <w:txbxContent>
                          <w:p w14:paraId="7218CF28" w14:textId="77777777" w:rsidR="00D95942" w:rsidRPr="00CC5FA1" w:rsidRDefault="00D95942">
                            <w:pPr>
                              <w:rPr>
                                <w:sz w:val="18"/>
                                <w:szCs w:val="18"/>
                              </w:rPr>
                            </w:pPr>
                            <w:proofErr w:type="spellStart"/>
                            <w:r w:rsidRPr="00CC5FA1">
                              <w:rPr>
                                <w:rFonts w:eastAsia="Times New Roman" w:cs="Arial"/>
                                <w:sz w:val="18"/>
                                <w:szCs w:val="18"/>
                                <w:lang w:val="en-GB" w:eastAsia="en-US"/>
                              </w:rPr>
                              <w:t>V</w:t>
                            </w:r>
                            <w:r w:rsidRPr="00CC5FA1">
                              <w:rPr>
                                <w:rFonts w:eastAsia="Times New Roman" w:cs="Arial"/>
                                <w:sz w:val="18"/>
                                <w:szCs w:val="18"/>
                                <w:vertAlign w:val="subscript"/>
                                <w:lang w:val="en-GB" w:eastAsia="en-US"/>
                              </w:rPr>
                              <w:t>air</w:t>
                            </w:r>
                            <w:proofErr w:type="spellEnd"/>
                            <w:r w:rsidRPr="00CC5FA1">
                              <w:rPr>
                                <w:rFonts w:eastAsia="Times New Roman" w:cs="Arial"/>
                                <w:sz w:val="18"/>
                                <w:szCs w:val="18"/>
                                <w:lang w:val="en-GB" w:eastAsia="en-US"/>
                              </w:rPr>
                              <w:t xml:space="preserve"> (m s</w:t>
                            </w:r>
                            <w:r w:rsidRPr="00CC5FA1">
                              <w:rPr>
                                <w:rFonts w:eastAsia="Times New Roman" w:cs="Arial"/>
                                <w:sz w:val="18"/>
                                <w:szCs w:val="18"/>
                                <w:vertAlign w:val="superscript"/>
                                <w:lang w:val="en-GB" w:eastAsia="en-US"/>
                              </w:rPr>
                              <w:t>-1</w:t>
                            </w:r>
                            <w:r w:rsidRPr="00CC5FA1">
                              <w:rPr>
                                <w:rFonts w:eastAsia="Times New Roman" w:cs="Arial"/>
                                <w:sz w:val="18"/>
                                <w:szCs w:val="18"/>
                                <w:lang w:val="en-GB" w:eastAsia="en-US"/>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BF88C5" id="Text Box 3" o:spid="_x0000_s1073" type="#_x0000_t202" style="position:absolute;margin-left:124.3pt;margin-top:4.15pt;width:1in;height:20.5pt;z-index:-2514544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" fillcolor="white [3201]" stroked="f" strokeweight=".5pt">
                <v:textbox>
                  <w:txbxContent>
                    <w:p w14:paraId="7218CF28" w14:textId="77777777" w:rsidR="00D95942" w:rsidRPr="00CC5FA1" w:rsidRDefault="00D95942">
                      <w:pPr>
                        <w:rPr>
                          <w:sz w:val="18"/>
                          <w:szCs w:val="18"/>
                        </w:rPr>
                      </w:pPr>
                      <w:proofErr w:type="spellStart"/>
                      <w:r w:rsidRPr="00CC5FA1">
                        <w:rPr>
                          <w:rFonts w:eastAsia="Times New Roman" w:cs="Arial"/>
                          <w:sz w:val="18"/>
                          <w:szCs w:val="18"/>
                          <w:lang w:val="en-GB" w:eastAsia="en-US"/>
                        </w:rPr>
                        <w:t>V</w:t>
                      </w:r>
                      <w:r w:rsidRPr="00CC5FA1">
                        <w:rPr>
                          <w:rFonts w:eastAsia="Times New Roman" w:cs="Arial"/>
                          <w:sz w:val="18"/>
                          <w:szCs w:val="18"/>
                          <w:vertAlign w:val="subscript"/>
                          <w:lang w:val="en-GB" w:eastAsia="en-US"/>
                        </w:rPr>
                        <w:t>air</w:t>
                      </w:r>
                      <w:proofErr w:type="spellEnd"/>
                      <w:r w:rsidRPr="00CC5FA1">
                        <w:rPr>
                          <w:rFonts w:eastAsia="Times New Roman" w:cs="Arial"/>
                          <w:sz w:val="18"/>
                          <w:szCs w:val="18"/>
                          <w:lang w:val="en-GB" w:eastAsia="en-US"/>
                        </w:rPr>
                        <w:t xml:space="preserve"> (m s</w:t>
                      </w:r>
                      <w:r w:rsidRPr="00CC5FA1">
                        <w:rPr>
                          <w:rFonts w:eastAsia="Times New Roman" w:cs="Arial"/>
                          <w:sz w:val="18"/>
                          <w:szCs w:val="18"/>
                          <w:vertAlign w:val="superscript"/>
                          <w:lang w:val="en-GB" w:eastAsia="en-US"/>
                        </w:rPr>
                        <w:t>-1</w:t>
                      </w:r>
                      <w:r w:rsidRPr="00CC5FA1">
                        <w:rPr>
                          <w:rFonts w:eastAsia="Times New Roman" w:cs="Arial"/>
                          <w:sz w:val="18"/>
                          <w:szCs w:val="18"/>
                          <w:lang w:val="en-GB" w:eastAsia="en-US"/>
                        </w:rPr>
                        <w:t>)</w:t>
                      </w:r>
                    </w:p>
                  </w:txbxContent>
                </v:textbox>
              </v:shape>
            </w:pict>
          </mc:Fallback>
        </mc:AlternateContent>
      </w:r>
    </w:p>
    <w:p w14:paraId="3CD026A5" w14:textId="77777777" w:rsidR="00304255" w:rsidRDefault="00CC5FA1" w:rsidP="00304255">
      <w:pPr>
        <w:pStyle w:val="ListParagraph"/>
        <w:spacing w:after="160" w:line="259" w:lineRule="auto"/>
        <w:ind w:firstLine="0"/>
        <w:contextualSpacing/>
      </w:pPr>
      <w:r>
        <w:rPr>
          <w:noProof/>
        </w:rPr>
        <mc:AlternateContent>
          <mc:Choice Requires="wps">
            <w:drawing>
              <wp:anchor distT="0" distB="0" distL="114300" distR="114300" simplePos="0" relativeHeight="251867136" behindDoc="0" locked="0" layoutInCell="1" allowOverlap="1" wp14:anchorId="12AAF416" wp14:editId="4362BB98">
                <wp:simplePos x="0" y="0"/>
                <wp:positionH relativeFrom="column">
                  <wp:posOffset>4194810</wp:posOffset>
                </wp:positionH>
                <wp:positionV relativeFrom="paragraph">
                  <wp:posOffset>487680</wp:posOffset>
                </wp:positionV>
                <wp:extent cx="0" cy="419100"/>
                <wp:effectExtent l="0" t="0" r="19050" b="19050"/>
                <wp:wrapNone/>
                <wp:docPr id="8" name="Straight Connector 8"/>
                <wp:cNvGraphicFramePr/>
                <a:graphic xmlns:a="http://schemas.openxmlformats.org/drawingml/2006/main">
                  <a:graphicData uri="http://schemas.microsoft.com/office/word/2010/wordprocessingShape">
                    <wps:wsp>
                      <wps:cNvCnPr/>
                      <wps:spPr>
                        <a:xfrm>
                          <a:off x="0" y="0"/>
                          <a:ext cx="0" cy="41910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24E747" id="Straight Connector 8" o:spid="_x0000_s1026" style="position:absolute;z-index:251867136;visibility:visible;mso-wrap-style:square;mso-wrap-distance-left:9pt;mso-wrap-distance-top:0;mso-wrap-distance-right:9pt;mso-wrap-distance-bottom:0;mso-position-horizontal:absolute;mso-position-horizontal-relative:text;mso-position-vertical:absolute;mso-position-vertical-relative:text" from="330.3pt,38.4pt" to="330.3pt,7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" strokecolor="red" strokeweight=".5pt">
                <v:stroke joinstyle="miter"/>
              </v:line>
            </w:pict>
          </mc:Fallback>
        </mc:AlternateContent>
      </w:r>
      <w:r>
        <w:rPr>
          <w:noProof/>
        </w:rPr>
        <mc:AlternateContent>
          <mc:Choice Requires="wps">
            <w:drawing>
              <wp:anchor distT="0" distB="0" distL="114300" distR="114300" simplePos="0" relativeHeight="251866112" behindDoc="0" locked="0" layoutInCell="1" allowOverlap="1" wp14:anchorId="3DC39AA0" wp14:editId="140FAEE4">
                <wp:simplePos x="0" y="0"/>
                <wp:positionH relativeFrom="column">
                  <wp:posOffset>664210</wp:posOffset>
                </wp:positionH>
                <wp:positionV relativeFrom="paragraph">
                  <wp:posOffset>906780</wp:posOffset>
                </wp:positionV>
                <wp:extent cx="3530600" cy="0"/>
                <wp:effectExtent l="0" t="0" r="31750" b="19050"/>
                <wp:wrapNone/>
                <wp:docPr id="6" name="Straight Connector 6"/>
                <wp:cNvGraphicFramePr/>
                <a:graphic xmlns:a="http://schemas.openxmlformats.org/drawingml/2006/main">
                  <a:graphicData uri="http://schemas.microsoft.com/office/word/2010/wordprocessingShape">
                    <wps:wsp>
                      <wps:cNvCnPr/>
                      <wps:spPr>
                        <a:xfrm>
                          <a:off x="0" y="0"/>
                          <a:ext cx="35306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77A242" id="Straight Connector 6" o:spid="_x0000_s1026" style="position:absolute;z-index:251866112;visibility:visible;mso-wrap-style:square;mso-wrap-distance-left:9pt;mso-wrap-distance-top:0;mso-wrap-distance-right:9pt;mso-wrap-distance-bottom:0;mso-position-horizontal:absolute;mso-position-horizontal-relative:text;mso-position-vertical:absolute;mso-position-vertical-relative:text" from="52.3pt,71.4pt" to="330.3pt,7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" strokecolor="red" strokeweight=".5pt">
                <v:stroke joinstyle="miter"/>
              </v:line>
            </w:pict>
          </mc:Fallback>
        </mc:AlternateContent>
      </w:r>
      <w:r>
        <w:rPr>
          <w:noProof/>
        </w:rPr>
        <mc:AlternateContent>
          <mc:Choice Requires="wps">
            <w:drawing>
              <wp:anchor distT="0" distB="0" distL="114300" distR="114300" simplePos="0" relativeHeight="251865088" behindDoc="0" locked="0" layoutInCell="1" allowOverlap="1" wp14:anchorId="38B50E3C" wp14:editId="14EFF07C">
                <wp:simplePos x="0" y="0"/>
                <wp:positionH relativeFrom="column">
                  <wp:posOffset>581660</wp:posOffset>
                </wp:positionH>
                <wp:positionV relativeFrom="paragraph">
                  <wp:posOffset>438150</wp:posOffset>
                </wp:positionV>
                <wp:extent cx="4203700" cy="469900"/>
                <wp:effectExtent l="0" t="0" r="25400" b="25400"/>
                <wp:wrapNone/>
                <wp:docPr id="5" name="Straight Connector 5"/>
                <wp:cNvGraphicFramePr/>
                <a:graphic xmlns:a="http://schemas.openxmlformats.org/drawingml/2006/main">
                  <a:graphicData uri="http://schemas.microsoft.com/office/word/2010/wordprocessingShape">
                    <wps:wsp>
                      <wps:cNvCnPr/>
                      <wps:spPr>
                        <a:xfrm flipV="1">
                          <a:off x="0" y="0"/>
                          <a:ext cx="4203700" cy="469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50537C" id="Straight Connector 5" o:spid="_x0000_s1026" style="position:absolute;flip: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8pt,34.5pt" to="376.8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" strokecolor="black [3200]" strokeweight=".5pt">
                <v:stroke joinstyle="miter"/>
              </v:line>
            </w:pict>
          </mc:Fallback>
        </mc:AlternateContent>
      </w:r>
      <w:r>
        <w:rPr>
          <w:noProof/>
        </w:rPr>
        <mc:AlternateContent>
          <mc:Choice Requires="wps">
            <w:drawing>
              <wp:anchor distT="0" distB="0" distL="114300" distR="114300" simplePos="0" relativeHeight="251864064" behindDoc="1" locked="0" layoutInCell="1" allowOverlap="1" wp14:anchorId="497865A1" wp14:editId="2ADFA3C3">
                <wp:simplePos x="0" y="0"/>
                <wp:positionH relativeFrom="column">
                  <wp:posOffset>4950460</wp:posOffset>
                </wp:positionH>
                <wp:positionV relativeFrom="paragraph">
                  <wp:posOffset>2241550</wp:posOffset>
                </wp:positionV>
                <wp:extent cx="914400" cy="260350"/>
                <wp:effectExtent l="0" t="0" r="0" b="6350"/>
                <wp:wrapNone/>
                <wp:docPr id="4" name="Text Box 4"/>
                <wp:cNvGraphicFramePr/>
                <a:graphic xmlns:a="http://schemas.openxmlformats.org/drawingml/2006/main">
                  <a:graphicData uri="http://schemas.microsoft.com/office/word/2010/wordprocessingShape">
                    <wps:wsp>
                      <wps:cNvSpPr txBox="1"/>
                      <wps:spPr>
                        <a:xfrm>
                          <a:off x="0" y="0"/>
                          <a:ext cx="914400" cy="260350"/>
                        </a:xfrm>
                        <a:prstGeom prst="rect">
                          <a:avLst/>
                        </a:prstGeom>
                        <a:solidFill>
                          <a:schemeClr val="lt1"/>
                        </a:solidFill>
                        <a:ln w="6350">
                          <a:noFill/>
                        </a:ln>
                      </wps:spPr>
                      <wps:txbx>
                        <w:txbxContent>
                          <w:p w14:paraId="01352028" w14:textId="77777777" w:rsidR="00D95942" w:rsidRPr="00CC5FA1" w:rsidRDefault="00D95942">
                            <w:pPr>
                              <w:rPr>
                                <w:sz w:val="18"/>
                                <w:szCs w:val="18"/>
                              </w:rPr>
                            </w:pPr>
                            <w:r w:rsidRPr="00CC5FA1">
                              <w:rPr>
                                <w:rFonts w:eastAsia="Times New Roman" w:cs="Arial"/>
                                <w:sz w:val="18"/>
                                <w:szCs w:val="18"/>
                                <w:lang w:val="en-GB" w:eastAsia="en-US"/>
                              </w:rPr>
                              <w:t>T</w:t>
                            </w:r>
                            <w:r w:rsidRPr="00CC5FA1">
                              <w:rPr>
                                <w:rFonts w:eastAsia="Times New Roman" w:cs="Arial"/>
                                <w:sz w:val="18"/>
                                <w:szCs w:val="18"/>
                                <w:vertAlign w:val="subscript"/>
                                <w:lang w:val="en-GB" w:eastAsia="en-US"/>
                              </w:rPr>
                              <w:t>c</w:t>
                            </w:r>
                            <w:r w:rsidRPr="00CC5FA1">
                              <w:rPr>
                                <w:rFonts w:eastAsia="Times New Roman" w:cs="Arial"/>
                                <w:sz w:val="18"/>
                                <w:szCs w:val="18"/>
                                <w:lang w:val="en-GB" w:eastAsia="en-US"/>
                              </w:rPr>
                              <w:t xml:space="preserve"> (°C)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7865A1" id="Text Box 4" o:spid="_x0000_s1074" type="#_x0000_t202" style="position:absolute;left:0;text-align:left;margin-left:389.8pt;margin-top:176.5pt;width:1in;height:20.5pt;z-index:-2514524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" fillcolor="white [3201]" stroked="f" strokeweight=".5pt">
                <v:textbox>
                  <w:txbxContent>
                    <w:p w14:paraId="01352028" w14:textId="77777777" w:rsidR="00D95942" w:rsidRPr="00CC5FA1" w:rsidRDefault="00D95942">
                      <w:pPr>
                        <w:rPr>
                          <w:sz w:val="18"/>
                          <w:szCs w:val="18"/>
                        </w:rPr>
                      </w:pPr>
                      <w:r w:rsidRPr="00CC5FA1">
                        <w:rPr>
                          <w:rFonts w:eastAsia="Times New Roman" w:cs="Arial"/>
                          <w:sz w:val="18"/>
                          <w:szCs w:val="18"/>
                          <w:lang w:val="en-GB" w:eastAsia="en-US"/>
                        </w:rPr>
                        <w:t>T</w:t>
                      </w:r>
                      <w:r w:rsidRPr="00CC5FA1">
                        <w:rPr>
                          <w:rFonts w:eastAsia="Times New Roman" w:cs="Arial"/>
                          <w:sz w:val="18"/>
                          <w:szCs w:val="18"/>
                          <w:vertAlign w:val="subscript"/>
                          <w:lang w:val="en-GB" w:eastAsia="en-US"/>
                        </w:rPr>
                        <w:t>c</w:t>
                      </w:r>
                      <w:r w:rsidRPr="00CC5FA1">
                        <w:rPr>
                          <w:rFonts w:eastAsia="Times New Roman" w:cs="Arial"/>
                          <w:sz w:val="18"/>
                          <w:szCs w:val="18"/>
                          <w:lang w:val="en-GB" w:eastAsia="en-US"/>
                        </w:rPr>
                        <w:t xml:space="preserve"> (°C)</w:t>
                      </w:r>
                    </w:p>
                  </w:txbxContent>
                </v:textbox>
              </v:shape>
            </w:pict>
          </mc:Fallback>
        </mc:AlternateContent>
      </w:r>
      <w:r>
        <w:rPr>
          <w:noProof/>
        </w:rPr>
        <w:drawing>
          <wp:inline distT="0" distB="0" distL="0" distR="0" wp14:anchorId="34C88B49" wp14:editId="30397B4F">
            <wp:extent cx="4572000" cy="2743200"/>
            <wp:effectExtent l="0" t="0" r="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6E1F5AC5" w14:textId="77777777" w:rsidR="00CC5FA1" w:rsidRDefault="00CC5FA1" w:rsidP="00304255">
      <w:pPr>
        <w:pStyle w:val="ListParagraph"/>
        <w:spacing w:after="160" w:line="259" w:lineRule="auto"/>
        <w:ind w:firstLine="0"/>
        <w:contextualSpacing/>
      </w:pPr>
    </w:p>
    <w:p w14:paraId="43EA3945" w14:textId="77777777" w:rsidR="00CC5FA1" w:rsidRDefault="00CC5FA1" w:rsidP="00304255">
      <w:pPr>
        <w:pStyle w:val="ListParagraph"/>
        <w:spacing w:after="160" w:line="259" w:lineRule="auto"/>
        <w:ind w:firstLine="0"/>
        <w:contextualSpacing/>
      </w:pPr>
    </w:p>
    <w:tbl>
      <w:tblPr>
        <w:tblStyle w:val="TableGrid"/>
        <w:tblW w:w="0" w:type="auto"/>
        <w:tblInd w:w="720" w:type="dxa"/>
        <w:tblLook w:val="04A0" w:firstRow="1" w:lastRow="0" w:firstColumn="1" w:lastColumn="0" w:noHBand="0" w:noVBand="1"/>
      </w:tblPr>
      <w:tblGrid>
        <w:gridCol w:w="7355"/>
        <w:gridCol w:w="1553"/>
      </w:tblGrid>
      <w:tr w:rsidR="00CC5FA1" w:rsidRPr="00CC5FA1" w14:paraId="5F499B8E" w14:textId="77777777" w:rsidTr="00CC5FA1">
        <w:trPr>
          <w:trHeight w:val="567"/>
        </w:trPr>
        <w:tc>
          <w:tcPr>
            <w:tcW w:w="7355" w:type="dxa"/>
            <w:vAlign w:val="center"/>
          </w:tcPr>
          <w:p w14:paraId="0BA3DB45" w14:textId="77777777" w:rsidR="00CC5FA1" w:rsidRPr="00CC5FA1" w:rsidRDefault="00CC5FA1" w:rsidP="00CC5FA1">
            <w:pPr>
              <w:pStyle w:val="ListParagraph"/>
              <w:spacing w:after="160" w:line="259" w:lineRule="auto"/>
              <w:ind w:left="0" w:firstLine="0"/>
              <w:contextualSpacing/>
              <w:rPr>
                <w:color w:val="5B9BD5" w:themeColor="accent1"/>
                <w:sz w:val="22"/>
              </w:rPr>
            </w:pPr>
            <w:r w:rsidRPr="00CC5FA1">
              <w:rPr>
                <w:color w:val="5B9BD5" w:themeColor="accent1"/>
                <w:sz w:val="22"/>
              </w:rPr>
              <w:t xml:space="preserve">Axes correctly labelled with </w:t>
            </w:r>
            <w:r w:rsidRPr="00CC5FA1">
              <w:rPr>
                <w:color w:val="5B9BD5" w:themeColor="accent1"/>
                <w:sz w:val="22"/>
                <w:lang w:val="en-GB" w:eastAsia="en-US"/>
              </w:rPr>
              <w:t>T</w:t>
            </w:r>
            <w:r w:rsidRPr="00CC5FA1">
              <w:rPr>
                <w:color w:val="5B9BD5" w:themeColor="accent1"/>
                <w:sz w:val="22"/>
                <w:vertAlign w:val="subscript"/>
                <w:lang w:val="en-GB" w:eastAsia="en-US"/>
              </w:rPr>
              <w:t>c</w:t>
            </w:r>
            <w:r w:rsidRPr="00CC5FA1">
              <w:rPr>
                <w:color w:val="5B9BD5" w:themeColor="accent1"/>
                <w:sz w:val="22"/>
                <w:lang w:val="en-GB" w:eastAsia="en-US"/>
              </w:rPr>
              <w:t xml:space="preserve"> (°C) on the horizontal axis.</w:t>
            </w:r>
          </w:p>
        </w:tc>
        <w:tc>
          <w:tcPr>
            <w:tcW w:w="1553" w:type="dxa"/>
            <w:vAlign w:val="center"/>
          </w:tcPr>
          <w:p w14:paraId="281F9952" w14:textId="77777777" w:rsidR="00CC5FA1" w:rsidRPr="00CC5FA1" w:rsidRDefault="00CC5FA1" w:rsidP="00CC5FA1">
            <w:pPr>
              <w:pStyle w:val="ListParagraph"/>
              <w:spacing w:after="160" w:line="259" w:lineRule="auto"/>
              <w:ind w:left="0" w:firstLine="0"/>
              <w:contextualSpacing/>
              <w:jc w:val="center"/>
              <w:rPr>
                <w:color w:val="5B9BD5" w:themeColor="accent1"/>
              </w:rPr>
            </w:pPr>
            <w:r w:rsidRPr="00CC5FA1">
              <w:rPr>
                <w:color w:val="5B9BD5" w:themeColor="accent1"/>
              </w:rPr>
              <w:t>1 mark</w:t>
            </w:r>
          </w:p>
        </w:tc>
      </w:tr>
      <w:tr w:rsidR="00CC5FA1" w:rsidRPr="00CC5FA1" w14:paraId="03E51013" w14:textId="77777777" w:rsidTr="00CC5FA1">
        <w:trPr>
          <w:trHeight w:val="567"/>
        </w:trPr>
        <w:tc>
          <w:tcPr>
            <w:tcW w:w="7355" w:type="dxa"/>
            <w:vAlign w:val="center"/>
          </w:tcPr>
          <w:p w14:paraId="25E17C57" w14:textId="77777777" w:rsidR="00CC5FA1" w:rsidRPr="00CC5FA1" w:rsidRDefault="00CC5FA1" w:rsidP="00CC5FA1">
            <w:pPr>
              <w:pStyle w:val="ListParagraph"/>
              <w:spacing w:after="160" w:line="259" w:lineRule="auto"/>
              <w:ind w:left="0" w:firstLine="0"/>
              <w:contextualSpacing/>
              <w:rPr>
                <w:color w:val="5B9BD5" w:themeColor="accent1"/>
              </w:rPr>
            </w:pPr>
            <w:r w:rsidRPr="00CC5FA1">
              <w:rPr>
                <w:color w:val="5B9BD5" w:themeColor="accent1"/>
              </w:rPr>
              <w:t>Correct units supplied on each axis.</w:t>
            </w:r>
          </w:p>
        </w:tc>
        <w:tc>
          <w:tcPr>
            <w:tcW w:w="1553" w:type="dxa"/>
            <w:vAlign w:val="center"/>
          </w:tcPr>
          <w:p w14:paraId="566BE2B5" w14:textId="77777777" w:rsidR="00CC5FA1" w:rsidRPr="00CC5FA1" w:rsidRDefault="00CC5FA1" w:rsidP="00CC5FA1">
            <w:pPr>
              <w:pStyle w:val="ListParagraph"/>
              <w:spacing w:after="160" w:line="259" w:lineRule="auto"/>
              <w:ind w:left="0" w:firstLine="0"/>
              <w:contextualSpacing/>
              <w:jc w:val="center"/>
              <w:rPr>
                <w:color w:val="5B9BD5" w:themeColor="accent1"/>
              </w:rPr>
            </w:pPr>
            <w:r w:rsidRPr="00CC5FA1">
              <w:rPr>
                <w:color w:val="5B9BD5" w:themeColor="accent1"/>
              </w:rPr>
              <w:t>1 mark</w:t>
            </w:r>
          </w:p>
        </w:tc>
      </w:tr>
      <w:tr w:rsidR="00CC5FA1" w:rsidRPr="00CC5FA1" w14:paraId="0C3AA40B" w14:textId="77777777" w:rsidTr="00CC5FA1">
        <w:trPr>
          <w:trHeight w:val="567"/>
        </w:trPr>
        <w:tc>
          <w:tcPr>
            <w:tcW w:w="7355" w:type="dxa"/>
            <w:vAlign w:val="center"/>
          </w:tcPr>
          <w:p w14:paraId="05A665F9" w14:textId="77777777" w:rsidR="00CC5FA1" w:rsidRPr="00CC5FA1" w:rsidRDefault="00CC5FA1" w:rsidP="00CC5FA1">
            <w:pPr>
              <w:pStyle w:val="ListParagraph"/>
              <w:spacing w:after="160" w:line="259" w:lineRule="auto"/>
              <w:ind w:left="0" w:firstLine="0"/>
              <w:contextualSpacing/>
              <w:rPr>
                <w:color w:val="5B9BD5" w:themeColor="accent1"/>
              </w:rPr>
            </w:pPr>
            <w:r w:rsidRPr="00CC5FA1">
              <w:rPr>
                <w:color w:val="5B9BD5" w:themeColor="accent1"/>
              </w:rPr>
              <w:t>Points correctly plotted.</w:t>
            </w:r>
          </w:p>
        </w:tc>
        <w:tc>
          <w:tcPr>
            <w:tcW w:w="1553" w:type="dxa"/>
            <w:vAlign w:val="center"/>
          </w:tcPr>
          <w:p w14:paraId="5BA2B65B" w14:textId="77777777" w:rsidR="00CC5FA1" w:rsidRPr="00CC5FA1" w:rsidRDefault="00CC5FA1" w:rsidP="00CC5FA1">
            <w:pPr>
              <w:pStyle w:val="ListParagraph"/>
              <w:spacing w:after="160" w:line="259" w:lineRule="auto"/>
              <w:ind w:left="0" w:firstLine="0"/>
              <w:contextualSpacing/>
              <w:jc w:val="center"/>
              <w:rPr>
                <w:color w:val="5B9BD5" w:themeColor="accent1"/>
              </w:rPr>
            </w:pPr>
            <w:r w:rsidRPr="00CC5FA1">
              <w:rPr>
                <w:color w:val="5B9BD5" w:themeColor="accent1"/>
              </w:rPr>
              <w:t>1 mark</w:t>
            </w:r>
          </w:p>
        </w:tc>
      </w:tr>
      <w:tr w:rsidR="00CC5FA1" w:rsidRPr="00CC5FA1" w14:paraId="62462AD4" w14:textId="77777777" w:rsidTr="00CC5FA1">
        <w:trPr>
          <w:trHeight w:val="567"/>
        </w:trPr>
        <w:tc>
          <w:tcPr>
            <w:tcW w:w="7355" w:type="dxa"/>
            <w:vAlign w:val="center"/>
          </w:tcPr>
          <w:p w14:paraId="40B3EB73" w14:textId="77777777" w:rsidR="00CC5FA1" w:rsidRPr="00CC5FA1" w:rsidRDefault="00CC5FA1" w:rsidP="00CC5FA1">
            <w:pPr>
              <w:pStyle w:val="ListParagraph"/>
              <w:spacing w:after="160" w:line="259" w:lineRule="auto"/>
              <w:ind w:left="0" w:firstLine="0"/>
              <w:contextualSpacing/>
              <w:rPr>
                <w:color w:val="5B9BD5" w:themeColor="accent1"/>
              </w:rPr>
            </w:pPr>
            <w:r w:rsidRPr="00CC5FA1">
              <w:rPr>
                <w:color w:val="5B9BD5" w:themeColor="accent1"/>
              </w:rPr>
              <w:t>Line of best fit correctly drawn.</w:t>
            </w:r>
          </w:p>
        </w:tc>
        <w:tc>
          <w:tcPr>
            <w:tcW w:w="1553" w:type="dxa"/>
            <w:vAlign w:val="center"/>
          </w:tcPr>
          <w:p w14:paraId="515C701F" w14:textId="77777777" w:rsidR="00CC5FA1" w:rsidRPr="00CC5FA1" w:rsidRDefault="00CC5FA1" w:rsidP="00CC5FA1">
            <w:pPr>
              <w:pStyle w:val="ListParagraph"/>
              <w:spacing w:after="160" w:line="259" w:lineRule="auto"/>
              <w:ind w:left="0" w:firstLine="0"/>
              <w:contextualSpacing/>
              <w:jc w:val="center"/>
              <w:rPr>
                <w:color w:val="5B9BD5" w:themeColor="accent1"/>
              </w:rPr>
            </w:pPr>
            <w:r w:rsidRPr="00CC5FA1">
              <w:rPr>
                <w:color w:val="5B9BD5" w:themeColor="accent1"/>
              </w:rPr>
              <w:t>1 mark</w:t>
            </w:r>
          </w:p>
        </w:tc>
      </w:tr>
      <w:tr w:rsidR="00CC5FA1" w:rsidRPr="00CC5FA1" w14:paraId="64C89B8C" w14:textId="77777777" w:rsidTr="00CC5FA1">
        <w:trPr>
          <w:trHeight w:val="567"/>
        </w:trPr>
        <w:tc>
          <w:tcPr>
            <w:tcW w:w="7355" w:type="dxa"/>
            <w:vAlign w:val="center"/>
          </w:tcPr>
          <w:p w14:paraId="38E5F17D" w14:textId="77777777" w:rsidR="00CC5FA1" w:rsidRPr="00CC5FA1" w:rsidRDefault="00CC5FA1" w:rsidP="00CC5FA1">
            <w:pPr>
              <w:pStyle w:val="ListParagraph"/>
              <w:spacing w:after="160" w:line="259" w:lineRule="auto"/>
              <w:ind w:left="0" w:firstLine="0"/>
              <w:contextualSpacing/>
              <w:rPr>
                <w:color w:val="5B9BD5" w:themeColor="accent1"/>
              </w:rPr>
            </w:pPr>
            <w:r w:rsidRPr="00CC5FA1">
              <w:rPr>
                <w:color w:val="5B9BD5" w:themeColor="accent1"/>
              </w:rPr>
              <w:t>Intercept on ‘v</w:t>
            </w:r>
            <w:r w:rsidRPr="00CC5FA1">
              <w:rPr>
                <w:color w:val="5B9BD5" w:themeColor="accent1"/>
                <w:vertAlign w:val="subscript"/>
              </w:rPr>
              <w:t>air</w:t>
            </w:r>
            <w:r w:rsidRPr="00CC5FA1">
              <w:rPr>
                <w:color w:val="5B9BD5" w:themeColor="accent1"/>
              </w:rPr>
              <w:t xml:space="preserve">’ axis shown clearly. </w:t>
            </w:r>
          </w:p>
        </w:tc>
        <w:tc>
          <w:tcPr>
            <w:tcW w:w="1553" w:type="dxa"/>
            <w:vAlign w:val="center"/>
          </w:tcPr>
          <w:p w14:paraId="686E2685" w14:textId="77777777" w:rsidR="00CC5FA1" w:rsidRPr="00CC5FA1" w:rsidRDefault="00CC5FA1" w:rsidP="00CC5FA1">
            <w:pPr>
              <w:pStyle w:val="ListParagraph"/>
              <w:spacing w:after="160" w:line="259" w:lineRule="auto"/>
              <w:ind w:left="0" w:firstLine="0"/>
              <w:contextualSpacing/>
              <w:jc w:val="center"/>
              <w:rPr>
                <w:color w:val="5B9BD5" w:themeColor="accent1"/>
              </w:rPr>
            </w:pPr>
            <w:r w:rsidRPr="00CC5FA1">
              <w:rPr>
                <w:color w:val="5B9BD5" w:themeColor="accent1"/>
              </w:rPr>
              <w:t>1 mark</w:t>
            </w:r>
          </w:p>
        </w:tc>
      </w:tr>
    </w:tbl>
    <w:p w14:paraId="7F0444E3" w14:textId="77777777" w:rsidR="00CC5FA1" w:rsidRDefault="00CC5FA1" w:rsidP="00304255">
      <w:pPr>
        <w:pStyle w:val="ListParagraph"/>
        <w:spacing w:after="160" w:line="259" w:lineRule="auto"/>
        <w:ind w:firstLine="0"/>
        <w:contextualSpacing/>
      </w:pPr>
    </w:p>
    <w:p w14:paraId="61D3C268" w14:textId="77777777" w:rsidR="00304255" w:rsidRDefault="00304255" w:rsidP="00304255">
      <w:pPr>
        <w:spacing w:after="160" w:line="259" w:lineRule="auto"/>
        <w:ind w:left="720" w:hanging="720"/>
      </w:pPr>
      <w:r>
        <w:t xml:space="preserve">b) </w:t>
      </w:r>
      <w:r>
        <w:tab/>
        <w:t xml:space="preserve">Calculate the slope of your line of best fit. Show clearly how you did this. State the units for this slope. </w:t>
      </w:r>
    </w:p>
    <w:p w14:paraId="13D5F90F" w14:textId="77777777" w:rsidR="00304255" w:rsidRDefault="00304255" w:rsidP="00304255">
      <w:pPr>
        <w:spacing w:after="160" w:line="259" w:lineRule="auto"/>
        <w:jc w:val="right"/>
      </w:pPr>
      <w:r>
        <w:tab/>
        <w:t>(3)</w:t>
      </w:r>
    </w:p>
    <w:tbl>
      <w:tblPr>
        <w:tblStyle w:val="TableGrid"/>
        <w:tblW w:w="0" w:type="auto"/>
        <w:tblLook w:val="04A0" w:firstRow="1" w:lastRow="0" w:firstColumn="1" w:lastColumn="0" w:noHBand="0" w:noVBand="1"/>
      </w:tblPr>
      <w:tblGrid>
        <w:gridCol w:w="7933"/>
        <w:gridCol w:w="1695"/>
      </w:tblGrid>
      <w:tr w:rsidR="002647C6" w:rsidRPr="002647C6" w14:paraId="23C450AC" w14:textId="77777777" w:rsidTr="00CC5FA1">
        <w:trPr>
          <w:trHeight w:val="567"/>
        </w:trPr>
        <w:tc>
          <w:tcPr>
            <w:tcW w:w="7933" w:type="dxa"/>
            <w:vAlign w:val="center"/>
          </w:tcPr>
          <w:p w14:paraId="12C06FCC" w14:textId="77777777" w:rsidR="002647C6" w:rsidRPr="002647C6" w:rsidRDefault="002647C6" w:rsidP="002647C6">
            <w:pPr>
              <w:spacing w:after="160" w:line="259" w:lineRule="auto"/>
              <w:rPr>
                <w:color w:val="5B9BD5" w:themeColor="accent1"/>
              </w:rPr>
            </w:pPr>
            <w:r w:rsidRPr="002647C6">
              <w:rPr>
                <w:color w:val="5B9BD5" w:themeColor="accent1"/>
              </w:rPr>
              <w:t xml:space="preserve">Two points chosen from the line of best fit (not table of values): </w:t>
            </w:r>
          </w:p>
          <w:p w14:paraId="7B8D9330" w14:textId="77777777" w:rsidR="002647C6" w:rsidRPr="002647C6" w:rsidRDefault="002647C6" w:rsidP="002647C6">
            <w:pPr>
              <w:spacing w:after="160" w:line="259" w:lineRule="auto"/>
              <w:rPr>
                <w:color w:val="5B9BD5" w:themeColor="accent1"/>
              </w:rPr>
            </w:pPr>
            <w:proofErr w:type="spellStart"/>
            <w:r w:rsidRPr="002647C6">
              <w:rPr>
                <w:color w:val="5B9BD5" w:themeColor="accent1"/>
              </w:rPr>
              <w:t>eg</w:t>
            </w:r>
            <w:proofErr w:type="spellEnd"/>
            <w:r w:rsidRPr="002647C6">
              <w:rPr>
                <w:color w:val="5B9BD5" w:themeColor="accent1"/>
              </w:rPr>
              <w:t xml:space="preserve"> - (80.0, 375) and (-40.0, 300) </w:t>
            </w:r>
          </w:p>
        </w:tc>
        <w:tc>
          <w:tcPr>
            <w:tcW w:w="1695" w:type="dxa"/>
            <w:vAlign w:val="center"/>
          </w:tcPr>
          <w:p w14:paraId="01548D7B" w14:textId="77777777" w:rsidR="002647C6" w:rsidRPr="00CC5FA1" w:rsidRDefault="002647C6" w:rsidP="002647C6">
            <w:pPr>
              <w:pStyle w:val="ListParagraph"/>
              <w:spacing w:after="160" w:line="259" w:lineRule="auto"/>
              <w:ind w:left="0" w:firstLine="0"/>
              <w:contextualSpacing/>
              <w:jc w:val="center"/>
              <w:rPr>
                <w:color w:val="5B9BD5" w:themeColor="accent1"/>
              </w:rPr>
            </w:pPr>
            <w:r w:rsidRPr="00CC5FA1">
              <w:rPr>
                <w:color w:val="5B9BD5" w:themeColor="accent1"/>
              </w:rPr>
              <w:t>1 mark</w:t>
            </w:r>
          </w:p>
        </w:tc>
      </w:tr>
      <w:tr w:rsidR="002647C6" w:rsidRPr="002647C6" w14:paraId="7C38D080" w14:textId="77777777" w:rsidTr="00CC5FA1">
        <w:trPr>
          <w:trHeight w:val="567"/>
        </w:trPr>
        <w:tc>
          <w:tcPr>
            <w:tcW w:w="7933" w:type="dxa"/>
            <w:vAlign w:val="center"/>
          </w:tcPr>
          <w:p w14:paraId="3D5797AC" w14:textId="77777777" w:rsidR="002647C6" w:rsidRPr="002647C6" w:rsidRDefault="002647C6" w:rsidP="002647C6">
            <w:pPr>
              <w:spacing w:after="160" w:line="259" w:lineRule="auto"/>
              <w:rPr>
                <w:color w:val="5B9BD5" w:themeColor="accent1"/>
              </w:rPr>
            </w:pPr>
            <m:oMathPara>
              <m:oMathParaPr>
                <m:jc m:val="left"/>
              </m:oMathParaPr>
              <m:oMath>
                <m:r>
                  <m:rPr>
                    <m:sty m:val="p"/>
                  </m:rPr>
                  <w:rPr>
                    <w:rFonts w:ascii="Cambria Math" w:hAnsi="Cambria Math"/>
                    <w:color w:val="5B9BD5" w:themeColor="accent1"/>
                  </w:rPr>
                  <m:t xml:space="preserve">Slope= </m:t>
                </m:r>
                <m:f>
                  <m:fPr>
                    <m:ctrlPr>
                      <w:rPr>
                        <w:rFonts w:ascii="Cambria Math" w:hAnsi="Cambria Math"/>
                        <w:color w:val="5B9BD5" w:themeColor="accent1"/>
                      </w:rPr>
                    </m:ctrlPr>
                  </m:fPr>
                  <m:num>
                    <m:r>
                      <m:rPr>
                        <m:sty m:val="p"/>
                      </m:rPr>
                      <w:rPr>
                        <w:rFonts w:ascii="Cambria Math" w:hAnsi="Cambria Math"/>
                        <w:color w:val="5B9BD5" w:themeColor="accent1"/>
                      </w:rPr>
                      <m:t>Rise</m:t>
                    </m:r>
                  </m:num>
                  <m:den>
                    <m:r>
                      <m:rPr>
                        <m:sty m:val="p"/>
                      </m:rPr>
                      <w:rPr>
                        <w:rFonts w:ascii="Cambria Math" w:hAnsi="Cambria Math"/>
                        <w:color w:val="5B9BD5" w:themeColor="accent1"/>
                      </w:rPr>
                      <m:t>Run</m:t>
                    </m:r>
                  </m:den>
                </m:f>
                <m:r>
                  <m:rPr>
                    <m:sty m:val="p"/>
                  </m:rPr>
                  <w:rPr>
                    <w:rFonts w:ascii="Cambria Math" w:hAnsi="Cambria Math"/>
                    <w:color w:val="5B9BD5" w:themeColor="accent1"/>
                  </w:rPr>
                  <m:t xml:space="preserve">= </m:t>
                </m:r>
                <m:f>
                  <m:fPr>
                    <m:ctrlPr>
                      <w:rPr>
                        <w:rFonts w:ascii="Cambria Math" w:hAnsi="Cambria Math"/>
                        <w:color w:val="5B9BD5" w:themeColor="accent1"/>
                      </w:rPr>
                    </m:ctrlPr>
                  </m:fPr>
                  <m:num>
                    <m:d>
                      <m:dPr>
                        <m:ctrlPr>
                          <w:rPr>
                            <w:rFonts w:ascii="Cambria Math" w:hAnsi="Cambria Math"/>
                            <w:color w:val="5B9BD5" w:themeColor="accent1"/>
                          </w:rPr>
                        </m:ctrlPr>
                      </m:dPr>
                      <m:e>
                        <m:r>
                          <m:rPr>
                            <m:sty m:val="p"/>
                          </m:rPr>
                          <w:rPr>
                            <w:rFonts w:ascii="Cambria Math" w:hAnsi="Cambria Math"/>
                            <w:color w:val="5B9BD5" w:themeColor="accent1"/>
                          </w:rPr>
                          <m:t>375-300</m:t>
                        </m:r>
                      </m:e>
                    </m:d>
                  </m:num>
                  <m:den>
                    <m:d>
                      <m:dPr>
                        <m:ctrlPr>
                          <w:rPr>
                            <w:rFonts w:ascii="Cambria Math" w:hAnsi="Cambria Math"/>
                            <w:color w:val="5B9BD5" w:themeColor="accent1"/>
                          </w:rPr>
                        </m:ctrlPr>
                      </m:dPr>
                      <m:e>
                        <m:r>
                          <m:rPr>
                            <m:sty m:val="p"/>
                          </m:rPr>
                          <w:rPr>
                            <w:rFonts w:ascii="Cambria Math" w:hAnsi="Cambria Math"/>
                            <w:color w:val="5B9BD5" w:themeColor="accent1"/>
                          </w:rPr>
                          <m:t>80.0-(-40.0)</m:t>
                        </m:r>
                      </m:e>
                    </m:d>
                  </m:den>
                </m:f>
                <m:r>
                  <m:rPr>
                    <m:sty m:val="p"/>
                  </m:rPr>
                  <w:rPr>
                    <w:rFonts w:ascii="Cambria Math" w:hAnsi="Cambria Math"/>
                    <w:color w:val="5B9BD5" w:themeColor="accent1"/>
                  </w:rPr>
                  <m:t>=0.625 (0.600-0.650)</m:t>
                </m:r>
              </m:oMath>
            </m:oMathPara>
          </w:p>
        </w:tc>
        <w:tc>
          <w:tcPr>
            <w:tcW w:w="1695" w:type="dxa"/>
            <w:vAlign w:val="center"/>
          </w:tcPr>
          <w:p w14:paraId="4872EE9D" w14:textId="77777777" w:rsidR="002647C6" w:rsidRPr="00CC5FA1" w:rsidRDefault="002647C6" w:rsidP="002647C6">
            <w:pPr>
              <w:pStyle w:val="ListParagraph"/>
              <w:spacing w:after="160" w:line="259" w:lineRule="auto"/>
              <w:ind w:left="0" w:firstLine="0"/>
              <w:contextualSpacing/>
              <w:jc w:val="center"/>
              <w:rPr>
                <w:color w:val="5B9BD5" w:themeColor="accent1"/>
              </w:rPr>
            </w:pPr>
            <w:r w:rsidRPr="00CC5FA1">
              <w:rPr>
                <w:color w:val="5B9BD5" w:themeColor="accent1"/>
              </w:rPr>
              <w:t>1 mark</w:t>
            </w:r>
          </w:p>
        </w:tc>
      </w:tr>
      <w:tr w:rsidR="002647C6" w:rsidRPr="002647C6" w14:paraId="2D74AC9D" w14:textId="77777777" w:rsidTr="00CC5FA1">
        <w:trPr>
          <w:trHeight w:val="567"/>
        </w:trPr>
        <w:tc>
          <w:tcPr>
            <w:tcW w:w="7933" w:type="dxa"/>
            <w:vAlign w:val="center"/>
          </w:tcPr>
          <w:p w14:paraId="2AA3CC0B" w14:textId="77777777" w:rsidR="002647C6" w:rsidRPr="002647C6" w:rsidRDefault="002647C6" w:rsidP="002647C6">
            <w:pPr>
              <w:spacing w:after="160" w:line="259" w:lineRule="auto"/>
              <w:rPr>
                <w:color w:val="5B9BD5" w:themeColor="accent1"/>
              </w:rPr>
            </w:pPr>
            <w:r w:rsidRPr="002647C6">
              <w:rPr>
                <w:color w:val="5B9BD5" w:themeColor="accent1"/>
              </w:rPr>
              <w:t>m s</w:t>
            </w:r>
            <w:r w:rsidRPr="002647C6">
              <w:rPr>
                <w:color w:val="5B9BD5" w:themeColor="accent1"/>
                <w:vertAlign w:val="superscript"/>
              </w:rPr>
              <w:t>-1</w:t>
            </w:r>
            <w:r w:rsidRPr="002647C6">
              <w:rPr>
                <w:color w:val="5B9BD5" w:themeColor="accent1"/>
              </w:rPr>
              <w:t xml:space="preserve"> </w:t>
            </w:r>
            <w:r w:rsidRPr="002647C6">
              <w:rPr>
                <w:rFonts w:cs="Arial"/>
                <w:color w:val="5B9BD5" w:themeColor="accent1"/>
              </w:rPr>
              <w:t>°</w:t>
            </w:r>
            <w:r w:rsidRPr="002647C6">
              <w:rPr>
                <w:color w:val="5B9BD5" w:themeColor="accent1"/>
              </w:rPr>
              <w:t>C</w:t>
            </w:r>
            <w:r w:rsidRPr="002647C6">
              <w:rPr>
                <w:color w:val="5B9BD5" w:themeColor="accent1"/>
                <w:vertAlign w:val="superscript"/>
              </w:rPr>
              <w:t>-1</w:t>
            </w:r>
          </w:p>
        </w:tc>
        <w:tc>
          <w:tcPr>
            <w:tcW w:w="1695" w:type="dxa"/>
            <w:vAlign w:val="center"/>
          </w:tcPr>
          <w:p w14:paraId="68D77A1D" w14:textId="77777777" w:rsidR="002647C6" w:rsidRPr="00CC5FA1" w:rsidRDefault="002647C6" w:rsidP="002647C6">
            <w:pPr>
              <w:pStyle w:val="ListParagraph"/>
              <w:spacing w:after="160" w:line="259" w:lineRule="auto"/>
              <w:ind w:left="0" w:firstLine="0"/>
              <w:contextualSpacing/>
              <w:jc w:val="center"/>
              <w:rPr>
                <w:color w:val="5B9BD5" w:themeColor="accent1"/>
              </w:rPr>
            </w:pPr>
            <w:r w:rsidRPr="00CC5FA1">
              <w:rPr>
                <w:color w:val="5B9BD5" w:themeColor="accent1"/>
              </w:rPr>
              <w:t>1 mark</w:t>
            </w:r>
          </w:p>
        </w:tc>
      </w:tr>
    </w:tbl>
    <w:p w14:paraId="700EC319" w14:textId="77777777" w:rsidR="00CC5FA1" w:rsidRDefault="00CC5FA1" w:rsidP="00CC5FA1">
      <w:pPr>
        <w:spacing w:after="160" w:line="259" w:lineRule="auto"/>
      </w:pPr>
    </w:p>
    <w:p w14:paraId="015F7B8A" w14:textId="77777777" w:rsidR="00304255" w:rsidRDefault="00304255" w:rsidP="00304255">
      <w:pPr>
        <w:spacing w:after="160" w:line="259" w:lineRule="auto"/>
        <w:jc w:val="right"/>
      </w:pPr>
    </w:p>
    <w:p w14:paraId="47130E83" w14:textId="77777777" w:rsidR="00304255" w:rsidRDefault="00304255" w:rsidP="002647C6">
      <w:pPr>
        <w:spacing w:after="160" w:line="259" w:lineRule="auto"/>
      </w:pPr>
    </w:p>
    <w:p w14:paraId="412085F7" w14:textId="77777777" w:rsidR="00304255" w:rsidRDefault="00304255" w:rsidP="00304255">
      <w:pPr>
        <w:spacing w:after="160" w:line="259" w:lineRule="auto"/>
      </w:pPr>
      <w:r>
        <w:lastRenderedPageBreak/>
        <w:t xml:space="preserve">c) </w:t>
      </w:r>
      <w:r>
        <w:tab/>
        <w:t>Write the speed of sound in dry air when T</w:t>
      </w:r>
      <w:r w:rsidRPr="002647C6">
        <w:rPr>
          <w:vertAlign w:val="subscript"/>
        </w:rPr>
        <w:t xml:space="preserve">c </w:t>
      </w:r>
      <w:r>
        <w:t xml:space="preserve">= 0 </w:t>
      </w:r>
      <w:r w:rsidRPr="000D03DE">
        <w:rPr>
          <w:rFonts w:cs="Arial"/>
        </w:rPr>
        <w:t>°</w:t>
      </w:r>
      <w:r>
        <w:t>C in the space below.</w:t>
      </w:r>
    </w:p>
    <w:p w14:paraId="17C039E3" w14:textId="77777777" w:rsidR="00304255" w:rsidRDefault="00304255" w:rsidP="00304255">
      <w:pPr>
        <w:pStyle w:val="ListParagraph"/>
        <w:spacing w:after="160" w:line="259" w:lineRule="auto"/>
        <w:ind w:firstLine="0"/>
        <w:jc w:val="right"/>
      </w:pPr>
      <w:r>
        <w:t>(1)</w:t>
      </w:r>
    </w:p>
    <w:p w14:paraId="4479752F" w14:textId="77777777" w:rsidR="00304255" w:rsidRDefault="00304255" w:rsidP="00304255">
      <w:pPr>
        <w:pStyle w:val="ListParagraph"/>
        <w:spacing w:after="160" w:line="259" w:lineRule="auto"/>
        <w:ind w:firstLine="0"/>
        <w:jc w:val="right"/>
      </w:pPr>
    </w:p>
    <w:p w14:paraId="02915D00" w14:textId="77777777" w:rsidR="00304255" w:rsidRPr="002647C6" w:rsidRDefault="002647C6" w:rsidP="00304255">
      <w:pPr>
        <w:pStyle w:val="ListParagraph"/>
        <w:spacing w:after="160" w:line="259" w:lineRule="auto"/>
        <w:ind w:left="0" w:firstLine="0"/>
        <w:jc w:val="center"/>
        <w:rPr>
          <w:color w:val="5B9BD5" w:themeColor="accent1"/>
          <w:u w:val="single"/>
        </w:rPr>
      </w:pPr>
      <w:r w:rsidRPr="002647C6">
        <w:rPr>
          <w:color w:val="5B9BD5" w:themeColor="accent1"/>
          <w:u w:val="single"/>
        </w:rPr>
        <w:t>330 °C</w:t>
      </w:r>
    </w:p>
    <w:tbl>
      <w:tblPr>
        <w:tblStyle w:val="TableGrid"/>
        <w:tblW w:w="0" w:type="auto"/>
        <w:tblLook w:val="04A0" w:firstRow="1" w:lastRow="0" w:firstColumn="1" w:lastColumn="0" w:noHBand="0" w:noVBand="1"/>
      </w:tblPr>
      <w:tblGrid>
        <w:gridCol w:w="7792"/>
        <w:gridCol w:w="1836"/>
      </w:tblGrid>
      <w:tr w:rsidR="002647C6" w:rsidRPr="002647C6" w14:paraId="6A07D80B" w14:textId="77777777" w:rsidTr="002647C6">
        <w:tc>
          <w:tcPr>
            <w:tcW w:w="7792" w:type="dxa"/>
          </w:tcPr>
          <w:p w14:paraId="1DA98312" w14:textId="77777777" w:rsidR="002647C6" w:rsidRPr="002647C6" w:rsidRDefault="002647C6" w:rsidP="002647C6">
            <w:pPr>
              <w:pStyle w:val="ListParagraph"/>
              <w:spacing w:after="160" w:line="259" w:lineRule="auto"/>
              <w:ind w:left="0" w:firstLine="0"/>
              <w:rPr>
                <w:color w:val="5B9BD5" w:themeColor="accent1"/>
              </w:rPr>
            </w:pPr>
            <w:r w:rsidRPr="002647C6">
              <w:rPr>
                <w:color w:val="5B9BD5" w:themeColor="accent1"/>
              </w:rPr>
              <w:t>y-intercept stated (325 °C – 335 °C)</w:t>
            </w:r>
          </w:p>
        </w:tc>
        <w:tc>
          <w:tcPr>
            <w:tcW w:w="1836" w:type="dxa"/>
          </w:tcPr>
          <w:p w14:paraId="0B161A9E" w14:textId="77777777" w:rsidR="002647C6" w:rsidRPr="002647C6" w:rsidRDefault="002647C6" w:rsidP="00304255">
            <w:pPr>
              <w:pStyle w:val="ListParagraph"/>
              <w:spacing w:after="160" w:line="259" w:lineRule="auto"/>
              <w:ind w:left="0" w:firstLine="0"/>
              <w:jc w:val="center"/>
              <w:rPr>
                <w:color w:val="5B9BD5" w:themeColor="accent1"/>
              </w:rPr>
            </w:pPr>
            <w:r w:rsidRPr="002647C6">
              <w:rPr>
                <w:color w:val="5B9BD5" w:themeColor="accent1"/>
              </w:rPr>
              <w:t>1 mark</w:t>
            </w:r>
          </w:p>
        </w:tc>
      </w:tr>
    </w:tbl>
    <w:p w14:paraId="49F80420" w14:textId="77777777" w:rsidR="002647C6" w:rsidRPr="002647C6" w:rsidRDefault="002647C6" w:rsidP="00304255">
      <w:pPr>
        <w:pStyle w:val="ListParagraph"/>
        <w:spacing w:after="160" w:line="259" w:lineRule="auto"/>
        <w:ind w:left="0" w:firstLine="0"/>
        <w:jc w:val="center"/>
        <w:rPr>
          <w:u w:val="single"/>
        </w:rPr>
      </w:pPr>
    </w:p>
    <w:p w14:paraId="4AC30934" w14:textId="77777777" w:rsidR="00304255" w:rsidRDefault="00304255" w:rsidP="00304255">
      <w:pPr>
        <w:pStyle w:val="ListParagraph"/>
        <w:spacing w:after="160" w:line="259" w:lineRule="auto"/>
        <w:ind w:left="0" w:firstLine="0"/>
        <w:jc w:val="center"/>
      </w:pPr>
    </w:p>
    <w:p w14:paraId="3744F7F8" w14:textId="77777777" w:rsidR="00304255" w:rsidRDefault="00304255" w:rsidP="00304255">
      <w:pPr>
        <w:spacing w:after="160" w:line="259" w:lineRule="auto"/>
        <w:ind w:left="720" w:hanging="720"/>
      </w:pPr>
      <w:r>
        <w:t xml:space="preserve">d) </w:t>
      </w:r>
      <w:r>
        <w:tab/>
        <w:t>Hence, write down the equation for the speed of sound in dry air by substituting in appropriate values for ‘a’ and ‘k’.</w:t>
      </w:r>
    </w:p>
    <w:p w14:paraId="6BE9A408" w14:textId="77777777" w:rsidR="00304255" w:rsidRDefault="00304255" w:rsidP="00304255">
      <w:pPr>
        <w:pStyle w:val="ListParagraph"/>
        <w:spacing w:after="160" w:line="259" w:lineRule="auto"/>
        <w:ind w:firstLine="0"/>
        <w:jc w:val="right"/>
      </w:pPr>
      <w:r>
        <w:t>(2)</w:t>
      </w:r>
    </w:p>
    <w:p w14:paraId="7D46B6EC" w14:textId="77777777" w:rsidR="002647C6" w:rsidRPr="002647C6" w:rsidRDefault="00D36975" w:rsidP="002647C6">
      <w:pPr>
        <w:tabs>
          <w:tab w:val="left" w:pos="8505"/>
          <w:tab w:val="right" w:pos="9356"/>
        </w:tabs>
        <w:rPr>
          <w:rFonts w:eastAsia="Times New Roman" w:cs="Arial"/>
          <w:b/>
          <w:color w:val="5B9BD5" w:themeColor="accent1"/>
          <w:sz w:val="28"/>
          <w:szCs w:val="28"/>
          <w:lang w:val="en-GB" w:eastAsia="en-US"/>
        </w:rPr>
      </w:pPr>
      <m:oMathPara>
        <m:oMath>
          <m:sSub>
            <m:sSubPr>
              <m:ctrlPr>
                <w:rPr>
                  <w:rFonts w:ascii="Cambria Math" w:eastAsia="Times New Roman" w:hAnsi="Cambria Math" w:cs="Arial"/>
                  <w:b/>
                  <w:color w:val="5B9BD5" w:themeColor="accent1"/>
                  <w:sz w:val="28"/>
                  <w:szCs w:val="28"/>
                  <w:lang w:val="en-GB" w:eastAsia="en-US"/>
                </w:rPr>
              </m:ctrlPr>
            </m:sSubPr>
            <m:e>
              <m:r>
                <m:rPr>
                  <m:sty m:val="b"/>
                </m:rPr>
                <w:rPr>
                  <w:rFonts w:ascii="Cambria Math" w:eastAsia="Times New Roman" w:hAnsi="Cambria Math" w:cs="Arial"/>
                  <w:color w:val="5B9BD5" w:themeColor="accent1"/>
                  <w:sz w:val="28"/>
                  <w:szCs w:val="28"/>
                  <w:lang w:val="en-GB" w:eastAsia="en-US"/>
                </w:rPr>
                <m:t>v</m:t>
              </m:r>
            </m:e>
            <m:sub>
              <m:r>
                <m:rPr>
                  <m:sty m:val="b"/>
                </m:rPr>
                <w:rPr>
                  <w:rFonts w:ascii="Cambria Math" w:eastAsia="Times New Roman" w:hAnsi="Cambria Math" w:cs="Arial"/>
                  <w:color w:val="5B9BD5" w:themeColor="accent1"/>
                  <w:sz w:val="28"/>
                  <w:szCs w:val="28"/>
                  <w:lang w:val="en-GB" w:eastAsia="en-US"/>
                </w:rPr>
                <m:t>air</m:t>
              </m:r>
            </m:sub>
          </m:sSub>
          <m:r>
            <m:rPr>
              <m:sty m:val="b"/>
            </m:rPr>
            <w:rPr>
              <w:rFonts w:ascii="Cambria Math" w:eastAsia="Times New Roman" w:hAnsi="Cambria Math" w:cs="Arial"/>
              <w:color w:val="5B9BD5" w:themeColor="accent1"/>
              <w:sz w:val="28"/>
              <w:szCs w:val="28"/>
              <w:lang w:val="en-GB" w:eastAsia="en-US"/>
            </w:rPr>
            <m:t xml:space="preserve">=0.625 </m:t>
          </m:r>
          <m:sSub>
            <m:sSubPr>
              <m:ctrlPr>
                <w:rPr>
                  <w:rFonts w:ascii="Cambria Math" w:eastAsia="Times New Roman" w:hAnsi="Cambria Math" w:cs="Arial"/>
                  <w:b/>
                  <w:color w:val="5B9BD5" w:themeColor="accent1"/>
                  <w:sz w:val="28"/>
                  <w:szCs w:val="28"/>
                  <w:lang w:val="en-GB" w:eastAsia="en-US"/>
                </w:rPr>
              </m:ctrlPr>
            </m:sSubPr>
            <m:e>
              <m:r>
                <m:rPr>
                  <m:sty m:val="b"/>
                </m:rPr>
                <w:rPr>
                  <w:rFonts w:ascii="Cambria Math" w:eastAsia="Times New Roman" w:hAnsi="Cambria Math" w:cs="Arial"/>
                  <w:color w:val="5B9BD5" w:themeColor="accent1"/>
                  <w:sz w:val="28"/>
                  <w:szCs w:val="28"/>
                  <w:lang w:val="en-GB" w:eastAsia="en-US"/>
                </w:rPr>
                <m:t>T</m:t>
              </m:r>
            </m:e>
            <m:sub>
              <m:r>
                <m:rPr>
                  <m:sty m:val="b"/>
                </m:rPr>
                <w:rPr>
                  <w:rFonts w:ascii="Cambria Math" w:eastAsia="Times New Roman" w:hAnsi="Cambria Math" w:cs="Arial"/>
                  <w:color w:val="5B9BD5" w:themeColor="accent1"/>
                  <w:sz w:val="28"/>
                  <w:szCs w:val="28"/>
                  <w:lang w:val="en-GB" w:eastAsia="en-US"/>
                </w:rPr>
                <m:t>c</m:t>
              </m:r>
            </m:sub>
          </m:sSub>
          <m:r>
            <m:rPr>
              <m:sty m:val="b"/>
            </m:rPr>
            <w:rPr>
              <w:rFonts w:ascii="Cambria Math" w:eastAsia="Times New Roman" w:hAnsi="Cambria Math" w:cs="Arial"/>
              <w:color w:val="5B9BD5" w:themeColor="accent1"/>
              <w:sz w:val="28"/>
              <w:szCs w:val="28"/>
              <w:lang w:val="en-GB" w:eastAsia="en-US"/>
            </w:rPr>
            <m:t xml:space="preserve"> +330</m:t>
          </m:r>
        </m:oMath>
      </m:oMathPara>
    </w:p>
    <w:p w14:paraId="13F47FAA" w14:textId="77777777" w:rsidR="00304255" w:rsidRDefault="00304255" w:rsidP="002647C6">
      <w:pPr>
        <w:pStyle w:val="ListParagraph"/>
        <w:spacing w:after="160" w:line="259" w:lineRule="auto"/>
        <w:ind w:firstLine="0"/>
        <w:jc w:val="center"/>
      </w:pPr>
    </w:p>
    <w:tbl>
      <w:tblPr>
        <w:tblStyle w:val="TableGrid"/>
        <w:tblW w:w="0" w:type="auto"/>
        <w:tblLook w:val="04A0" w:firstRow="1" w:lastRow="0" w:firstColumn="1" w:lastColumn="0" w:noHBand="0" w:noVBand="1"/>
      </w:tblPr>
      <w:tblGrid>
        <w:gridCol w:w="7792"/>
        <w:gridCol w:w="1836"/>
      </w:tblGrid>
      <w:tr w:rsidR="002647C6" w:rsidRPr="002647C6" w14:paraId="1C7ED91A" w14:textId="77777777" w:rsidTr="002647C6">
        <w:trPr>
          <w:trHeight w:val="567"/>
        </w:trPr>
        <w:tc>
          <w:tcPr>
            <w:tcW w:w="7792" w:type="dxa"/>
            <w:vAlign w:val="center"/>
          </w:tcPr>
          <w:p w14:paraId="25D25E8C" w14:textId="77777777" w:rsidR="002647C6" w:rsidRPr="002647C6" w:rsidRDefault="002647C6" w:rsidP="002647C6">
            <w:pPr>
              <w:pStyle w:val="ListParagraph"/>
              <w:spacing w:after="160" w:line="259" w:lineRule="auto"/>
              <w:ind w:left="0" w:firstLine="0"/>
              <w:rPr>
                <w:color w:val="5B9BD5" w:themeColor="accent1"/>
              </w:rPr>
            </w:pPr>
            <w:r w:rsidRPr="002647C6">
              <w:rPr>
                <w:color w:val="5B9BD5" w:themeColor="accent1"/>
              </w:rPr>
              <w:t>a = 0.625 (0.600-0.650)</w:t>
            </w:r>
          </w:p>
        </w:tc>
        <w:tc>
          <w:tcPr>
            <w:tcW w:w="1836" w:type="dxa"/>
            <w:vAlign w:val="center"/>
          </w:tcPr>
          <w:p w14:paraId="1281E6C5" w14:textId="77777777" w:rsidR="002647C6" w:rsidRPr="002647C6" w:rsidRDefault="002647C6" w:rsidP="002647C6">
            <w:pPr>
              <w:pStyle w:val="ListParagraph"/>
              <w:spacing w:after="160" w:line="259" w:lineRule="auto"/>
              <w:ind w:left="0" w:firstLine="0"/>
              <w:jc w:val="center"/>
              <w:rPr>
                <w:color w:val="5B9BD5" w:themeColor="accent1"/>
              </w:rPr>
            </w:pPr>
            <w:r w:rsidRPr="002647C6">
              <w:rPr>
                <w:color w:val="5B9BD5" w:themeColor="accent1"/>
              </w:rPr>
              <w:t>1 mark</w:t>
            </w:r>
          </w:p>
        </w:tc>
      </w:tr>
      <w:tr w:rsidR="002647C6" w:rsidRPr="002647C6" w14:paraId="1D1037AF" w14:textId="77777777" w:rsidTr="002647C6">
        <w:trPr>
          <w:trHeight w:val="567"/>
        </w:trPr>
        <w:tc>
          <w:tcPr>
            <w:tcW w:w="7792" w:type="dxa"/>
            <w:vAlign w:val="center"/>
          </w:tcPr>
          <w:p w14:paraId="495B8380" w14:textId="77777777" w:rsidR="002647C6" w:rsidRPr="002647C6" w:rsidRDefault="002647C6" w:rsidP="002647C6">
            <w:pPr>
              <w:pStyle w:val="ListParagraph"/>
              <w:spacing w:after="160" w:line="259" w:lineRule="auto"/>
              <w:ind w:left="0" w:firstLine="0"/>
              <w:rPr>
                <w:color w:val="5B9BD5" w:themeColor="accent1"/>
              </w:rPr>
            </w:pPr>
            <w:r w:rsidRPr="002647C6">
              <w:rPr>
                <w:color w:val="5B9BD5" w:themeColor="accent1"/>
              </w:rPr>
              <w:t>k = 330 (325-335)</w:t>
            </w:r>
          </w:p>
        </w:tc>
        <w:tc>
          <w:tcPr>
            <w:tcW w:w="1836" w:type="dxa"/>
            <w:vAlign w:val="center"/>
          </w:tcPr>
          <w:p w14:paraId="56D0A329" w14:textId="77777777" w:rsidR="002647C6" w:rsidRPr="002647C6" w:rsidRDefault="002647C6" w:rsidP="002647C6">
            <w:pPr>
              <w:pStyle w:val="ListParagraph"/>
              <w:spacing w:after="160" w:line="259" w:lineRule="auto"/>
              <w:ind w:left="0" w:firstLine="0"/>
              <w:jc w:val="center"/>
              <w:rPr>
                <w:color w:val="5B9BD5" w:themeColor="accent1"/>
              </w:rPr>
            </w:pPr>
            <w:r w:rsidRPr="002647C6">
              <w:rPr>
                <w:color w:val="5B9BD5" w:themeColor="accent1"/>
              </w:rPr>
              <w:t>1 mark</w:t>
            </w:r>
          </w:p>
        </w:tc>
      </w:tr>
    </w:tbl>
    <w:p w14:paraId="1234FB9C" w14:textId="77777777" w:rsidR="00304255" w:rsidRDefault="00304255" w:rsidP="00304255">
      <w:pPr>
        <w:pStyle w:val="ListParagraph"/>
        <w:spacing w:after="160" w:line="259" w:lineRule="auto"/>
        <w:ind w:left="0" w:firstLine="0"/>
        <w:jc w:val="center"/>
      </w:pPr>
    </w:p>
    <w:p w14:paraId="15A54AA5" w14:textId="77777777" w:rsidR="00304255" w:rsidRDefault="00304255" w:rsidP="00304255">
      <w:pPr>
        <w:pStyle w:val="ListParagraph"/>
        <w:spacing w:after="160" w:line="259" w:lineRule="auto"/>
        <w:ind w:left="0" w:firstLine="0"/>
        <w:jc w:val="center"/>
      </w:pPr>
    </w:p>
    <w:p w14:paraId="012D4D8C" w14:textId="77777777" w:rsidR="00304255" w:rsidRDefault="00304255" w:rsidP="00304255">
      <w:pPr>
        <w:pStyle w:val="ListParagraph"/>
        <w:spacing w:after="160" w:line="259" w:lineRule="auto"/>
      </w:pPr>
      <w:r>
        <w:t>e)</w:t>
      </w:r>
      <w:r>
        <w:tab/>
        <w:t>Using the equation you der</w:t>
      </w:r>
      <w:r w:rsidR="003967F9">
        <w:t>ived in part d), find the ratio</w:t>
      </w:r>
      <w:r>
        <w:t xml:space="preserve"> between the wavelengths of a 256 Hz sound when the temperature of the dry air is 20.0 °C and 100.0 °C. Show working. </w:t>
      </w:r>
    </w:p>
    <w:p w14:paraId="4204B0C7" w14:textId="77777777" w:rsidR="00304255" w:rsidRDefault="00304255" w:rsidP="00304255">
      <w:pPr>
        <w:pStyle w:val="ListParagraph"/>
        <w:spacing w:after="160" w:line="259" w:lineRule="auto"/>
        <w:ind w:firstLine="0"/>
      </w:pPr>
      <w:r>
        <w:t xml:space="preserve">[If you were unable to </w:t>
      </w:r>
      <w:r w:rsidR="00917733">
        <w:t xml:space="preserve">produce </w:t>
      </w:r>
      <w:r>
        <w:t>the equation in pa</w:t>
      </w:r>
      <w:r w:rsidR="003967F9">
        <w:t>rt d)</w:t>
      </w:r>
      <w:r>
        <w:t xml:space="preserve">, use the following equation for this question: </w:t>
      </w:r>
      <w:r w:rsidRPr="006E6E56">
        <w:rPr>
          <w:b/>
        </w:rPr>
        <w:t>v</w:t>
      </w:r>
      <w:r w:rsidRPr="006E6E56">
        <w:rPr>
          <w:b/>
          <w:vertAlign w:val="subscript"/>
        </w:rPr>
        <w:t>air</w:t>
      </w:r>
      <w:r w:rsidRPr="006E6E56">
        <w:rPr>
          <w:b/>
        </w:rPr>
        <w:t xml:space="preserve"> = 0.70 T</w:t>
      </w:r>
      <w:r w:rsidRPr="006E6E56">
        <w:rPr>
          <w:b/>
          <w:vertAlign w:val="subscript"/>
        </w:rPr>
        <w:t>c</w:t>
      </w:r>
      <w:r w:rsidRPr="006E6E56">
        <w:rPr>
          <w:b/>
        </w:rPr>
        <w:t xml:space="preserve"> + 320</w:t>
      </w:r>
      <w:r>
        <w:t>]</w:t>
      </w:r>
    </w:p>
    <w:p w14:paraId="48FE8F9F" w14:textId="77777777" w:rsidR="00304255" w:rsidRDefault="00304255" w:rsidP="00304255">
      <w:pPr>
        <w:pStyle w:val="ListParagraph"/>
        <w:spacing w:after="160" w:line="259" w:lineRule="auto"/>
        <w:ind w:firstLine="0"/>
        <w:jc w:val="right"/>
      </w:pPr>
      <w:r>
        <w:t>(3)</w:t>
      </w:r>
    </w:p>
    <w:tbl>
      <w:tblPr>
        <w:tblStyle w:val="TableGrid"/>
        <w:tblW w:w="0" w:type="auto"/>
        <w:tblInd w:w="137" w:type="dxa"/>
        <w:tblLook w:val="04A0" w:firstRow="1" w:lastRow="0" w:firstColumn="1" w:lastColumn="0" w:noHBand="0" w:noVBand="1"/>
      </w:tblPr>
      <w:tblGrid>
        <w:gridCol w:w="7655"/>
        <w:gridCol w:w="1836"/>
      </w:tblGrid>
      <w:tr w:rsidR="007569D3" w:rsidRPr="007569D3" w14:paraId="3673CFAD" w14:textId="77777777" w:rsidTr="003967F9">
        <w:tc>
          <w:tcPr>
            <w:tcW w:w="7655" w:type="dxa"/>
          </w:tcPr>
          <w:p w14:paraId="68D89715" w14:textId="77777777" w:rsidR="003967F9" w:rsidRPr="007569D3" w:rsidRDefault="003967F9" w:rsidP="003967F9">
            <w:pPr>
              <w:pStyle w:val="ListParagraph"/>
              <w:spacing w:after="160" w:line="259" w:lineRule="auto"/>
              <w:ind w:left="0" w:firstLine="0"/>
              <w:rPr>
                <w:color w:val="5B9BD5" w:themeColor="accent1"/>
              </w:rPr>
            </w:pPr>
            <w:r w:rsidRPr="007569D3">
              <w:rPr>
                <w:color w:val="5B9BD5" w:themeColor="accent1"/>
              </w:rPr>
              <w:t>At T</w:t>
            </w:r>
            <w:r w:rsidRPr="007569D3">
              <w:rPr>
                <w:color w:val="5B9BD5" w:themeColor="accent1"/>
                <w:vertAlign w:val="subscript"/>
              </w:rPr>
              <w:t>c</w:t>
            </w:r>
            <w:r w:rsidRPr="007569D3">
              <w:rPr>
                <w:color w:val="5B9BD5" w:themeColor="accent1"/>
              </w:rPr>
              <w:t xml:space="preserve"> = 20.0 °C, v</w:t>
            </w:r>
            <w:r w:rsidRPr="007569D3">
              <w:rPr>
                <w:color w:val="5B9BD5" w:themeColor="accent1"/>
                <w:vertAlign w:val="subscript"/>
              </w:rPr>
              <w:t>air</w:t>
            </w:r>
            <w:r w:rsidRPr="007569D3">
              <w:rPr>
                <w:color w:val="5B9BD5" w:themeColor="accent1"/>
              </w:rPr>
              <w:t xml:space="preserve"> = 342 °C; at T</w:t>
            </w:r>
            <w:r w:rsidRPr="007569D3">
              <w:rPr>
                <w:color w:val="5B9BD5" w:themeColor="accent1"/>
                <w:vertAlign w:val="subscript"/>
              </w:rPr>
              <w:t>c</w:t>
            </w:r>
            <w:r w:rsidRPr="007569D3">
              <w:rPr>
                <w:color w:val="5B9BD5" w:themeColor="accent1"/>
              </w:rPr>
              <w:t xml:space="preserve"> = 100.0 °C, v</w:t>
            </w:r>
            <w:r w:rsidRPr="007569D3">
              <w:rPr>
                <w:color w:val="5B9BD5" w:themeColor="accent1"/>
                <w:vertAlign w:val="subscript"/>
              </w:rPr>
              <w:t>air</w:t>
            </w:r>
            <w:r w:rsidRPr="007569D3">
              <w:rPr>
                <w:color w:val="5B9BD5" w:themeColor="accent1"/>
              </w:rPr>
              <w:t xml:space="preserve"> = 392 °C</w:t>
            </w:r>
            <w:r w:rsidR="007569D3" w:rsidRPr="007569D3">
              <w:rPr>
                <w:color w:val="5B9BD5" w:themeColor="accent1"/>
              </w:rPr>
              <w:t>.</w:t>
            </w:r>
          </w:p>
        </w:tc>
        <w:tc>
          <w:tcPr>
            <w:tcW w:w="1836" w:type="dxa"/>
          </w:tcPr>
          <w:p w14:paraId="5828F60A" w14:textId="77777777" w:rsidR="003967F9" w:rsidRPr="007569D3" w:rsidRDefault="007569D3" w:rsidP="007569D3">
            <w:pPr>
              <w:pStyle w:val="ListParagraph"/>
              <w:spacing w:after="160" w:line="259" w:lineRule="auto"/>
              <w:ind w:left="0" w:firstLine="0"/>
              <w:jc w:val="center"/>
              <w:rPr>
                <w:color w:val="5B9BD5" w:themeColor="accent1"/>
              </w:rPr>
            </w:pPr>
            <w:r w:rsidRPr="002647C6">
              <w:rPr>
                <w:color w:val="5B9BD5" w:themeColor="accent1"/>
              </w:rPr>
              <w:t>1 mark</w:t>
            </w:r>
          </w:p>
        </w:tc>
      </w:tr>
      <w:tr w:rsidR="007569D3" w:rsidRPr="007569D3" w14:paraId="5BCA8A75" w14:textId="77777777" w:rsidTr="003967F9">
        <w:tc>
          <w:tcPr>
            <w:tcW w:w="7655" w:type="dxa"/>
          </w:tcPr>
          <w:p w14:paraId="13F2E4DC" w14:textId="77777777" w:rsidR="003967F9" w:rsidRPr="007569D3" w:rsidRDefault="007569D3" w:rsidP="003967F9">
            <w:pPr>
              <w:pStyle w:val="ListParagraph"/>
              <w:spacing w:after="160" w:line="259" w:lineRule="auto"/>
              <w:ind w:left="0" w:firstLine="0"/>
              <w:rPr>
                <w:color w:val="5B9BD5" w:themeColor="accent1"/>
              </w:rPr>
            </w:pPr>
            <w:r w:rsidRPr="007569D3">
              <w:rPr>
                <w:color w:val="5B9BD5" w:themeColor="accent1"/>
              </w:rPr>
              <w:t>f = 256 Hz; at T</w:t>
            </w:r>
            <w:r w:rsidRPr="007569D3">
              <w:rPr>
                <w:color w:val="5B9BD5" w:themeColor="accent1"/>
                <w:vertAlign w:val="subscript"/>
              </w:rPr>
              <w:t>c</w:t>
            </w:r>
            <w:r w:rsidRPr="007569D3">
              <w:rPr>
                <w:color w:val="5B9BD5" w:themeColor="accent1"/>
              </w:rPr>
              <w:t xml:space="preserve"> = 20.0 °C, λ</w:t>
            </w:r>
            <w:r w:rsidRPr="007569D3">
              <w:rPr>
                <w:color w:val="5B9BD5" w:themeColor="accent1"/>
                <w:vertAlign w:val="subscript"/>
              </w:rPr>
              <w:t>1</w:t>
            </w:r>
            <w:r w:rsidRPr="007569D3">
              <w:rPr>
                <w:color w:val="5B9BD5" w:themeColor="accent1"/>
              </w:rPr>
              <w:t xml:space="preserve"> = 1.34 m; at T</w:t>
            </w:r>
            <w:r w:rsidRPr="007569D3">
              <w:rPr>
                <w:color w:val="5B9BD5" w:themeColor="accent1"/>
                <w:vertAlign w:val="subscript"/>
              </w:rPr>
              <w:t>c</w:t>
            </w:r>
            <w:r w:rsidRPr="007569D3">
              <w:rPr>
                <w:color w:val="5B9BD5" w:themeColor="accent1"/>
              </w:rPr>
              <w:t xml:space="preserve"> = 100.0 °C, λ</w:t>
            </w:r>
            <w:r w:rsidRPr="007569D3">
              <w:rPr>
                <w:color w:val="5B9BD5" w:themeColor="accent1"/>
                <w:vertAlign w:val="subscript"/>
              </w:rPr>
              <w:t>2</w:t>
            </w:r>
            <w:r w:rsidRPr="007569D3">
              <w:rPr>
                <w:color w:val="5B9BD5" w:themeColor="accent1"/>
              </w:rPr>
              <w:t xml:space="preserve"> = 1.53 m</w:t>
            </w:r>
          </w:p>
        </w:tc>
        <w:tc>
          <w:tcPr>
            <w:tcW w:w="1836" w:type="dxa"/>
          </w:tcPr>
          <w:p w14:paraId="68428A8F" w14:textId="77777777" w:rsidR="003967F9" w:rsidRPr="007569D3" w:rsidRDefault="007569D3" w:rsidP="007569D3">
            <w:pPr>
              <w:pStyle w:val="ListParagraph"/>
              <w:spacing w:after="160" w:line="259" w:lineRule="auto"/>
              <w:ind w:left="0" w:firstLine="0"/>
              <w:jc w:val="center"/>
              <w:rPr>
                <w:color w:val="5B9BD5" w:themeColor="accent1"/>
              </w:rPr>
            </w:pPr>
            <w:r w:rsidRPr="002647C6">
              <w:rPr>
                <w:color w:val="5B9BD5" w:themeColor="accent1"/>
              </w:rPr>
              <w:t>1 mark</w:t>
            </w:r>
          </w:p>
        </w:tc>
      </w:tr>
      <w:tr w:rsidR="007569D3" w:rsidRPr="007569D3" w14:paraId="2D53DC1C" w14:textId="77777777" w:rsidTr="003967F9">
        <w:tc>
          <w:tcPr>
            <w:tcW w:w="7655" w:type="dxa"/>
          </w:tcPr>
          <w:p w14:paraId="042E83AC" w14:textId="77777777" w:rsidR="003967F9" w:rsidRPr="007569D3" w:rsidRDefault="00D36975" w:rsidP="007569D3">
            <w:pPr>
              <w:pStyle w:val="ListParagraph"/>
              <w:spacing w:after="160" w:line="259" w:lineRule="auto"/>
              <w:ind w:left="0" w:firstLine="0"/>
              <w:rPr>
                <w:color w:val="5B9BD5" w:themeColor="accent1"/>
              </w:rPr>
            </w:pPr>
            <m:oMathPara>
              <m:oMathParaPr>
                <m:jc m:val="left"/>
              </m:oMathParaPr>
              <m:oMath>
                <m:f>
                  <m:fPr>
                    <m:ctrlPr>
                      <w:rPr>
                        <w:rFonts w:ascii="Cambria Math" w:hAnsi="Cambria Math"/>
                        <w:color w:val="5B9BD5" w:themeColor="accent1"/>
                      </w:rPr>
                    </m:ctrlPr>
                  </m:fPr>
                  <m:num>
                    <m:sSub>
                      <m:sSubPr>
                        <m:ctrlPr>
                          <w:rPr>
                            <w:rFonts w:ascii="Cambria Math" w:hAnsi="Cambria Math"/>
                            <w:color w:val="5B9BD5" w:themeColor="accent1"/>
                          </w:rPr>
                        </m:ctrlPr>
                      </m:sSubPr>
                      <m:e>
                        <m:r>
                          <m:rPr>
                            <m:sty m:val="p"/>
                          </m:rPr>
                          <w:rPr>
                            <w:rFonts w:ascii="Cambria Math" w:hAnsi="Cambria Math"/>
                            <w:color w:val="5B9BD5" w:themeColor="accent1"/>
                          </w:rPr>
                          <m:t>λ</m:t>
                        </m:r>
                      </m:e>
                      <m:sub>
                        <m:r>
                          <m:rPr>
                            <m:sty m:val="p"/>
                          </m:rPr>
                          <w:rPr>
                            <w:rFonts w:ascii="Cambria Math" w:hAnsi="Cambria Math"/>
                            <w:color w:val="5B9BD5" w:themeColor="accent1"/>
                          </w:rPr>
                          <m:t>1</m:t>
                        </m:r>
                      </m:sub>
                    </m:sSub>
                  </m:num>
                  <m:den>
                    <m:sSub>
                      <m:sSubPr>
                        <m:ctrlPr>
                          <w:rPr>
                            <w:rFonts w:ascii="Cambria Math" w:hAnsi="Cambria Math"/>
                            <w:color w:val="5B9BD5" w:themeColor="accent1"/>
                          </w:rPr>
                        </m:ctrlPr>
                      </m:sSubPr>
                      <m:e>
                        <m:r>
                          <m:rPr>
                            <m:sty m:val="p"/>
                          </m:rPr>
                          <w:rPr>
                            <w:rFonts w:ascii="Cambria Math" w:hAnsi="Cambria Math"/>
                            <w:color w:val="5B9BD5" w:themeColor="accent1"/>
                          </w:rPr>
                          <m:t>λ</m:t>
                        </m:r>
                      </m:e>
                      <m:sub>
                        <m:r>
                          <m:rPr>
                            <m:sty m:val="p"/>
                          </m:rPr>
                          <w:rPr>
                            <w:rFonts w:ascii="Cambria Math" w:hAnsi="Cambria Math"/>
                            <w:color w:val="5B9BD5" w:themeColor="accent1"/>
                          </w:rPr>
                          <m:t>2</m:t>
                        </m:r>
                      </m:sub>
                    </m:sSub>
                  </m:den>
                </m:f>
                <m:r>
                  <m:rPr>
                    <m:sty m:val="p"/>
                  </m:rPr>
                  <w:rPr>
                    <w:rFonts w:ascii="Cambria Math" w:hAnsi="Cambria Math"/>
                    <w:color w:val="5B9BD5" w:themeColor="accent1"/>
                  </w:rPr>
                  <m:t xml:space="preserve">= </m:t>
                </m:r>
                <m:f>
                  <m:fPr>
                    <m:ctrlPr>
                      <w:rPr>
                        <w:rFonts w:ascii="Cambria Math" w:hAnsi="Cambria Math"/>
                        <w:color w:val="5B9BD5" w:themeColor="accent1"/>
                      </w:rPr>
                    </m:ctrlPr>
                  </m:fPr>
                  <m:num>
                    <m:r>
                      <m:rPr>
                        <m:sty m:val="p"/>
                      </m:rPr>
                      <w:rPr>
                        <w:rFonts w:ascii="Cambria Math" w:hAnsi="Cambria Math"/>
                        <w:color w:val="5B9BD5" w:themeColor="accent1"/>
                      </w:rPr>
                      <m:t>1.34</m:t>
                    </m:r>
                  </m:num>
                  <m:den>
                    <m:r>
                      <m:rPr>
                        <m:sty m:val="p"/>
                      </m:rPr>
                      <w:rPr>
                        <w:rFonts w:ascii="Cambria Math" w:hAnsi="Cambria Math"/>
                        <w:color w:val="5B9BD5" w:themeColor="accent1"/>
                      </w:rPr>
                      <m:t>1.53</m:t>
                    </m:r>
                  </m:den>
                </m:f>
                <m:r>
                  <m:rPr>
                    <m:sty m:val="p"/>
                  </m:rPr>
                  <w:rPr>
                    <w:rFonts w:ascii="Cambria Math" w:hAnsi="Cambria Math"/>
                    <w:color w:val="5B9BD5" w:themeColor="accent1"/>
                  </w:rPr>
                  <m:t>=0.876</m:t>
                </m:r>
              </m:oMath>
            </m:oMathPara>
          </w:p>
        </w:tc>
        <w:tc>
          <w:tcPr>
            <w:tcW w:w="1836" w:type="dxa"/>
          </w:tcPr>
          <w:p w14:paraId="123C45F1" w14:textId="77777777" w:rsidR="003967F9" w:rsidRPr="007569D3" w:rsidRDefault="007569D3" w:rsidP="007569D3">
            <w:pPr>
              <w:pStyle w:val="ListParagraph"/>
              <w:spacing w:after="160" w:line="259" w:lineRule="auto"/>
              <w:ind w:left="0" w:firstLine="0"/>
              <w:jc w:val="center"/>
              <w:rPr>
                <w:color w:val="5B9BD5" w:themeColor="accent1"/>
              </w:rPr>
            </w:pPr>
            <w:r w:rsidRPr="002647C6">
              <w:rPr>
                <w:color w:val="5B9BD5" w:themeColor="accent1"/>
              </w:rPr>
              <w:t>1 mark</w:t>
            </w:r>
          </w:p>
        </w:tc>
      </w:tr>
    </w:tbl>
    <w:p w14:paraId="052FE26F" w14:textId="77777777" w:rsidR="003967F9" w:rsidRDefault="003967F9" w:rsidP="003967F9">
      <w:pPr>
        <w:pStyle w:val="ListParagraph"/>
        <w:spacing w:after="160" w:line="259" w:lineRule="auto"/>
        <w:ind w:firstLine="0"/>
      </w:pPr>
    </w:p>
    <w:p w14:paraId="190E8203" w14:textId="77777777" w:rsidR="00304255" w:rsidRDefault="00304255" w:rsidP="00304255">
      <w:pPr>
        <w:spacing w:after="160" w:line="259" w:lineRule="auto"/>
        <w:rPr>
          <w:rFonts w:eastAsia="Times New Roman" w:cs="Arial"/>
          <w:szCs w:val="22"/>
        </w:rPr>
      </w:pPr>
      <w:r>
        <w:br w:type="page"/>
      </w:r>
    </w:p>
    <w:p w14:paraId="5C9E5DB8" w14:textId="77777777" w:rsidR="00304255" w:rsidRDefault="00304255" w:rsidP="00304255">
      <w:pPr>
        <w:spacing w:after="160" w:line="259" w:lineRule="auto"/>
      </w:pPr>
      <w:r>
        <w:lastRenderedPageBreak/>
        <w:t>Another factor that can affect the speed of sound in dry air is altitude above the earth’s surface. The main reason for this is that the temperature of the air changes as the altitude changes. The diagram below shows how the temperature of the dry air in the earth’s atmosphere changes as altitude above its surface increases.</w:t>
      </w:r>
    </w:p>
    <w:p w14:paraId="427E3143" w14:textId="77777777" w:rsidR="00304255" w:rsidRDefault="00304255" w:rsidP="00304255">
      <w:pPr>
        <w:spacing w:after="160" w:line="259" w:lineRule="auto"/>
      </w:pPr>
    </w:p>
    <w:p w14:paraId="7E34B3DF" w14:textId="77777777" w:rsidR="00304255" w:rsidRDefault="00304255" w:rsidP="00304255">
      <w:pPr>
        <w:spacing w:after="160" w:line="259" w:lineRule="auto"/>
      </w:pPr>
    </w:p>
    <w:p w14:paraId="46E57EBA" w14:textId="77777777" w:rsidR="00304255" w:rsidRDefault="00304255" w:rsidP="00304255">
      <w:pPr>
        <w:spacing w:after="160" w:line="259" w:lineRule="auto"/>
      </w:pPr>
      <w:r>
        <w:rPr>
          <w:noProof/>
        </w:rPr>
        <mc:AlternateContent>
          <mc:Choice Requires="wps">
            <w:drawing>
              <wp:anchor distT="0" distB="0" distL="114300" distR="114300" simplePos="0" relativeHeight="251842560" behindDoc="0" locked="0" layoutInCell="1" allowOverlap="1" wp14:anchorId="4B13F298" wp14:editId="574E9758">
                <wp:simplePos x="0" y="0"/>
                <wp:positionH relativeFrom="column">
                  <wp:posOffset>410210</wp:posOffset>
                </wp:positionH>
                <wp:positionV relativeFrom="paragraph">
                  <wp:posOffset>94615</wp:posOffset>
                </wp:positionV>
                <wp:extent cx="688340" cy="574040"/>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688340" cy="574040"/>
                        </a:xfrm>
                        <a:prstGeom prst="rect">
                          <a:avLst/>
                        </a:prstGeom>
                        <a:solidFill>
                          <a:schemeClr val="lt1"/>
                        </a:solidFill>
                        <a:ln w="6350">
                          <a:noFill/>
                        </a:ln>
                      </wps:spPr>
                      <wps:txbx>
                        <w:txbxContent>
                          <w:p w14:paraId="348D9478" w14:textId="77777777" w:rsidR="00D95942" w:rsidRDefault="00D95942" w:rsidP="00304255">
                            <w:r>
                              <w:t>30 km above surface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3F298" id="Text Box 177" o:spid="_x0000_s1075" type="#_x0000_t202" style="position:absolute;margin-left:32.3pt;margin-top:7.45pt;width:54.2pt;height:45.2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" fillcolor="white [3201]" stroked="f" strokeweight=".5pt">
                <v:textbox>
                  <w:txbxContent>
                    <w:p w14:paraId="348D9478" w14:textId="77777777" w:rsidR="00D95942" w:rsidRDefault="00D95942" w:rsidP="00304255">
                      <w:r>
                        <w:t>30 km above surface</w:t>
                      </w:r>
                    </w:p>
                  </w:txbxContent>
                </v:textbox>
              </v:shape>
            </w:pict>
          </mc:Fallback>
        </mc:AlternateContent>
      </w:r>
    </w:p>
    <w:p w14:paraId="36858D5F" w14:textId="77777777" w:rsidR="00304255" w:rsidRDefault="00304255" w:rsidP="00304255">
      <w:pPr>
        <w:spacing w:after="160" w:line="259" w:lineRule="auto"/>
      </w:pPr>
      <w:r>
        <w:rPr>
          <w:noProof/>
        </w:rPr>
        <mc:AlternateContent>
          <mc:Choice Requires="wps">
            <w:drawing>
              <wp:anchor distT="0" distB="0" distL="114300" distR="114300" simplePos="0" relativeHeight="251850752" behindDoc="0" locked="0" layoutInCell="1" allowOverlap="1" wp14:anchorId="7D10FAE9" wp14:editId="0F76A4B9">
                <wp:simplePos x="0" y="0"/>
                <wp:positionH relativeFrom="column">
                  <wp:posOffset>1031240</wp:posOffset>
                </wp:positionH>
                <wp:positionV relativeFrom="paragraph">
                  <wp:posOffset>73025</wp:posOffset>
                </wp:positionV>
                <wp:extent cx="4114800" cy="0"/>
                <wp:effectExtent l="0" t="0" r="0" b="19050"/>
                <wp:wrapNone/>
                <wp:docPr id="178" name="Straight Connector 178"/>
                <wp:cNvGraphicFramePr/>
                <a:graphic xmlns:a="http://schemas.openxmlformats.org/drawingml/2006/main">
                  <a:graphicData uri="http://schemas.microsoft.com/office/word/2010/wordprocessingShape">
                    <wps:wsp>
                      <wps:cNvCnPr/>
                      <wps:spPr>
                        <a:xfrm>
                          <a:off x="0" y="0"/>
                          <a:ext cx="4114800" cy="0"/>
                        </a:xfrm>
                        <a:prstGeom prst="line">
                          <a:avLst/>
                        </a:prstGeom>
                        <a:ln w="19050">
                          <a:prstDash val="sys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B6A7058" id="Straight Connector 178"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81.2pt,5.75pt" to="405.2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" strokecolor="black [3200]" strokeweight="1.5pt">
                <v:stroke dashstyle="3 1" joinstyle="miter"/>
              </v:line>
            </w:pict>
          </mc:Fallback>
        </mc:AlternateContent>
      </w:r>
    </w:p>
    <w:p w14:paraId="3C8D3DD1" w14:textId="77777777" w:rsidR="00304255" w:rsidRDefault="00304255" w:rsidP="00304255">
      <w:pPr>
        <w:spacing w:after="160" w:line="259" w:lineRule="auto"/>
      </w:pPr>
      <w:r>
        <w:rPr>
          <w:noProof/>
        </w:rPr>
        <mc:AlternateContent>
          <mc:Choice Requires="wps">
            <w:drawing>
              <wp:anchor distT="0" distB="0" distL="114300" distR="114300" simplePos="0" relativeHeight="251851776" behindDoc="0" locked="0" layoutInCell="1" allowOverlap="1" wp14:anchorId="559A0C39" wp14:editId="11D3B755">
                <wp:simplePos x="0" y="0"/>
                <wp:positionH relativeFrom="column">
                  <wp:posOffset>2397760</wp:posOffset>
                </wp:positionH>
                <wp:positionV relativeFrom="paragraph">
                  <wp:posOffset>24130</wp:posOffset>
                </wp:positionV>
                <wp:extent cx="1327150" cy="800100"/>
                <wp:effectExtent l="0" t="0" r="6350" b="0"/>
                <wp:wrapNone/>
                <wp:docPr id="179" name="Text Box 179"/>
                <wp:cNvGraphicFramePr/>
                <a:graphic xmlns:a="http://schemas.openxmlformats.org/drawingml/2006/main">
                  <a:graphicData uri="http://schemas.microsoft.com/office/word/2010/wordprocessingShape">
                    <wps:wsp>
                      <wps:cNvSpPr txBox="1"/>
                      <wps:spPr>
                        <a:xfrm>
                          <a:off x="0" y="0"/>
                          <a:ext cx="1327150" cy="800100"/>
                        </a:xfrm>
                        <a:prstGeom prst="rect">
                          <a:avLst/>
                        </a:prstGeom>
                        <a:solidFill>
                          <a:schemeClr val="lt1"/>
                        </a:solidFill>
                        <a:ln w="6350">
                          <a:noFill/>
                        </a:ln>
                      </wps:spPr>
                      <wps:txbx>
                        <w:txbxContent>
                          <w:p w14:paraId="065AC8EA" w14:textId="77777777" w:rsidR="00D95942" w:rsidRDefault="00D95942" w:rsidP="00304255">
                            <w:r>
                              <w:t>20 km – 30 km: v</w:t>
                            </w:r>
                            <w:r w:rsidRPr="006A375E">
                              <w:rPr>
                                <w:vertAlign w:val="subscript"/>
                              </w:rPr>
                              <w:t>air</w:t>
                            </w:r>
                            <w:r>
                              <w:t xml:space="preserve"> increases as altitude increases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A0C39" id="Text Box 179" o:spid="_x0000_s1076" type="#_x0000_t202" style="position:absolute;margin-left:188.8pt;margin-top:1.9pt;width:104.5pt;height:63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" fillcolor="white [3201]" stroked="f" strokeweight=".5pt">
                <v:textbox>
                  <w:txbxContent>
                    <w:p w14:paraId="065AC8EA" w14:textId="77777777" w:rsidR="00D95942" w:rsidRDefault="00D95942" w:rsidP="00304255">
                      <w:r>
                        <w:t>20 km – 30 km: v</w:t>
                      </w:r>
                      <w:r w:rsidRPr="006A375E">
                        <w:rPr>
                          <w:vertAlign w:val="subscript"/>
                        </w:rPr>
                        <w:t>air</w:t>
                      </w:r>
                      <w:r>
                        <w:t xml:space="preserve"> increases as altitude increases</w:t>
                      </w:r>
                    </w:p>
                  </w:txbxContent>
                </v:textbox>
              </v:shape>
            </w:pict>
          </mc:Fallback>
        </mc:AlternateContent>
      </w:r>
    </w:p>
    <w:p w14:paraId="63DA70D4" w14:textId="77777777" w:rsidR="00304255" w:rsidRDefault="00304255" w:rsidP="00304255">
      <w:pPr>
        <w:spacing w:after="160" w:line="259" w:lineRule="auto"/>
      </w:pPr>
    </w:p>
    <w:p w14:paraId="4E275B38" w14:textId="77777777" w:rsidR="00304255" w:rsidRDefault="00304255" w:rsidP="00304255">
      <w:pPr>
        <w:spacing w:after="160" w:line="259" w:lineRule="auto"/>
      </w:pPr>
    </w:p>
    <w:p w14:paraId="56E343E4" w14:textId="77777777" w:rsidR="00304255" w:rsidRDefault="00304255" w:rsidP="00304255">
      <w:pPr>
        <w:pStyle w:val="ListParagraph"/>
        <w:spacing w:after="160" w:line="259" w:lineRule="auto"/>
        <w:ind w:firstLine="0"/>
        <w:jc w:val="right"/>
      </w:pPr>
      <w:r>
        <w:rPr>
          <w:noProof/>
        </w:rPr>
        <mc:AlternateContent>
          <mc:Choice Requires="wps">
            <w:drawing>
              <wp:anchor distT="0" distB="0" distL="114300" distR="114300" simplePos="0" relativeHeight="251848704" behindDoc="0" locked="0" layoutInCell="1" allowOverlap="1" wp14:anchorId="022CFC71" wp14:editId="12DD363F">
                <wp:simplePos x="0" y="0"/>
                <wp:positionH relativeFrom="column">
                  <wp:posOffset>372110</wp:posOffset>
                </wp:positionH>
                <wp:positionV relativeFrom="paragraph">
                  <wp:posOffset>75565</wp:posOffset>
                </wp:positionV>
                <wp:extent cx="688340" cy="574040"/>
                <wp:effectExtent l="0" t="0" r="0" b="0"/>
                <wp:wrapNone/>
                <wp:docPr id="180" name="Text Box 180"/>
                <wp:cNvGraphicFramePr/>
                <a:graphic xmlns:a="http://schemas.openxmlformats.org/drawingml/2006/main">
                  <a:graphicData uri="http://schemas.microsoft.com/office/word/2010/wordprocessingShape">
                    <wps:wsp>
                      <wps:cNvSpPr txBox="1"/>
                      <wps:spPr>
                        <a:xfrm>
                          <a:off x="0" y="0"/>
                          <a:ext cx="688340" cy="574040"/>
                        </a:xfrm>
                        <a:prstGeom prst="rect">
                          <a:avLst/>
                        </a:prstGeom>
                        <a:solidFill>
                          <a:schemeClr val="lt1"/>
                        </a:solidFill>
                        <a:ln w="6350">
                          <a:noFill/>
                        </a:ln>
                      </wps:spPr>
                      <wps:txbx>
                        <w:txbxContent>
                          <w:p w14:paraId="55B09C60" w14:textId="77777777" w:rsidR="00D95942" w:rsidRDefault="00D95942" w:rsidP="00304255">
                            <w:r>
                              <w:t>20 km above surface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CFC71" id="Text Box 180" o:spid="_x0000_s1077" type="#_x0000_t202" style="position:absolute;left:0;text-align:left;margin-left:29.3pt;margin-top:5.95pt;width:54.2pt;height:45.2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" fillcolor="white [3201]" stroked="f" strokeweight=".5pt">
                <v:textbox>
                  <w:txbxContent>
                    <w:p w14:paraId="55B09C60" w14:textId="77777777" w:rsidR="00D95942" w:rsidRDefault="00D95942" w:rsidP="00304255">
                      <w:r>
                        <w:t>20 km above surface</w:t>
                      </w:r>
                    </w:p>
                  </w:txbxContent>
                </v:textbox>
              </v:shape>
            </w:pict>
          </mc:Fallback>
        </mc:AlternateContent>
      </w:r>
    </w:p>
    <w:p w14:paraId="736BE950" w14:textId="77777777" w:rsidR="00304255" w:rsidRDefault="00304255" w:rsidP="00304255">
      <w:pPr>
        <w:pStyle w:val="ListParagraph"/>
        <w:spacing w:after="160" w:line="259" w:lineRule="auto"/>
        <w:ind w:firstLine="0"/>
      </w:pPr>
      <w:r>
        <w:rPr>
          <w:noProof/>
        </w:rPr>
        <mc:AlternateContent>
          <mc:Choice Requires="wps">
            <w:drawing>
              <wp:anchor distT="0" distB="0" distL="114300" distR="114300" simplePos="0" relativeHeight="251849728" behindDoc="0" locked="0" layoutInCell="1" allowOverlap="1" wp14:anchorId="4B76D565" wp14:editId="28E5719D">
                <wp:simplePos x="0" y="0"/>
                <wp:positionH relativeFrom="column">
                  <wp:posOffset>2429510</wp:posOffset>
                </wp:positionH>
                <wp:positionV relativeFrom="paragraph">
                  <wp:posOffset>257810</wp:posOffset>
                </wp:positionV>
                <wp:extent cx="1342390" cy="800100"/>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1342390" cy="800100"/>
                        </a:xfrm>
                        <a:prstGeom prst="rect">
                          <a:avLst/>
                        </a:prstGeom>
                        <a:solidFill>
                          <a:schemeClr val="lt1"/>
                        </a:solidFill>
                        <a:ln w="6350">
                          <a:noFill/>
                        </a:ln>
                      </wps:spPr>
                      <wps:txbx>
                        <w:txbxContent>
                          <w:p w14:paraId="62550089" w14:textId="77777777" w:rsidR="00D95942" w:rsidRDefault="00D95942" w:rsidP="00304255">
                            <w:r>
                              <w:t>11 km – 20 km: v</w:t>
                            </w:r>
                            <w:r w:rsidRPr="006A375E">
                              <w:rPr>
                                <w:vertAlign w:val="subscript"/>
                              </w:rPr>
                              <w:t>air</w:t>
                            </w:r>
                            <w:r>
                              <w:t xml:space="preserve"> remains constant as altitude increases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6D565" id="Text Box 181" o:spid="_x0000_s1078" type="#_x0000_t202" style="position:absolute;left:0;text-align:left;margin-left:191.3pt;margin-top:20.3pt;width:105.7pt;height:63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" fillcolor="white [3201]" stroked="f" strokeweight=".5pt">
                <v:textbox>
                  <w:txbxContent>
                    <w:p w14:paraId="62550089" w14:textId="77777777" w:rsidR="00D95942" w:rsidRDefault="00D95942" w:rsidP="00304255">
                      <w:r>
                        <w:t>11 km – 20 km: v</w:t>
                      </w:r>
                      <w:r w:rsidRPr="006A375E">
                        <w:rPr>
                          <w:vertAlign w:val="subscript"/>
                        </w:rPr>
                        <w:t>air</w:t>
                      </w:r>
                      <w:r>
                        <w:t xml:space="preserve"> remains constant as altitude increases</w:t>
                      </w:r>
                    </w:p>
                  </w:txbxContent>
                </v:textbox>
              </v:shape>
            </w:pict>
          </mc:Fallback>
        </mc:AlternateContent>
      </w:r>
      <w:r>
        <w:rPr>
          <w:noProof/>
        </w:rPr>
        <mc:AlternateContent>
          <mc:Choice Requires="wps">
            <w:drawing>
              <wp:anchor distT="0" distB="0" distL="114300" distR="114300" simplePos="0" relativeHeight="251847680" behindDoc="0" locked="0" layoutInCell="1" allowOverlap="1" wp14:anchorId="0544596C" wp14:editId="2A273F5B">
                <wp:simplePos x="0" y="0"/>
                <wp:positionH relativeFrom="column">
                  <wp:posOffset>1060450</wp:posOffset>
                </wp:positionH>
                <wp:positionV relativeFrom="paragraph">
                  <wp:posOffset>29210</wp:posOffset>
                </wp:positionV>
                <wp:extent cx="4114800" cy="0"/>
                <wp:effectExtent l="0" t="0" r="0" b="19050"/>
                <wp:wrapNone/>
                <wp:docPr id="182" name="Straight Connector 182"/>
                <wp:cNvGraphicFramePr/>
                <a:graphic xmlns:a="http://schemas.openxmlformats.org/drawingml/2006/main">
                  <a:graphicData uri="http://schemas.microsoft.com/office/word/2010/wordprocessingShape">
                    <wps:wsp>
                      <wps:cNvCnPr/>
                      <wps:spPr>
                        <a:xfrm>
                          <a:off x="0" y="0"/>
                          <a:ext cx="4114800" cy="0"/>
                        </a:xfrm>
                        <a:prstGeom prst="line">
                          <a:avLst/>
                        </a:prstGeom>
                        <a:ln w="19050">
                          <a:prstDash val="sys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547ED7D" id="Straight Connector 182" o:spid="_x0000_s1026" style="position:absolute;z-index:251847680;visibility:visible;mso-wrap-style:square;mso-wrap-distance-left:9pt;mso-wrap-distance-top:0;mso-wrap-distance-right:9pt;mso-wrap-distance-bottom:0;mso-position-horizontal:absolute;mso-position-horizontal-relative:text;mso-position-vertical:absolute;mso-position-vertical-relative:text" from="83.5pt,2.3pt" to="407.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" strokecolor="black [3200]" strokeweight="1.5pt">
                <v:stroke dashstyle="3 1" joinstyle="miter"/>
              </v:line>
            </w:pict>
          </mc:Fallback>
        </mc:AlternateContent>
      </w:r>
    </w:p>
    <w:p w14:paraId="72027BD5" w14:textId="77777777" w:rsidR="00304255" w:rsidRDefault="00304255" w:rsidP="00304255">
      <w:pPr>
        <w:pStyle w:val="ListParagraph"/>
        <w:spacing w:after="160" w:line="259" w:lineRule="auto"/>
      </w:pPr>
    </w:p>
    <w:p w14:paraId="64558214" w14:textId="77777777" w:rsidR="00304255" w:rsidRDefault="00304255" w:rsidP="00304255">
      <w:pPr>
        <w:pStyle w:val="ListParagraph"/>
        <w:spacing w:after="160" w:line="259" w:lineRule="auto"/>
      </w:pPr>
      <w:r>
        <w:rPr>
          <w:noProof/>
        </w:rPr>
        <mc:AlternateContent>
          <mc:Choice Requires="wps">
            <w:drawing>
              <wp:anchor distT="0" distB="0" distL="114300" distR="114300" simplePos="0" relativeHeight="251846656" behindDoc="0" locked="0" layoutInCell="1" allowOverlap="1" wp14:anchorId="3EB64599" wp14:editId="7198D99E">
                <wp:simplePos x="0" y="0"/>
                <wp:positionH relativeFrom="column">
                  <wp:posOffset>2393950</wp:posOffset>
                </wp:positionH>
                <wp:positionV relativeFrom="paragraph">
                  <wp:posOffset>850900</wp:posOffset>
                </wp:positionV>
                <wp:extent cx="1259840" cy="800100"/>
                <wp:effectExtent l="0" t="0" r="0" b="0"/>
                <wp:wrapNone/>
                <wp:docPr id="183" name="Text Box 183"/>
                <wp:cNvGraphicFramePr/>
                <a:graphic xmlns:a="http://schemas.openxmlformats.org/drawingml/2006/main">
                  <a:graphicData uri="http://schemas.microsoft.com/office/word/2010/wordprocessingShape">
                    <wps:wsp>
                      <wps:cNvSpPr txBox="1"/>
                      <wps:spPr>
                        <a:xfrm>
                          <a:off x="0" y="0"/>
                          <a:ext cx="1259840" cy="800100"/>
                        </a:xfrm>
                        <a:prstGeom prst="rect">
                          <a:avLst/>
                        </a:prstGeom>
                        <a:solidFill>
                          <a:schemeClr val="lt1"/>
                        </a:solidFill>
                        <a:ln w="6350">
                          <a:noFill/>
                        </a:ln>
                      </wps:spPr>
                      <wps:txbx>
                        <w:txbxContent>
                          <w:p w14:paraId="5AF23634" w14:textId="77777777" w:rsidR="00D95942" w:rsidRDefault="00D95942" w:rsidP="00304255">
                            <w:r>
                              <w:t>0 km – 11 km: v</w:t>
                            </w:r>
                            <w:r w:rsidRPr="006A375E">
                              <w:rPr>
                                <w:vertAlign w:val="subscript"/>
                              </w:rPr>
                              <w:t>air</w:t>
                            </w:r>
                            <w:r>
                              <w:t xml:space="preserve"> decreases as altitude increases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64599" id="Text Box 183" o:spid="_x0000_s1079" type="#_x0000_t202" style="position:absolute;left:0;text-align:left;margin-left:188.5pt;margin-top:67pt;width:99.2pt;height:63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" fillcolor="white [3201]" stroked="f" strokeweight=".5pt">
                <v:textbox>
                  <w:txbxContent>
                    <w:p w14:paraId="5AF23634" w14:textId="77777777" w:rsidR="00D95942" w:rsidRDefault="00D95942" w:rsidP="00304255">
                      <w:r>
                        <w:t>0 km – 11 km: v</w:t>
                      </w:r>
                      <w:r w:rsidRPr="006A375E">
                        <w:rPr>
                          <w:vertAlign w:val="subscript"/>
                        </w:rPr>
                        <w:t>air</w:t>
                      </w:r>
                      <w:r>
                        <w:t xml:space="preserve"> decreases as altitude increases</w:t>
                      </w:r>
                    </w:p>
                  </w:txbxContent>
                </v:textbox>
              </v:shape>
            </w:pict>
          </mc:Fallback>
        </mc:AlternateContent>
      </w:r>
      <w:r>
        <w:rPr>
          <w:noProof/>
        </w:rPr>
        <mc:AlternateContent>
          <mc:Choice Requires="wps">
            <w:drawing>
              <wp:anchor distT="0" distB="0" distL="114300" distR="114300" simplePos="0" relativeHeight="251845632" behindDoc="0" locked="0" layoutInCell="1" allowOverlap="1" wp14:anchorId="0FE176D7" wp14:editId="5798D412">
                <wp:simplePos x="0" y="0"/>
                <wp:positionH relativeFrom="column">
                  <wp:posOffset>337820</wp:posOffset>
                </wp:positionH>
                <wp:positionV relativeFrom="paragraph">
                  <wp:posOffset>391160</wp:posOffset>
                </wp:positionV>
                <wp:extent cx="688340" cy="574040"/>
                <wp:effectExtent l="0" t="0" r="0" b="0"/>
                <wp:wrapNone/>
                <wp:docPr id="184" name="Text Box 184"/>
                <wp:cNvGraphicFramePr/>
                <a:graphic xmlns:a="http://schemas.openxmlformats.org/drawingml/2006/main">
                  <a:graphicData uri="http://schemas.microsoft.com/office/word/2010/wordprocessingShape">
                    <wps:wsp>
                      <wps:cNvSpPr txBox="1"/>
                      <wps:spPr>
                        <a:xfrm>
                          <a:off x="0" y="0"/>
                          <a:ext cx="688340" cy="574040"/>
                        </a:xfrm>
                        <a:prstGeom prst="rect">
                          <a:avLst/>
                        </a:prstGeom>
                        <a:solidFill>
                          <a:schemeClr val="lt1"/>
                        </a:solidFill>
                        <a:ln w="6350">
                          <a:noFill/>
                        </a:ln>
                      </wps:spPr>
                      <wps:txbx>
                        <w:txbxContent>
                          <w:p w14:paraId="59AFBE4A" w14:textId="77777777" w:rsidR="00D95942" w:rsidRDefault="00D95942" w:rsidP="00304255">
                            <w:r>
                              <w:t>11 km above surface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176D7" id="Text Box 184" o:spid="_x0000_s1080" type="#_x0000_t202" style="position:absolute;left:0;text-align:left;margin-left:26.6pt;margin-top:30.8pt;width:54.2pt;height:45.2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" fillcolor="white [3201]" stroked="f" strokeweight=".5pt">
                <v:textbox>
                  <w:txbxContent>
                    <w:p w14:paraId="59AFBE4A" w14:textId="77777777" w:rsidR="00D95942" w:rsidRDefault="00D95942" w:rsidP="00304255">
                      <w:r>
                        <w:t>11 km above surface</w:t>
                      </w:r>
                    </w:p>
                  </w:txbxContent>
                </v:textbox>
              </v:shape>
            </w:pict>
          </mc:Fallback>
        </mc:AlternateContent>
      </w:r>
      <w:r>
        <w:rPr>
          <w:noProof/>
        </w:rPr>
        <mc:AlternateContent>
          <mc:Choice Requires="wps">
            <w:drawing>
              <wp:anchor distT="0" distB="0" distL="114300" distR="114300" simplePos="0" relativeHeight="251844608" behindDoc="0" locked="0" layoutInCell="1" allowOverlap="1" wp14:anchorId="1D0C98B3" wp14:editId="074ABC8F">
                <wp:simplePos x="0" y="0"/>
                <wp:positionH relativeFrom="column">
                  <wp:posOffset>1026160</wp:posOffset>
                </wp:positionH>
                <wp:positionV relativeFrom="paragraph">
                  <wp:posOffset>619760</wp:posOffset>
                </wp:positionV>
                <wp:extent cx="4114800" cy="0"/>
                <wp:effectExtent l="0" t="0" r="0" b="19050"/>
                <wp:wrapNone/>
                <wp:docPr id="185" name="Straight Connector 185"/>
                <wp:cNvGraphicFramePr/>
                <a:graphic xmlns:a="http://schemas.openxmlformats.org/drawingml/2006/main">
                  <a:graphicData uri="http://schemas.microsoft.com/office/word/2010/wordprocessingShape">
                    <wps:wsp>
                      <wps:cNvCnPr/>
                      <wps:spPr>
                        <a:xfrm>
                          <a:off x="0" y="0"/>
                          <a:ext cx="4114800" cy="0"/>
                        </a:xfrm>
                        <a:prstGeom prst="line">
                          <a:avLst/>
                        </a:prstGeom>
                        <a:ln w="19050">
                          <a:prstDash val="sys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34D7741" id="Straight Connector 185" o:spid="_x0000_s1026" style="position:absolute;z-index:251844608;visibility:visible;mso-wrap-style:square;mso-wrap-distance-left:9pt;mso-wrap-distance-top:0;mso-wrap-distance-right:9pt;mso-wrap-distance-bottom:0;mso-position-horizontal:absolute;mso-position-horizontal-relative:text;mso-position-vertical:absolute;mso-position-vertical-relative:text" from="80.8pt,48.8pt" to="404.8pt,4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" strokecolor="black [3200]" strokeweight="1.5pt">
                <v:stroke dashstyle="3 1" joinstyle="miter"/>
              </v:line>
            </w:pict>
          </mc:Fallback>
        </mc:AlternateContent>
      </w:r>
      <w:r>
        <w:rPr>
          <w:noProof/>
        </w:rPr>
        <mc:AlternateContent>
          <mc:Choice Requires="wps">
            <w:drawing>
              <wp:anchor distT="0" distB="0" distL="114300" distR="114300" simplePos="0" relativeHeight="251843584" behindDoc="0" locked="0" layoutInCell="1" allowOverlap="1" wp14:anchorId="59306FE5" wp14:editId="32419C01">
                <wp:simplePos x="0" y="0"/>
                <wp:positionH relativeFrom="column">
                  <wp:posOffset>1026160</wp:posOffset>
                </wp:positionH>
                <wp:positionV relativeFrom="paragraph">
                  <wp:posOffset>1874520</wp:posOffset>
                </wp:positionV>
                <wp:extent cx="4114800" cy="574040"/>
                <wp:effectExtent l="0" t="0" r="19050" b="16510"/>
                <wp:wrapNone/>
                <wp:docPr id="186" name="Text Box 186"/>
                <wp:cNvGraphicFramePr/>
                <a:graphic xmlns:a="http://schemas.openxmlformats.org/drawingml/2006/main">
                  <a:graphicData uri="http://schemas.microsoft.com/office/word/2010/wordprocessingShape">
                    <wps:wsp>
                      <wps:cNvSpPr txBox="1"/>
                      <wps:spPr>
                        <a:xfrm>
                          <a:off x="0" y="0"/>
                          <a:ext cx="4114800" cy="574040"/>
                        </a:xfrm>
                        <a:prstGeom prst="rect">
                          <a:avLst/>
                        </a:prstGeom>
                        <a:solidFill>
                          <a:schemeClr val="bg1">
                            <a:lumMod val="85000"/>
                          </a:schemeClr>
                        </a:solidFill>
                        <a:ln w="6350">
                          <a:solidFill>
                            <a:prstClr val="black"/>
                          </a:solidFill>
                        </a:ln>
                      </wps:spPr>
                      <wps:txbx>
                        <w:txbxContent>
                          <w:p w14:paraId="731817F8" w14:textId="77777777" w:rsidR="00D95942" w:rsidRDefault="00D95942" w:rsidP="00304255">
                            <w:pPr>
                              <w:jc w:val="center"/>
                            </w:pPr>
                          </w:p>
                          <w:p w14:paraId="7E5C7003" w14:textId="77777777" w:rsidR="00D95942" w:rsidRDefault="00D95942" w:rsidP="00304255">
                            <w:pPr>
                              <w:jc w:val="center"/>
                            </w:pPr>
                            <w:r>
                              <w:t>EARTH’S SURFACE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306FE5" id="Text Box 186" o:spid="_x0000_s1081" type="#_x0000_t202" style="position:absolute;left:0;text-align:left;margin-left:80.8pt;margin-top:147.6pt;width:324pt;height:45.2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" fillcolor="#d8d8d8 [2732]" strokeweight=".5pt">
                <v:textbox>
                  <w:txbxContent>
                    <w:p w14:paraId="731817F8" w14:textId="77777777" w:rsidR="00D95942" w:rsidRDefault="00D95942" w:rsidP="00304255">
                      <w:pPr>
                        <w:jc w:val="center"/>
                      </w:pPr>
                    </w:p>
                    <w:p w14:paraId="7E5C7003" w14:textId="77777777" w:rsidR="00D95942" w:rsidRDefault="00D95942" w:rsidP="00304255">
                      <w:pPr>
                        <w:jc w:val="center"/>
                      </w:pPr>
                      <w:r>
                        <w:t>EARTH’S SURFACE</w:t>
                      </w:r>
                    </w:p>
                  </w:txbxContent>
                </v:textbox>
              </v:shape>
            </w:pict>
          </mc:Fallback>
        </mc:AlternateContent>
      </w:r>
    </w:p>
    <w:p w14:paraId="3B422B16" w14:textId="77777777" w:rsidR="00304255" w:rsidRDefault="00304255" w:rsidP="00304255">
      <w:pPr>
        <w:pStyle w:val="ListParagraph"/>
        <w:spacing w:after="160" w:line="259" w:lineRule="auto"/>
      </w:pPr>
    </w:p>
    <w:p w14:paraId="747BB88A" w14:textId="77777777" w:rsidR="00304255" w:rsidRDefault="00304255" w:rsidP="00304255">
      <w:pPr>
        <w:pStyle w:val="ListParagraph"/>
        <w:spacing w:after="160" w:line="259" w:lineRule="auto"/>
      </w:pPr>
    </w:p>
    <w:p w14:paraId="49638643" w14:textId="77777777" w:rsidR="00304255" w:rsidRDefault="00304255" w:rsidP="00304255">
      <w:pPr>
        <w:pStyle w:val="ListParagraph"/>
        <w:spacing w:after="160" w:line="259" w:lineRule="auto"/>
      </w:pPr>
    </w:p>
    <w:p w14:paraId="0A228332" w14:textId="77777777" w:rsidR="00304255" w:rsidRDefault="00304255" w:rsidP="00304255">
      <w:pPr>
        <w:pStyle w:val="ListParagraph"/>
        <w:spacing w:after="160" w:line="259" w:lineRule="auto"/>
      </w:pPr>
    </w:p>
    <w:p w14:paraId="690FDA3F" w14:textId="77777777" w:rsidR="00304255" w:rsidRDefault="00304255" w:rsidP="00304255">
      <w:pPr>
        <w:pStyle w:val="ListParagraph"/>
        <w:spacing w:after="160" w:line="259" w:lineRule="auto"/>
      </w:pPr>
    </w:p>
    <w:p w14:paraId="20348EDC" w14:textId="77777777" w:rsidR="00304255" w:rsidRDefault="00304255" w:rsidP="00304255">
      <w:pPr>
        <w:pStyle w:val="ListParagraph"/>
        <w:spacing w:after="160" w:line="259" w:lineRule="auto"/>
      </w:pPr>
    </w:p>
    <w:p w14:paraId="1B595DF3" w14:textId="77777777" w:rsidR="00304255" w:rsidRDefault="00304255" w:rsidP="00304255">
      <w:pPr>
        <w:pStyle w:val="ListParagraph"/>
        <w:spacing w:after="160" w:line="259" w:lineRule="auto"/>
      </w:pPr>
    </w:p>
    <w:p w14:paraId="4E75E674" w14:textId="77777777" w:rsidR="00304255" w:rsidRDefault="00304255" w:rsidP="00304255">
      <w:pPr>
        <w:pStyle w:val="ListParagraph"/>
        <w:spacing w:after="160" w:line="259" w:lineRule="auto"/>
        <w:ind w:firstLine="0"/>
      </w:pPr>
    </w:p>
    <w:p w14:paraId="1C16CC4E" w14:textId="77777777" w:rsidR="00304255" w:rsidRDefault="00304255" w:rsidP="00304255">
      <w:pPr>
        <w:pStyle w:val="ListParagraph"/>
        <w:spacing w:after="160" w:line="259" w:lineRule="auto"/>
        <w:ind w:firstLine="0"/>
      </w:pPr>
    </w:p>
    <w:p w14:paraId="31A88FD9" w14:textId="77777777" w:rsidR="00304255" w:rsidRDefault="00304255" w:rsidP="00304255">
      <w:pPr>
        <w:pStyle w:val="ListParagraph"/>
        <w:spacing w:after="160" w:line="259" w:lineRule="auto"/>
        <w:ind w:firstLine="0"/>
      </w:pPr>
    </w:p>
    <w:p w14:paraId="2AA3448F" w14:textId="77777777" w:rsidR="00304255" w:rsidRDefault="00304255" w:rsidP="00304255">
      <w:pPr>
        <w:pStyle w:val="ListParagraph"/>
        <w:spacing w:after="160" w:line="259" w:lineRule="auto"/>
        <w:ind w:left="0" w:firstLine="0"/>
      </w:pPr>
      <w:r>
        <w:t>Due to these changes in speed, sound refracts as it travels upwards and away from the earth.</w:t>
      </w:r>
    </w:p>
    <w:p w14:paraId="5489FBCA" w14:textId="77777777" w:rsidR="00304255" w:rsidRDefault="00304255" w:rsidP="00304255">
      <w:pPr>
        <w:pStyle w:val="ListParagraph"/>
        <w:spacing w:after="160" w:line="259" w:lineRule="auto"/>
        <w:ind w:left="0" w:firstLine="0"/>
      </w:pPr>
    </w:p>
    <w:p w14:paraId="4C8D460E" w14:textId="77777777" w:rsidR="00304255" w:rsidRDefault="00304255" w:rsidP="00304255">
      <w:pPr>
        <w:pStyle w:val="ListParagraph"/>
        <w:spacing w:after="160" w:line="259" w:lineRule="auto"/>
        <w:ind w:left="0" w:firstLine="0"/>
      </w:pPr>
    </w:p>
    <w:p w14:paraId="62C56079" w14:textId="77777777" w:rsidR="00304255" w:rsidRDefault="00304255" w:rsidP="00304255">
      <w:pPr>
        <w:pStyle w:val="ListParagraph"/>
        <w:spacing w:after="160" w:line="259" w:lineRule="auto"/>
        <w:ind w:left="0" w:firstLine="0"/>
      </w:pPr>
    </w:p>
    <w:p w14:paraId="4912F68C" w14:textId="77777777" w:rsidR="00304255" w:rsidRDefault="00304255" w:rsidP="00304255">
      <w:pPr>
        <w:pStyle w:val="ListParagraph"/>
        <w:spacing w:after="160" w:line="259" w:lineRule="auto"/>
        <w:ind w:left="0" w:firstLine="0"/>
        <w:jc w:val="center"/>
      </w:pPr>
      <w:r>
        <w:rPr>
          <w:b/>
          <w:bCs/>
        </w:rPr>
        <w:t>Question 18 continued on the next page</w:t>
      </w:r>
    </w:p>
    <w:p w14:paraId="7789249C" w14:textId="77777777" w:rsidR="00304255" w:rsidRDefault="00304255" w:rsidP="00304255">
      <w:pPr>
        <w:pStyle w:val="ListParagraph"/>
        <w:spacing w:after="160" w:line="259" w:lineRule="auto"/>
      </w:pPr>
    </w:p>
    <w:p w14:paraId="634E6703" w14:textId="77777777" w:rsidR="00304255" w:rsidRDefault="00304255" w:rsidP="00304255">
      <w:pPr>
        <w:spacing w:after="160" w:line="259" w:lineRule="auto"/>
        <w:rPr>
          <w:rFonts w:eastAsia="Times New Roman" w:cs="Arial"/>
          <w:szCs w:val="22"/>
        </w:rPr>
      </w:pPr>
      <w:r>
        <w:br w:type="page"/>
      </w:r>
    </w:p>
    <w:p w14:paraId="51D2BF1F" w14:textId="77777777" w:rsidR="00304255" w:rsidRDefault="00304255" w:rsidP="00304255">
      <w:pPr>
        <w:spacing w:after="160" w:line="259" w:lineRule="auto"/>
        <w:ind w:left="720" w:hanging="720"/>
      </w:pPr>
      <w:r>
        <w:lastRenderedPageBreak/>
        <w:t xml:space="preserve">f) </w:t>
      </w:r>
      <w:r>
        <w:tab/>
        <w:t xml:space="preserve">On the diagram below which shows the altitudes at various points above the earth, draw the path of the initial sound shown (starting on the earth’s surface at ‘S’) as it travels within and between the altitude boundaries shown. </w:t>
      </w:r>
    </w:p>
    <w:p w14:paraId="1CFAEAB8" w14:textId="77777777" w:rsidR="00304255" w:rsidRDefault="00304255" w:rsidP="00304255">
      <w:pPr>
        <w:pStyle w:val="ListParagraph"/>
        <w:spacing w:after="160" w:line="259" w:lineRule="auto"/>
        <w:ind w:firstLine="0"/>
        <w:jc w:val="right"/>
      </w:pPr>
      <w:r>
        <w:t>(4)</w:t>
      </w:r>
    </w:p>
    <w:p w14:paraId="610B623E" w14:textId="77777777" w:rsidR="00304255" w:rsidRDefault="00304255" w:rsidP="00304255">
      <w:pPr>
        <w:pStyle w:val="ListParagraph"/>
        <w:spacing w:after="160" w:line="259" w:lineRule="auto"/>
        <w:ind w:firstLine="0"/>
      </w:pPr>
    </w:p>
    <w:p w14:paraId="0CC4D6B8" w14:textId="77777777" w:rsidR="00304255" w:rsidRPr="009036B4" w:rsidRDefault="00304255" w:rsidP="00304255">
      <w:pPr>
        <w:pStyle w:val="ListParagraph"/>
        <w:spacing w:after="160" w:line="259" w:lineRule="auto"/>
        <w:ind w:firstLine="0"/>
        <w:rPr>
          <w:rFonts w:eastAsia="MS Mincho" w:cs="Goudy Old Style"/>
          <w:szCs w:val="24"/>
        </w:rPr>
      </w:pPr>
      <w:r w:rsidRPr="00193B9C">
        <w:rPr>
          <w:rFonts w:eastAsia="MS Mincho" w:cs="Goudy Old Style"/>
          <w:noProof/>
          <w:szCs w:val="24"/>
        </w:rPr>
        <mc:AlternateContent>
          <mc:Choice Requires="wps">
            <w:drawing>
              <wp:anchor distT="0" distB="0" distL="114300" distR="114300" simplePos="0" relativeHeight="251858944" behindDoc="0" locked="0" layoutInCell="1" allowOverlap="1" wp14:anchorId="1A0A96DA" wp14:editId="2349DD6C">
                <wp:simplePos x="0" y="0"/>
                <wp:positionH relativeFrom="column">
                  <wp:posOffset>1419860</wp:posOffset>
                </wp:positionH>
                <wp:positionV relativeFrom="paragraph">
                  <wp:posOffset>285115</wp:posOffset>
                </wp:positionV>
                <wp:extent cx="4114800" cy="0"/>
                <wp:effectExtent l="0" t="0" r="0" b="19050"/>
                <wp:wrapNone/>
                <wp:docPr id="187" name="Straight Connector 187"/>
                <wp:cNvGraphicFramePr/>
                <a:graphic xmlns:a="http://schemas.openxmlformats.org/drawingml/2006/main">
                  <a:graphicData uri="http://schemas.microsoft.com/office/word/2010/wordprocessingShape">
                    <wps:wsp>
                      <wps:cNvCnPr/>
                      <wps:spPr>
                        <a:xfrm>
                          <a:off x="0" y="0"/>
                          <a:ext cx="4114800" cy="0"/>
                        </a:xfrm>
                        <a:prstGeom prst="line">
                          <a:avLst/>
                        </a:prstGeom>
                        <a:ln w="19050">
                          <a:prstDash val="sys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3BF545" id="Straight Connector 187" o:spid="_x0000_s1026" style="position:absolute;z-index:251858944;visibility:visible;mso-wrap-style:square;mso-wrap-distance-left:9pt;mso-wrap-distance-top:0;mso-wrap-distance-right:9pt;mso-wrap-distance-bottom:0;mso-position-horizontal:absolute;mso-position-horizontal-relative:text;mso-position-vertical:absolute;mso-position-vertical-relative:text" from="111.8pt,22.45pt" to="435.8pt,2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" strokecolor="black [3200]" strokeweight="1.5pt">
                <v:stroke dashstyle="3 1" joinstyle="miter"/>
              </v:line>
            </w:pict>
          </mc:Fallback>
        </mc:AlternateContent>
      </w:r>
      <w:r w:rsidRPr="00193B9C">
        <w:rPr>
          <w:rFonts w:eastAsia="MS Mincho" w:cs="Goudy Old Style"/>
          <w:noProof/>
          <w:szCs w:val="24"/>
        </w:rPr>
        <mc:AlternateContent>
          <mc:Choice Requires="wps">
            <w:drawing>
              <wp:anchor distT="0" distB="0" distL="114300" distR="114300" simplePos="0" relativeHeight="251852800" behindDoc="0" locked="0" layoutInCell="1" allowOverlap="1" wp14:anchorId="63C042DC" wp14:editId="61D1EED3">
                <wp:simplePos x="0" y="0"/>
                <wp:positionH relativeFrom="column">
                  <wp:posOffset>798830</wp:posOffset>
                </wp:positionH>
                <wp:positionV relativeFrom="paragraph">
                  <wp:posOffset>31750</wp:posOffset>
                </wp:positionV>
                <wp:extent cx="688340" cy="574040"/>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688340" cy="574040"/>
                        </a:xfrm>
                        <a:prstGeom prst="rect">
                          <a:avLst/>
                        </a:prstGeom>
                        <a:solidFill>
                          <a:schemeClr val="lt1"/>
                        </a:solidFill>
                        <a:ln w="6350">
                          <a:noFill/>
                        </a:ln>
                      </wps:spPr>
                      <wps:txbx>
                        <w:txbxContent>
                          <w:p w14:paraId="3D466D77" w14:textId="77777777" w:rsidR="00D95942" w:rsidRDefault="00D95942" w:rsidP="00304255">
                            <w:r>
                              <w:t>30 km above surface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042DC" id="Text Box 188" o:spid="_x0000_s1082" type="#_x0000_t202" style="position:absolute;left:0;text-align:left;margin-left:62.9pt;margin-top:2.5pt;width:54.2pt;height:45.2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" fillcolor="white [3201]" stroked="f" strokeweight=".5pt">
                <v:textbox>
                  <w:txbxContent>
                    <w:p w14:paraId="3D466D77" w14:textId="77777777" w:rsidR="00D95942" w:rsidRDefault="00D95942" w:rsidP="00304255">
                      <w:r>
                        <w:t>30 km above surface</w:t>
                      </w:r>
                    </w:p>
                  </w:txbxContent>
                </v:textbox>
              </v:shape>
            </w:pict>
          </mc:Fallback>
        </mc:AlternateContent>
      </w:r>
      <w:r w:rsidRPr="00193B9C">
        <w:rPr>
          <w:rFonts w:eastAsia="MS Mincho" w:cs="Goudy Old Style"/>
          <w:noProof/>
          <w:szCs w:val="24"/>
        </w:rPr>
        <mc:AlternateContent>
          <mc:Choice Requires="wps">
            <w:drawing>
              <wp:anchor distT="0" distB="0" distL="114300" distR="114300" simplePos="0" relativeHeight="251857920" behindDoc="0" locked="0" layoutInCell="1" allowOverlap="1" wp14:anchorId="4DC40CFD" wp14:editId="753314CF">
                <wp:simplePos x="0" y="0"/>
                <wp:positionH relativeFrom="column">
                  <wp:posOffset>760730</wp:posOffset>
                </wp:positionH>
                <wp:positionV relativeFrom="paragraph">
                  <wp:posOffset>1387475</wp:posOffset>
                </wp:positionV>
                <wp:extent cx="688340" cy="574040"/>
                <wp:effectExtent l="0" t="0" r="0" b="0"/>
                <wp:wrapNone/>
                <wp:docPr id="189" name="Text Box 189"/>
                <wp:cNvGraphicFramePr/>
                <a:graphic xmlns:a="http://schemas.openxmlformats.org/drawingml/2006/main">
                  <a:graphicData uri="http://schemas.microsoft.com/office/word/2010/wordprocessingShape">
                    <wps:wsp>
                      <wps:cNvSpPr txBox="1"/>
                      <wps:spPr>
                        <a:xfrm>
                          <a:off x="0" y="0"/>
                          <a:ext cx="688340" cy="574040"/>
                        </a:xfrm>
                        <a:prstGeom prst="rect">
                          <a:avLst/>
                        </a:prstGeom>
                        <a:solidFill>
                          <a:schemeClr val="lt1"/>
                        </a:solidFill>
                        <a:ln w="6350">
                          <a:noFill/>
                        </a:ln>
                      </wps:spPr>
                      <wps:txbx>
                        <w:txbxContent>
                          <w:p w14:paraId="7E3D2BD2" w14:textId="77777777" w:rsidR="00D95942" w:rsidRDefault="00D95942" w:rsidP="00304255">
                            <w:r>
                              <w:t>20 km above surface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C40CFD" id="Text Box 189" o:spid="_x0000_s1083" type="#_x0000_t202" style="position:absolute;left:0;text-align:left;margin-left:59.9pt;margin-top:109.25pt;width:54.2pt;height:45.2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" fillcolor="white [3201]" stroked="f" strokeweight=".5pt">
                <v:textbox>
                  <w:txbxContent>
                    <w:p w14:paraId="7E3D2BD2" w14:textId="77777777" w:rsidR="00D95942" w:rsidRDefault="00D95942" w:rsidP="00304255">
                      <w:r>
                        <w:t>20 km above surface</w:t>
                      </w:r>
                    </w:p>
                  </w:txbxContent>
                </v:textbox>
              </v:shape>
            </w:pict>
          </mc:Fallback>
        </mc:AlternateContent>
      </w:r>
      <w:r w:rsidRPr="00193B9C">
        <w:rPr>
          <w:rFonts w:eastAsia="MS Mincho" w:cs="Goudy Old Style"/>
          <w:noProof/>
          <w:szCs w:val="24"/>
        </w:rPr>
        <mc:AlternateContent>
          <mc:Choice Requires="wps">
            <w:drawing>
              <wp:anchor distT="0" distB="0" distL="114300" distR="114300" simplePos="0" relativeHeight="251855872" behindDoc="0" locked="0" layoutInCell="1" allowOverlap="1" wp14:anchorId="43B22D4E" wp14:editId="2580D697">
                <wp:simplePos x="0" y="0"/>
                <wp:positionH relativeFrom="column">
                  <wp:posOffset>726440</wp:posOffset>
                </wp:positionH>
                <wp:positionV relativeFrom="paragraph">
                  <wp:posOffset>2527935</wp:posOffset>
                </wp:positionV>
                <wp:extent cx="688340" cy="574040"/>
                <wp:effectExtent l="0" t="0" r="0" b="0"/>
                <wp:wrapNone/>
                <wp:docPr id="190" name="Text Box 190"/>
                <wp:cNvGraphicFramePr/>
                <a:graphic xmlns:a="http://schemas.openxmlformats.org/drawingml/2006/main">
                  <a:graphicData uri="http://schemas.microsoft.com/office/word/2010/wordprocessingShape">
                    <wps:wsp>
                      <wps:cNvSpPr txBox="1"/>
                      <wps:spPr>
                        <a:xfrm>
                          <a:off x="0" y="0"/>
                          <a:ext cx="688340" cy="574040"/>
                        </a:xfrm>
                        <a:prstGeom prst="rect">
                          <a:avLst/>
                        </a:prstGeom>
                        <a:solidFill>
                          <a:schemeClr val="lt1"/>
                        </a:solidFill>
                        <a:ln w="6350">
                          <a:noFill/>
                        </a:ln>
                      </wps:spPr>
                      <wps:txbx>
                        <w:txbxContent>
                          <w:p w14:paraId="16D92393" w14:textId="77777777" w:rsidR="00D95942" w:rsidRDefault="00D95942" w:rsidP="00304255">
                            <w:r>
                              <w:t>11 km above surface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22D4E" id="Text Box 190" o:spid="_x0000_s1084" type="#_x0000_t202" style="position:absolute;left:0;text-align:left;margin-left:57.2pt;margin-top:199.05pt;width:54.2pt;height:45.2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" fillcolor="white [3201]" stroked="f" strokeweight=".5pt">
                <v:textbox>
                  <w:txbxContent>
                    <w:p w14:paraId="16D92393" w14:textId="77777777" w:rsidR="00D95942" w:rsidRDefault="00D95942" w:rsidP="00304255">
                      <w:r>
                        <w:t>11 km above surface</w:t>
                      </w:r>
                    </w:p>
                  </w:txbxContent>
                </v:textbox>
              </v:shape>
            </w:pict>
          </mc:Fallback>
        </mc:AlternateContent>
      </w:r>
      <w:r w:rsidRPr="00193B9C">
        <w:rPr>
          <w:rFonts w:eastAsia="MS Mincho" w:cs="Goudy Old Style"/>
          <w:noProof/>
          <w:szCs w:val="24"/>
        </w:rPr>
        <mc:AlternateContent>
          <mc:Choice Requires="wps">
            <w:drawing>
              <wp:anchor distT="0" distB="0" distL="114300" distR="114300" simplePos="0" relativeHeight="251854848" behindDoc="0" locked="0" layoutInCell="1" allowOverlap="1" wp14:anchorId="5AB51CBF" wp14:editId="711CA692">
                <wp:simplePos x="0" y="0"/>
                <wp:positionH relativeFrom="column">
                  <wp:posOffset>1414780</wp:posOffset>
                </wp:positionH>
                <wp:positionV relativeFrom="paragraph">
                  <wp:posOffset>2756535</wp:posOffset>
                </wp:positionV>
                <wp:extent cx="4114800" cy="0"/>
                <wp:effectExtent l="0" t="0" r="0" b="19050"/>
                <wp:wrapNone/>
                <wp:docPr id="191" name="Straight Connector 191"/>
                <wp:cNvGraphicFramePr/>
                <a:graphic xmlns:a="http://schemas.openxmlformats.org/drawingml/2006/main">
                  <a:graphicData uri="http://schemas.microsoft.com/office/word/2010/wordprocessingShape">
                    <wps:wsp>
                      <wps:cNvCnPr/>
                      <wps:spPr>
                        <a:xfrm>
                          <a:off x="0" y="0"/>
                          <a:ext cx="4114800" cy="0"/>
                        </a:xfrm>
                        <a:prstGeom prst="line">
                          <a:avLst/>
                        </a:prstGeom>
                        <a:ln w="19050">
                          <a:prstDash val="sys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078713" id="Straight Connector 191" o:spid="_x0000_s1026" style="position:absolute;z-index:251854848;visibility:visible;mso-wrap-style:square;mso-wrap-distance-left:9pt;mso-wrap-distance-top:0;mso-wrap-distance-right:9pt;mso-wrap-distance-bottom:0;mso-position-horizontal:absolute;mso-position-horizontal-relative:text;mso-position-vertical:absolute;mso-position-vertical-relative:text" from="111.4pt,217.05pt" to="435.4pt,2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" strokecolor="black [3200]" strokeweight="1.5pt">
                <v:stroke dashstyle="3 1" joinstyle="miter"/>
              </v:line>
            </w:pict>
          </mc:Fallback>
        </mc:AlternateContent>
      </w:r>
      <w:r w:rsidRPr="00193B9C">
        <w:rPr>
          <w:rFonts w:eastAsia="MS Mincho" w:cs="Goudy Old Style"/>
          <w:noProof/>
          <w:szCs w:val="24"/>
        </w:rPr>
        <mc:AlternateContent>
          <mc:Choice Requires="wps">
            <w:drawing>
              <wp:anchor distT="0" distB="0" distL="114300" distR="114300" simplePos="0" relativeHeight="251853824" behindDoc="0" locked="0" layoutInCell="1" allowOverlap="1" wp14:anchorId="732F3169" wp14:editId="74878B71">
                <wp:simplePos x="0" y="0"/>
                <wp:positionH relativeFrom="column">
                  <wp:posOffset>1414780</wp:posOffset>
                </wp:positionH>
                <wp:positionV relativeFrom="paragraph">
                  <wp:posOffset>4011295</wp:posOffset>
                </wp:positionV>
                <wp:extent cx="4114800" cy="574040"/>
                <wp:effectExtent l="0" t="0" r="19050" b="16510"/>
                <wp:wrapNone/>
                <wp:docPr id="138" name="Text Box 138"/>
                <wp:cNvGraphicFramePr/>
                <a:graphic xmlns:a="http://schemas.openxmlformats.org/drawingml/2006/main">
                  <a:graphicData uri="http://schemas.microsoft.com/office/word/2010/wordprocessingShape">
                    <wps:wsp>
                      <wps:cNvSpPr txBox="1"/>
                      <wps:spPr>
                        <a:xfrm>
                          <a:off x="0" y="0"/>
                          <a:ext cx="4114800" cy="574040"/>
                        </a:xfrm>
                        <a:prstGeom prst="rect">
                          <a:avLst/>
                        </a:prstGeom>
                        <a:solidFill>
                          <a:schemeClr val="bg1">
                            <a:lumMod val="85000"/>
                          </a:schemeClr>
                        </a:solidFill>
                        <a:ln w="6350">
                          <a:solidFill>
                            <a:prstClr val="black"/>
                          </a:solidFill>
                        </a:ln>
                      </wps:spPr>
                      <wps:txbx>
                        <w:txbxContent>
                          <w:p w14:paraId="63EDC909" w14:textId="77777777" w:rsidR="00D95942" w:rsidRDefault="00D95942" w:rsidP="00304255">
                            <w:pPr>
                              <w:jc w:val="center"/>
                            </w:pPr>
                          </w:p>
                          <w:p w14:paraId="34465089" w14:textId="77777777" w:rsidR="00D95942" w:rsidRDefault="00D95942" w:rsidP="00304255">
                            <w:pPr>
                              <w:jc w:val="center"/>
                            </w:pPr>
                            <w:r>
                              <w:t>EARTH’S SURFACE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2F3169" id="Text Box 138" o:spid="_x0000_s1085" type="#_x0000_t202" style="position:absolute;left:0;text-align:left;margin-left:111.4pt;margin-top:315.85pt;width:324pt;height:45.2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" fillcolor="#d8d8d8 [2732]" strokeweight=".5pt">
                <v:textbox>
                  <w:txbxContent>
                    <w:p w14:paraId="63EDC909" w14:textId="77777777" w:rsidR="00D95942" w:rsidRDefault="00D95942" w:rsidP="00304255">
                      <w:pPr>
                        <w:jc w:val="center"/>
                      </w:pPr>
                    </w:p>
                    <w:p w14:paraId="34465089" w14:textId="77777777" w:rsidR="00D95942" w:rsidRDefault="00D95942" w:rsidP="00304255">
                      <w:pPr>
                        <w:jc w:val="center"/>
                      </w:pPr>
                      <w:r>
                        <w:t>EARTH’S SURFACE</w:t>
                      </w:r>
                    </w:p>
                  </w:txbxContent>
                </v:textbox>
              </v:shape>
            </w:pict>
          </mc:Fallback>
        </mc:AlternateContent>
      </w:r>
    </w:p>
    <w:p w14:paraId="088C71B0" w14:textId="77777777" w:rsidR="00304255" w:rsidRPr="009036B4" w:rsidRDefault="00C055AC" w:rsidP="00304255">
      <w:pPr>
        <w:spacing w:after="160" w:line="259" w:lineRule="auto"/>
      </w:pPr>
      <w:r>
        <w:rPr>
          <w:noProof/>
        </w:rPr>
        <mc:AlternateContent>
          <mc:Choice Requires="wps">
            <w:drawing>
              <wp:anchor distT="0" distB="0" distL="114300" distR="114300" simplePos="0" relativeHeight="251870208" behindDoc="0" locked="0" layoutInCell="1" allowOverlap="1" wp14:anchorId="3A15CFBE" wp14:editId="71CF73CD">
                <wp:simplePos x="0" y="0"/>
                <wp:positionH relativeFrom="column">
                  <wp:posOffset>3737610</wp:posOffset>
                </wp:positionH>
                <wp:positionV relativeFrom="paragraph">
                  <wp:posOffset>11430</wp:posOffset>
                </wp:positionV>
                <wp:extent cx="1225550" cy="1336675"/>
                <wp:effectExtent l="0" t="0" r="12700" b="15875"/>
                <wp:wrapNone/>
                <wp:docPr id="12" name="Freeform 12"/>
                <wp:cNvGraphicFramePr/>
                <a:graphic xmlns:a="http://schemas.openxmlformats.org/drawingml/2006/main">
                  <a:graphicData uri="http://schemas.microsoft.com/office/word/2010/wordprocessingShape">
                    <wps:wsp>
                      <wps:cNvSpPr/>
                      <wps:spPr>
                        <a:xfrm>
                          <a:off x="0" y="0"/>
                          <a:ext cx="1225550" cy="1336675"/>
                        </a:xfrm>
                        <a:custGeom>
                          <a:avLst/>
                          <a:gdLst>
                            <a:gd name="connsiteX0" fmla="*/ 0 w 1987550"/>
                            <a:gd name="connsiteY0" fmla="*/ 987476 h 987476"/>
                            <a:gd name="connsiteX1" fmla="*/ 158750 w 1987550"/>
                            <a:gd name="connsiteY1" fmla="*/ 682676 h 987476"/>
                            <a:gd name="connsiteX2" fmla="*/ 508000 w 1987550"/>
                            <a:gd name="connsiteY2" fmla="*/ 415976 h 987476"/>
                            <a:gd name="connsiteX3" fmla="*/ 1035050 w 1987550"/>
                            <a:gd name="connsiteY3" fmla="*/ 206426 h 987476"/>
                            <a:gd name="connsiteX4" fmla="*/ 1689100 w 1987550"/>
                            <a:gd name="connsiteY4" fmla="*/ 22276 h 987476"/>
                            <a:gd name="connsiteX5" fmla="*/ 1987550 w 1987550"/>
                            <a:gd name="connsiteY5" fmla="*/ 3226 h 987476"/>
                            <a:gd name="connsiteX6" fmla="*/ 1987550 w 1987550"/>
                            <a:gd name="connsiteY6" fmla="*/ 3226 h 9874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987550" h="987476">
                              <a:moveTo>
                                <a:pt x="0" y="987476"/>
                              </a:moveTo>
                              <a:cubicBezTo>
                                <a:pt x="37041" y="882701"/>
                                <a:pt x="74083" y="777926"/>
                                <a:pt x="158750" y="682676"/>
                              </a:cubicBezTo>
                              <a:cubicBezTo>
                                <a:pt x="243417" y="587426"/>
                                <a:pt x="361950" y="495351"/>
                                <a:pt x="508000" y="415976"/>
                              </a:cubicBezTo>
                              <a:cubicBezTo>
                                <a:pt x="654050" y="336601"/>
                                <a:pt x="838200" y="272043"/>
                                <a:pt x="1035050" y="206426"/>
                              </a:cubicBezTo>
                              <a:cubicBezTo>
                                <a:pt x="1231900" y="140809"/>
                                <a:pt x="1530350" y="56143"/>
                                <a:pt x="1689100" y="22276"/>
                              </a:cubicBezTo>
                              <a:cubicBezTo>
                                <a:pt x="1847850" y="-11591"/>
                                <a:pt x="1987550" y="3226"/>
                                <a:pt x="1987550" y="3226"/>
                              </a:cubicBezTo>
                              <a:lnTo>
                                <a:pt x="1987550" y="3226"/>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3093F" id="Freeform 12" o:spid="_x0000_s1026" style="position:absolute;margin-left:294.3pt;margin-top:.9pt;width:96.5pt;height:105.2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87550,987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" path="m,987476c37041,882701,74083,777926,158750,682676,243417,587426,361950,495351,508000,415976,654050,336601,838200,272043,1035050,206426,1231900,140809,1530350,56143,1689100,22276,1847850,-11591,1987550,3226,1987550,3226r,e" filled="f" strokecolor="#1f4d78 [1604]" strokeweight="1pt">
                <v:stroke joinstyle="miter"/>
                <v:path arrowok="t" o:connecttype="custom" o:connectlocs="0,1336675;97887,924089;313240,563077;638226,279424;1041522,30153;1225550,4367;1225550,4367" o:connectangles="0,0,0,0,0,0,0"/>
              </v:shape>
            </w:pict>
          </mc:Fallback>
        </mc:AlternateContent>
      </w:r>
    </w:p>
    <w:p w14:paraId="0EF21F38" w14:textId="77777777" w:rsidR="00304255" w:rsidRDefault="00304255" w:rsidP="00304255">
      <w:pPr>
        <w:pStyle w:val="ListParagraph"/>
        <w:spacing w:after="160" w:line="259" w:lineRule="auto"/>
        <w:jc w:val="right"/>
      </w:pPr>
    </w:p>
    <w:p w14:paraId="79A4563F" w14:textId="77777777" w:rsidR="00304255" w:rsidRDefault="00304255" w:rsidP="00304255">
      <w:pPr>
        <w:pStyle w:val="ListParagraph"/>
        <w:spacing w:after="160" w:line="259" w:lineRule="auto"/>
        <w:jc w:val="right"/>
      </w:pPr>
    </w:p>
    <w:p w14:paraId="308DA3DA" w14:textId="77777777" w:rsidR="00304255" w:rsidRDefault="00304255" w:rsidP="00304255">
      <w:pPr>
        <w:pStyle w:val="ListParagraph"/>
        <w:spacing w:after="160" w:line="259" w:lineRule="auto"/>
        <w:jc w:val="right"/>
      </w:pPr>
    </w:p>
    <w:p w14:paraId="44D3AA80" w14:textId="77777777" w:rsidR="00304255" w:rsidRDefault="00C055AC" w:rsidP="00304255">
      <w:pPr>
        <w:pStyle w:val="ListParagraph"/>
        <w:spacing w:after="160" w:line="259" w:lineRule="auto"/>
        <w:jc w:val="right"/>
      </w:pPr>
      <w:r>
        <w:rPr>
          <w:rFonts w:eastAsia="MS Mincho" w:cs="Goudy Old Style"/>
          <w:noProof/>
          <w:szCs w:val="24"/>
        </w:rPr>
        <mc:AlternateContent>
          <mc:Choice Requires="wps">
            <w:drawing>
              <wp:anchor distT="0" distB="0" distL="114300" distR="114300" simplePos="0" relativeHeight="251869184" behindDoc="0" locked="0" layoutInCell="1" allowOverlap="1" wp14:anchorId="53E992F9" wp14:editId="42B830B3">
                <wp:simplePos x="0" y="0"/>
                <wp:positionH relativeFrom="column">
                  <wp:posOffset>3255010</wp:posOffset>
                </wp:positionH>
                <wp:positionV relativeFrom="paragraph">
                  <wp:posOffset>238760</wp:posOffset>
                </wp:positionV>
                <wp:extent cx="488950" cy="1143000"/>
                <wp:effectExtent l="0" t="0" r="25400" b="19050"/>
                <wp:wrapNone/>
                <wp:docPr id="11" name="Straight Connector 11"/>
                <wp:cNvGraphicFramePr/>
                <a:graphic xmlns:a="http://schemas.openxmlformats.org/drawingml/2006/main">
                  <a:graphicData uri="http://schemas.microsoft.com/office/word/2010/wordprocessingShape">
                    <wps:wsp>
                      <wps:cNvCnPr/>
                      <wps:spPr>
                        <a:xfrm flipV="1">
                          <a:off x="0" y="0"/>
                          <a:ext cx="488950" cy="1143000"/>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78E5CE" id="Straight Connector 11" o:spid="_x0000_s1026" style="position:absolute;flip:y;z-index:251869184;visibility:visible;mso-wrap-style:square;mso-wrap-distance-left:9pt;mso-wrap-distance-top:0;mso-wrap-distance-right:9pt;mso-wrap-distance-bottom:0;mso-position-horizontal:absolute;mso-position-horizontal-relative:text;mso-position-vertical:absolute;mso-position-vertical-relative:text" from="256.3pt,18.8pt" to="294.8pt,10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" strokecolor="#5b9bd5 [3204]">
                <v:stroke joinstyle="miter"/>
              </v:line>
            </w:pict>
          </mc:Fallback>
        </mc:AlternateContent>
      </w:r>
      <w:r w:rsidR="00304255" w:rsidRPr="00193B9C">
        <w:rPr>
          <w:rFonts w:eastAsia="MS Mincho" w:cs="Goudy Old Style"/>
          <w:noProof/>
          <w:szCs w:val="24"/>
        </w:rPr>
        <mc:AlternateContent>
          <mc:Choice Requires="wps">
            <w:drawing>
              <wp:anchor distT="0" distB="0" distL="114300" distR="114300" simplePos="0" relativeHeight="251856896" behindDoc="0" locked="0" layoutInCell="1" allowOverlap="1" wp14:anchorId="0EFD6976" wp14:editId="2AC38DA3">
                <wp:simplePos x="0" y="0"/>
                <wp:positionH relativeFrom="column">
                  <wp:posOffset>1449070</wp:posOffset>
                </wp:positionH>
                <wp:positionV relativeFrom="paragraph">
                  <wp:posOffset>241300</wp:posOffset>
                </wp:positionV>
                <wp:extent cx="4114800" cy="0"/>
                <wp:effectExtent l="0" t="0" r="0" b="19050"/>
                <wp:wrapNone/>
                <wp:docPr id="192" name="Straight Connector 192"/>
                <wp:cNvGraphicFramePr/>
                <a:graphic xmlns:a="http://schemas.openxmlformats.org/drawingml/2006/main">
                  <a:graphicData uri="http://schemas.microsoft.com/office/word/2010/wordprocessingShape">
                    <wps:wsp>
                      <wps:cNvCnPr/>
                      <wps:spPr>
                        <a:xfrm>
                          <a:off x="0" y="0"/>
                          <a:ext cx="4114800" cy="0"/>
                        </a:xfrm>
                        <a:prstGeom prst="line">
                          <a:avLst/>
                        </a:prstGeom>
                        <a:ln w="19050">
                          <a:prstDash val="sys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A2536F0" id="Straight Connector 192" o:spid="_x0000_s1026" style="position:absolute;z-index:251856896;visibility:visible;mso-wrap-style:square;mso-wrap-distance-left:9pt;mso-wrap-distance-top:0;mso-wrap-distance-right:9pt;mso-wrap-distance-bottom:0;mso-position-horizontal:absolute;mso-position-horizontal-relative:text;mso-position-vertical:absolute;mso-position-vertical-relative:text" from="114.1pt,19pt" to="438.1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" strokecolor="black [3200]" strokeweight="1.5pt">
                <v:stroke dashstyle="3 1" joinstyle="miter"/>
              </v:line>
            </w:pict>
          </mc:Fallback>
        </mc:AlternateContent>
      </w:r>
    </w:p>
    <w:p w14:paraId="0740D535" w14:textId="77777777" w:rsidR="00304255" w:rsidRDefault="00304255" w:rsidP="00304255">
      <w:pPr>
        <w:pStyle w:val="ListParagraph"/>
        <w:spacing w:after="160" w:line="259" w:lineRule="auto"/>
        <w:jc w:val="right"/>
      </w:pPr>
    </w:p>
    <w:p w14:paraId="5D400A86" w14:textId="77777777" w:rsidR="00304255" w:rsidRDefault="00304255" w:rsidP="00304255">
      <w:pPr>
        <w:pStyle w:val="ListParagraph"/>
        <w:spacing w:after="160" w:line="259" w:lineRule="auto"/>
        <w:jc w:val="right"/>
      </w:pPr>
    </w:p>
    <w:p w14:paraId="7CE0A053" w14:textId="77777777" w:rsidR="00304255" w:rsidRDefault="00304255" w:rsidP="00304255">
      <w:pPr>
        <w:pStyle w:val="ListParagraph"/>
        <w:spacing w:after="160" w:line="259" w:lineRule="auto"/>
        <w:jc w:val="right"/>
      </w:pPr>
    </w:p>
    <w:p w14:paraId="507394B3" w14:textId="77777777" w:rsidR="00304255" w:rsidRDefault="00304255" w:rsidP="00304255">
      <w:pPr>
        <w:tabs>
          <w:tab w:val="left" w:pos="8505"/>
          <w:tab w:val="left" w:pos="9356"/>
        </w:tabs>
        <w:ind w:left="567" w:hanging="567"/>
        <w:rPr>
          <w:b/>
        </w:rPr>
      </w:pPr>
    </w:p>
    <w:p w14:paraId="7D1C7D4D" w14:textId="77777777" w:rsidR="00304255" w:rsidRDefault="00C055AC" w:rsidP="00304255">
      <w:pPr>
        <w:tabs>
          <w:tab w:val="left" w:pos="8505"/>
          <w:tab w:val="left" w:pos="9356"/>
        </w:tabs>
        <w:ind w:left="567" w:hanging="567"/>
        <w:jc w:val="center"/>
        <w:rPr>
          <w:b/>
        </w:rPr>
      </w:pPr>
      <w:r>
        <w:rPr>
          <w:b/>
          <w:noProof/>
        </w:rPr>
        <mc:AlternateContent>
          <mc:Choice Requires="wps">
            <w:drawing>
              <wp:anchor distT="0" distB="0" distL="114300" distR="114300" simplePos="0" relativeHeight="251868160" behindDoc="0" locked="0" layoutInCell="1" allowOverlap="1" wp14:anchorId="2F311F7D" wp14:editId="0A91DDCC">
                <wp:simplePos x="0" y="0"/>
                <wp:positionH relativeFrom="column">
                  <wp:posOffset>2073910</wp:posOffset>
                </wp:positionH>
                <wp:positionV relativeFrom="paragraph">
                  <wp:posOffset>70413</wp:posOffset>
                </wp:positionV>
                <wp:extent cx="1213724" cy="1200222"/>
                <wp:effectExtent l="0" t="0" r="24765" b="19050"/>
                <wp:wrapNone/>
                <wp:docPr id="10" name="Freeform 10"/>
                <wp:cNvGraphicFramePr/>
                <a:graphic xmlns:a="http://schemas.openxmlformats.org/drawingml/2006/main">
                  <a:graphicData uri="http://schemas.microsoft.com/office/word/2010/wordprocessingShape">
                    <wps:wsp>
                      <wps:cNvSpPr/>
                      <wps:spPr>
                        <a:xfrm>
                          <a:off x="0" y="0"/>
                          <a:ext cx="1213724" cy="1200222"/>
                        </a:xfrm>
                        <a:custGeom>
                          <a:avLst/>
                          <a:gdLst>
                            <a:gd name="connsiteX0" fmla="*/ 0 w 1213724"/>
                            <a:gd name="connsiteY0" fmla="*/ 1200222 h 1200222"/>
                            <a:gd name="connsiteX1" fmla="*/ 590550 w 1213724"/>
                            <a:gd name="connsiteY1" fmla="*/ 990672 h 1200222"/>
                            <a:gd name="connsiteX2" fmla="*/ 914400 w 1213724"/>
                            <a:gd name="connsiteY2" fmla="*/ 679522 h 1200222"/>
                            <a:gd name="connsiteX3" fmla="*/ 1187450 w 1213724"/>
                            <a:gd name="connsiteY3" fmla="*/ 63572 h 1200222"/>
                            <a:gd name="connsiteX4" fmla="*/ 1187450 w 1213724"/>
                            <a:gd name="connsiteY4" fmla="*/ 50872 h 120022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13724" h="1200222">
                              <a:moveTo>
                                <a:pt x="0" y="1200222"/>
                              </a:moveTo>
                              <a:cubicBezTo>
                                <a:pt x="219075" y="1138838"/>
                                <a:pt x="438150" y="1077455"/>
                                <a:pt x="590550" y="990672"/>
                              </a:cubicBezTo>
                              <a:cubicBezTo>
                                <a:pt x="742950" y="903889"/>
                                <a:pt x="814917" y="834039"/>
                                <a:pt x="914400" y="679522"/>
                              </a:cubicBezTo>
                              <a:cubicBezTo>
                                <a:pt x="1013883" y="525005"/>
                                <a:pt x="1141942" y="168347"/>
                                <a:pt x="1187450" y="63572"/>
                              </a:cubicBezTo>
                              <a:cubicBezTo>
                                <a:pt x="1232958" y="-41203"/>
                                <a:pt x="1210204" y="4834"/>
                                <a:pt x="1187450" y="50872"/>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D8E0BB" id="Freeform 10" o:spid="_x0000_s1026" style="position:absolute;margin-left:163.3pt;margin-top:5.55pt;width:95.55pt;height:94.5pt;z-index:251868160;visibility:visible;mso-wrap-style:square;mso-wrap-distance-left:9pt;mso-wrap-distance-top:0;mso-wrap-distance-right:9pt;mso-wrap-distance-bottom:0;mso-position-horizontal:absolute;mso-position-horizontal-relative:text;mso-position-vertical:absolute;mso-position-vertical-relative:text;v-text-anchor:middle" coordsize="1213724,1200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" path="m,1200222c219075,1138838,438150,1077455,590550,990672,742950,903889,814917,834039,914400,679522,1013883,525005,1141942,168347,1187450,63572v45508,-104775,22754,-58738,,-12700e" filled="f" strokecolor="#1f4d78 [1604]" strokeweight="1pt">
                <v:stroke joinstyle="miter"/>
                <v:path arrowok="t" o:connecttype="custom" o:connectlocs="0,1200222;590550,990672;914400,679522;1187450,63572;1187450,50872" o:connectangles="0,0,0,0,0"/>
              </v:shape>
            </w:pict>
          </mc:Fallback>
        </mc:AlternateContent>
      </w:r>
    </w:p>
    <w:p w14:paraId="48FFF0DA" w14:textId="77777777" w:rsidR="00304255" w:rsidRDefault="00304255" w:rsidP="00304255">
      <w:pPr>
        <w:tabs>
          <w:tab w:val="left" w:pos="8505"/>
          <w:tab w:val="left" w:pos="9356"/>
        </w:tabs>
        <w:ind w:left="567" w:hanging="567"/>
        <w:jc w:val="center"/>
        <w:rPr>
          <w:b/>
        </w:rPr>
      </w:pPr>
    </w:p>
    <w:p w14:paraId="1DC7BB08" w14:textId="77777777" w:rsidR="00304255" w:rsidRDefault="00304255" w:rsidP="00304255">
      <w:pPr>
        <w:tabs>
          <w:tab w:val="left" w:pos="8505"/>
          <w:tab w:val="left" w:pos="9356"/>
        </w:tabs>
        <w:ind w:left="567" w:hanging="567"/>
        <w:jc w:val="center"/>
        <w:rPr>
          <w:b/>
        </w:rPr>
      </w:pPr>
    </w:p>
    <w:p w14:paraId="125EE199" w14:textId="77777777" w:rsidR="00304255" w:rsidRDefault="00304255" w:rsidP="00304255">
      <w:pPr>
        <w:tabs>
          <w:tab w:val="left" w:pos="8505"/>
          <w:tab w:val="left" w:pos="9356"/>
        </w:tabs>
        <w:ind w:left="567" w:hanging="567"/>
        <w:jc w:val="center"/>
        <w:rPr>
          <w:b/>
        </w:rPr>
      </w:pPr>
    </w:p>
    <w:p w14:paraId="5D016D31" w14:textId="77777777" w:rsidR="00304255" w:rsidRDefault="00304255" w:rsidP="00304255">
      <w:pPr>
        <w:tabs>
          <w:tab w:val="left" w:pos="8505"/>
          <w:tab w:val="left" w:pos="9356"/>
        </w:tabs>
        <w:ind w:left="567" w:hanging="567"/>
        <w:jc w:val="center"/>
        <w:rPr>
          <w:b/>
        </w:rPr>
      </w:pPr>
    </w:p>
    <w:p w14:paraId="1AC6DD00" w14:textId="77777777" w:rsidR="00304255" w:rsidRDefault="00304255" w:rsidP="00304255">
      <w:pPr>
        <w:tabs>
          <w:tab w:val="left" w:pos="8505"/>
          <w:tab w:val="left" w:pos="9356"/>
        </w:tabs>
        <w:ind w:left="567" w:hanging="567"/>
        <w:jc w:val="center"/>
        <w:rPr>
          <w:b/>
        </w:rPr>
      </w:pPr>
      <w:r>
        <w:rPr>
          <w:b/>
          <w:noProof/>
        </w:rPr>
        <mc:AlternateContent>
          <mc:Choice Requires="wps">
            <w:drawing>
              <wp:anchor distT="0" distB="0" distL="114300" distR="114300" simplePos="0" relativeHeight="251860992" behindDoc="0" locked="0" layoutInCell="1" allowOverlap="1" wp14:anchorId="2B1D81C7" wp14:editId="260887C9">
                <wp:simplePos x="0" y="0"/>
                <wp:positionH relativeFrom="column">
                  <wp:posOffset>2061210</wp:posOffset>
                </wp:positionH>
                <wp:positionV relativeFrom="paragraph">
                  <wp:posOffset>162560</wp:posOffset>
                </wp:positionV>
                <wp:extent cx="558800" cy="317500"/>
                <wp:effectExtent l="0" t="38100" r="50800" b="25400"/>
                <wp:wrapNone/>
                <wp:docPr id="193" name="Straight Arrow Connector 193"/>
                <wp:cNvGraphicFramePr/>
                <a:graphic xmlns:a="http://schemas.openxmlformats.org/drawingml/2006/main">
                  <a:graphicData uri="http://schemas.microsoft.com/office/word/2010/wordprocessingShape">
                    <wps:wsp>
                      <wps:cNvCnPr/>
                      <wps:spPr>
                        <a:xfrm flipV="1">
                          <a:off x="0" y="0"/>
                          <a:ext cx="558800" cy="317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292CBBA" id="_x0000_t32" coordsize="21600,21600" o:spt="32" o:oned="t" path="m,l21600,21600e" filled="f">
                <v:path arrowok="t" fillok="f" o:connecttype="none"/>
                <o:lock v:ext="edit" shapetype="t"/>
              </v:shapetype>
              <v:shape id="Straight Arrow Connector 193" o:spid="_x0000_s1026" type="#_x0000_t32" style="position:absolute;margin-left:162.3pt;margin-top:12.8pt;width:44pt;height:25pt;flip:y;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" strokecolor="black [3200]" strokeweight=".5pt">
                <v:stroke endarrow="block" joinstyle="miter"/>
              </v:shape>
            </w:pict>
          </mc:Fallback>
        </mc:AlternateContent>
      </w:r>
    </w:p>
    <w:p w14:paraId="5A190790" w14:textId="77777777" w:rsidR="00304255" w:rsidRDefault="00304255" w:rsidP="00304255">
      <w:pPr>
        <w:tabs>
          <w:tab w:val="left" w:pos="8505"/>
          <w:tab w:val="left" w:pos="9356"/>
        </w:tabs>
        <w:ind w:left="567" w:hanging="567"/>
        <w:jc w:val="center"/>
        <w:rPr>
          <w:b/>
        </w:rPr>
      </w:pPr>
    </w:p>
    <w:p w14:paraId="0D4412DB" w14:textId="77777777" w:rsidR="00304255" w:rsidRDefault="00304255" w:rsidP="00304255">
      <w:pPr>
        <w:tabs>
          <w:tab w:val="left" w:pos="8505"/>
          <w:tab w:val="left" w:pos="9356"/>
        </w:tabs>
        <w:ind w:left="567" w:hanging="567"/>
        <w:jc w:val="center"/>
        <w:rPr>
          <w:b/>
        </w:rPr>
      </w:pPr>
      <w:r w:rsidRPr="00193B9C">
        <w:rPr>
          <w:noProof/>
        </w:rPr>
        <mc:AlternateContent>
          <mc:Choice Requires="wps">
            <w:drawing>
              <wp:anchor distT="0" distB="0" distL="114300" distR="114300" simplePos="0" relativeHeight="251859968" behindDoc="1" locked="0" layoutInCell="1" allowOverlap="1" wp14:anchorId="304DF15A" wp14:editId="3930E08A">
                <wp:simplePos x="0" y="0"/>
                <wp:positionH relativeFrom="column">
                  <wp:posOffset>1832610</wp:posOffset>
                </wp:positionH>
                <wp:positionV relativeFrom="paragraph">
                  <wp:posOffset>38100</wp:posOffset>
                </wp:positionV>
                <wp:extent cx="281940" cy="304800"/>
                <wp:effectExtent l="0" t="0" r="3810" b="0"/>
                <wp:wrapNone/>
                <wp:docPr id="194" name="Text Box 194"/>
                <wp:cNvGraphicFramePr/>
                <a:graphic xmlns:a="http://schemas.openxmlformats.org/drawingml/2006/main">
                  <a:graphicData uri="http://schemas.microsoft.com/office/word/2010/wordprocessingShape">
                    <wps:wsp>
                      <wps:cNvSpPr txBox="1"/>
                      <wps:spPr>
                        <a:xfrm>
                          <a:off x="0" y="0"/>
                          <a:ext cx="281940" cy="304800"/>
                        </a:xfrm>
                        <a:prstGeom prst="rect">
                          <a:avLst/>
                        </a:prstGeom>
                        <a:solidFill>
                          <a:schemeClr val="lt1"/>
                        </a:solidFill>
                        <a:ln w="6350">
                          <a:noFill/>
                        </a:ln>
                      </wps:spPr>
                      <wps:txbx>
                        <w:txbxContent>
                          <w:p w14:paraId="4D8C06E9" w14:textId="77777777" w:rsidR="00D95942" w:rsidRPr="00193B9C" w:rsidRDefault="00D95942" w:rsidP="00304255">
                            <w:pPr>
                              <w:rPr>
                                <w:b/>
                              </w:rPr>
                            </w:pPr>
                            <w:r w:rsidRPr="00193B9C">
                              <w:rPr>
                                <w:b/>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DF15A" id="Text Box 194" o:spid="_x0000_s1086" type="#_x0000_t202" style="position:absolute;left:0;text-align:left;margin-left:144.3pt;margin-top:3pt;width:22.2pt;height:24pt;z-index:-25145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" fillcolor="white [3201]" stroked="f" strokeweight=".5pt">
                <v:textbox>
                  <w:txbxContent>
                    <w:p w14:paraId="4D8C06E9" w14:textId="77777777" w:rsidR="00D95942" w:rsidRPr="00193B9C" w:rsidRDefault="00D95942" w:rsidP="00304255">
                      <w:pPr>
                        <w:rPr>
                          <w:b/>
                        </w:rPr>
                      </w:pPr>
                      <w:r w:rsidRPr="00193B9C">
                        <w:rPr>
                          <w:b/>
                        </w:rPr>
                        <w:t>S</w:t>
                      </w:r>
                    </w:p>
                  </w:txbxContent>
                </v:textbox>
              </v:shape>
            </w:pict>
          </mc:Fallback>
        </mc:AlternateContent>
      </w:r>
    </w:p>
    <w:p w14:paraId="0FF1F81B" w14:textId="77777777" w:rsidR="00304255" w:rsidRDefault="00304255" w:rsidP="00304255">
      <w:pPr>
        <w:tabs>
          <w:tab w:val="left" w:pos="8505"/>
          <w:tab w:val="left" w:pos="9356"/>
        </w:tabs>
        <w:ind w:left="567" w:hanging="567"/>
        <w:jc w:val="center"/>
        <w:rPr>
          <w:b/>
        </w:rPr>
      </w:pPr>
    </w:p>
    <w:p w14:paraId="50C7E705" w14:textId="77777777" w:rsidR="00304255" w:rsidRDefault="00304255" w:rsidP="00304255">
      <w:pPr>
        <w:tabs>
          <w:tab w:val="left" w:pos="8505"/>
          <w:tab w:val="left" w:pos="9356"/>
        </w:tabs>
        <w:ind w:left="567" w:hanging="567"/>
        <w:jc w:val="center"/>
        <w:rPr>
          <w:b/>
        </w:rPr>
      </w:pPr>
    </w:p>
    <w:p w14:paraId="1FF68209" w14:textId="77777777" w:rsidR="00304255" w:rsidRDefault="00304255" w:rsidP="00304255">
      <w:pPr>
        <w:tabs>
          <w:tab w:val="left" w:pos="8505"/>
          <w:tab w:val="left" w:pos="9356"/>
        </w:tabs>
        <w:ind w:left="567" w:hanging="567"/>
        <w:jc w:val="center"/>
        <w:rPr>
          <w:b/>
        </w:rPr>
      </w:pPr>
    </w:p>
    <w:p w14:paraId="4EE7573B" w14:textId="77777777" w:rsidR="00304255" w:rsidRDefault="00304255" w:rsidP="00304255">
      <w:pPr>
        <w:tabs>
          <w:tab w:val="left" w:pos="8505"/>
          <w:tab w:val="left" w:pos="9356"/>
        </w:tabs>
        <w:ind w:left="567" w:hanging="567"/>
        <w:jc w:val="center"/>
        <w:rPr>
          <w:b/>
        </w:rPr>
      </w:pPr>
    </w:p>
    <w:p w14:paraId="1C0A429C" w14:textId="77777777" w:rsidR="00304255" w:rsidRDefault="00304255" w:rsidP="00304255">
      <w:pPr>
        <w:tabs>
          <w:tab w:val="left" w:pos="8505"/>
          <w:tab w:val="left" w:pos="9356"/>
        </w:tabs>
        <w:ind w:left="567" w:hanging="567"/>
        <w:jc w:val="center"/>
        <w:rPr>
          <w:b/>
        </w:rPr>
      </w:pPr>
    </w:p>
    <w:p w14:paraId="50AA1BC9" w14:textId="77777777" w:rsidR="00304255" w:rsidRDefault="00304255" w:rsidP="00304255">
      <w:pPr>
        <w:tabs>
          <w:tab w:val="left" w:pos="8505"/>
          <w:tab w:val="left" w:pos="9356"/>
        </w:tabs>
        <w:ind w:left="567" w:hanging="567"/>
        <w:jc w:val="center"/>
        <w:rPr>
          <w:b/>
        </w:rPr>
      </w:pPr>
    </w:p>
    <w:tbl>
      <w:tblPr>
        <w:tblStyle w:val="TableGrid"/>
        <w:tblW w:w="0" w:type="auto"/>
        <w:tblLook w:val="04A0" w:firstRow="1" w:lastRow="0" w:firstColumn="1" w:lastColumn="0" w:noHBand="0" w:noVBand="1"/>
      </w:tblPr>
      <w:tblGrid>
        <w:gridCol w:w="7792"/>
        <w:gridCol w:w="1836"/>
      </w:tblGrid>
      <w:tr w:rsidR="00A66429" w:rsidRPr="00A66429" w14:paraId="0E203740" w14:textId="77777777" w:rsidTr="00C055AC">
        <w:trPr>
          <w:trHeight w:val="567"/>
        </w:trPr>
        <w:tc>
          <w:tcPr>
            <w:tcW w:w="7792" w:type="dxa"/>
            <w:vAlign w:val="center"/>
          </w:tcPr>
          <w:p w14:paraId="28F8C1F1" w14:textId="77777777" w:rsidR="00C055AC" w:rsidRPr="00A66429" w:rsidRDefault="00A66429" w:rsidP="00C055AC">
            <w:pPr>
              <w:rPr>
                <w:rFonts w:cs="Arial"/>
                <w:color w:val="5B9BD5" w:themeColor="accent1"/>
              </w:rPr>
            </w:pPr>
            <w:r w:rsidRPr="00A66429">
              <w:rPr>
                <w:rFonts w:cs="Arial"/>
                <w:color w:val="5B9BD5" w:themeColor="accent1"/>
              </w:rPr>
              <w:t>Between 0 km and 11 km altitude: Path bends towards the normal as altitude increases.</w:t>
            </w:r>
          </w:p>
        </w:tc>
        <w:tc>
          <w:tcPr>
            <w:tcW w:w="1836" w:type="dxa"/>
            <w:vAlign w:val="center"/>
          </w:tcPr>
          <w:p w14:paraId="6A34FECF" w14:textId="77777777" w:rsidR="00C055AC" w:rsidRPr="00A66429" w:rsidRDefault="00A66429" w:rsidP="00A66429">
            <w:pPr>
              <w:jc w:val="center"/>
              <w:rPr>
                <w:rFonts w:cs="Arial"/>
                <w:color w:val="5B9BD5" w:themeColor="accent1"/>
              </w:rPr>
            </w:pPr>
            <w:r w:rsidRPr="00A66429">
              <w:rPr>
                <w:rFonts w:cs="Arial"/>
                <w:color w:val="5B9BD5" w:themeColor="accent1"/>
              </w:rPr>
              <w:t>1 mark</w:t>
            </w:r>
          </w:p>
        </w:tc>
      </w:tr>
      <w:tr w:rsidR="00A66429" w:rsidRPr="00A66429" w14:paraId="5A6BE611" w14:textId="77777777" w:rsidTr="00C055AC">
        <w:trPr>
          <w:trHeight w:val="567"/>
        </w:trPr>
        <w:tc>
          <w:tcPr>
            <w:tcW w:w="7792" w:type="dxa"/>
            <w:vAlign w:val="center"/>
          </w:tcPr>
          <w:p w14:paraId="04F442E2" w14:textId="77777777" w:rsidR="00A66429" w:rsidRPr="00A66429" w:rsidRDefault="00A66429" w:rsidP="00A66429">
            <w:pPr>
              <w:rPr>
                <w:rFonts w:cs="Arial"/>
                <w:color w:val="5B9BD5" w:themeColor="accent1"/>
              </w:rPr>
            </w:pPr>
            <w:r w:rsidRPr="00A66429">
              <w:rPr>
                <w:rFonts w:cs="Arial"/>
                <w:color w:val="5B9BD5" w:themeColor="accent1"/>
              </w:rPr>
              <w:t>Between 11 km and 20 km altitude: Path is straight.</w:t>
            </w:r>
          </w:p>
        </w:tc>
        <w:tc>
          <w:tcPr>
            <w:tcW w:w="1836" w:type="dxa"/>
            <w:vAlign w:val="center"/>
          </w:tcPr>
          <w:p w14:paraId="29B68729" w14:textId="77777777" w:rsidR="00A66429" w:rsidRPr="00A66429" w:rsidRDefault="00A66429" w:rsidP="00A66429">
            <w:pPr>
              <w:jc w:val="center"/>
              <w:rPr>
                <w:rFonts w:cs="Arial"/>
                <w:color w:val="5B9BD5" w:themeColor="accent1"/>
              </w:rPr>
            </w:pPr>
            <w:r w:rsidRPr="00A66429">
              <w:rPr>
                <w:rFonts w:cs="Arial"/>
                <w:color w:val="5B9BD5" w:themeColor="accent1"/>
              </w:rPr>
              <w:t>1 mark</w:t>
            </w:r>
          </w:p>
        </w:tc>
      </w:tr>
      <w:tr w:rsidR="00A66429" w:rsidRPr="00A66429" w14:paraId="35F32BD5" w14:textId="77777777" w:rsidTr="00C055AC">
        <w:trPr>
          <w:trHeight w:val="567"/>
        </w:trPr>
        <w:tc>
          <w:tcPr>
            <w:tcW w:w="7792" w:type="dxa"/>
            <w:vAlign w:val="center"/>
          </w:tcPr>
          <w:p w14:paraId="78660086" w14:textId="77777777" w:rsidR="00A66429" w:rsidRPr="00A66429" w:rsidRDefault="00A66429" w:rsidP="00A66429">
            <w:pPr>
              <w:rPr>
                <w:rFonts w:cs="Arial"/>
                <w:color w:val="5B9BD5" w:themeColor="accent1"/>
              </w:rPr>
            </w:pPr>
            <w:r w:rsidRPr="00A66429">
              <w:rPr>
                <w:rFonts w:cs="Arial"/>
                <w:color w:val="5B9BD5" w:themeColor="accent1"/>
              </w:rPr>
              <w:t>Between 20 km and 30 km altitude: Path bends away from the normal as altitude increases.</w:t>
            </w:r>
          </w:p>
        </w:tc>
        <w:tc>
          <w:tcPr>
            <w:tcW w:w="1836" w:type="dxa"/>
            <w:vAlign w:val="center"/>
          </w:tcPr>
          <w:p w14:paraId="7C2F1986" w14:textId="77777777" w:rsidR="00A66429" w:rsidRPr="00A66429" w:rsidRDefault="00A66429" w:rsidP="00A66429">
            <w:pPr>
              <w:jc w:val="center"/>
              <w:rPr>
                <w:rFonts w:cs="Arial"/>
                <w:color w:val="5B9BD5" w:themeColor="accent1"/>
              </w:rPr>
            </w:pPr>
            <w:r w:rsidRPr="00A66429">
              <w:rPr>
                <w:rFonts w:cs="Arial"/>
                <w:color w:val="5B9BD5" w:themeColor="accent1"/>
              </w:rPr>
              <w:t>1 mark</w:t>
            </w:r>
          </w:p>
        </w:tc>
      </w:tr>
      <w:tr w:rsidR="00A66429" w:rsidRPr="00A66429" w14:paraId="3DF22C2D" w14:textId="77777777" w:rsidTr="00C055AC">
        <w:trPr>
          <w:trHeight w:val="567"/>
        </w:trPr>
        <w:tc>
          <w:tcPr>
            <w:tcW w:w="7792" w:type="dxa"/>
            <w:vAlign w:val="center"/>
          </w:tcPr>
          <w:p w14:paraId="4CE5517C" w14:textId="77777777" w:rsidR="00A66429" w:rsidRPr="00A66429" w:rsidRDefault="00A66429" w:rsidP="00A66429">
            <w:pPr>
              <w:rPr>
                <w:rFonts w:cs="Arial"/>
                <w:color w:val="5B9BD5" w:themeColor="accent1"/>
              </w:rPr>
            </w:pPr>
            <w:r w:rsidRPr="00A66429">
              <w:rPr>
                <w:rFonts w:cs="Arial"/>
                <w:color w:val="5B9BD5" w:themeColor="accent1"/>
              </w:rPr>
              <w:t>Between 0 km and 11 km and 20 km and 30 km altitude: Paths are curved.</w:t>
            </w:r>
          </w:p>
        </w:tc>
        <w:tc>
          <w:tcPr>
            <w:tcW w:w="1836" w:type="dxa"/>
            <w:vAlign w:val="center"/>
          </w:tcPr>
          <w:p w14:paraId="1473EA5A" w14:textId="77777777" w:rsidR="00A66429" w:rsidRPr="00A66429" w:rsidRDefault="00A66429" w:rsidP="00A66429">
            <w:pPr>
              <w:jc w:val="center"/>
              <w:rPr>
                <w:rFonts w:cs="Arial"/>
                <w:color w:val="5B9BD5" w:themeColor="accent1"/>
              </w:rPr>
            </w:pPr>
            <w:r w:rsidRPr="00A66429">
              <w:rPr>
                <w:rFonts w:cs="Arial"/>
                <w:color w:val="5B9BD5" w:themeColor="accent1"/>
              </w:rPr>
              <w:t>1 mark</w:t>
            </w:r>
          </w:p>
        </w:tc>
      </w:tr>
    </w:tbl>
    <w:p w14:paraId="0E959E01" w14:textId="77777777" w:rsidR="002C60E8" w:rsidRPr="00FB2CCE" w:rsidRDefault="002C60E8" w:rsidP="00AF2B3A">
      <w:pPr>
        <w:rPr>
          <w:rFonts w:cs="Arial"/>
        </w:rPr>
      </w:pPr>
    </w:p>
    <w:p w14:paraId="1CDB562C" w14:textId="77777777" w:rsidR="00AF2B3A" w:rsidRPr="00FB2CCE" w:rsidRDefault="00AF2B3A" w:rsidP="00AF2B3A">
      <w:pPr>
        <w:tabs>
          <w:tab w:val="left" w:pos="8505"/>
          <w:tab w:val="right" w:pos="9356"/>
        </w:tabs>
        <w:ind w:left="567" w:hanging="567"/>
        <w:rPr>
          <w:rFonts w:ascii="Times New Roman" w:eastAsia="Times New Roman" w:hAnsi="Times New Roman" w:cs="Times New Roman"/>
          <w:b/>
          <w:sz w:val="28"/>
          <w:szCs w:val="28"/>
        </w:rPr>
      </w:pPr>
    </w:p>
    <w:p w14:paraId="2585863D" w14:textId="77777777" w:rsidR="00AF2B3A" w:rsidRPr="00FB2CCE" w:rsidRDefault="00AF2B3A" w:rsidP="00AF2B3A">
      <w:pPr>
        <w:tabs>
          <w:tab w:val="right" w:pos="9356"/>
        </w:tabs>
        <w:ind w:left="567" w:hanging="567"/>
        <w:jc w:val="center"/>
        <w:rPr>
          <w:rFonts w:cs="Arial"/>
          <w:b/>
        </w:rPr>
      </w:pPr>
    </w:p>
    <w:p w14:paraId="0E7BAB1A" w14:textId="77777777" w:rsidR="00AF2B3A" w:rsidRPr="00FB2CCE" w:rsidRDefault="00AF2B3A" w:rsidP="00AF2B3A">
      <w:pPr>
        <w:tabs>
          <w:tab w:val="left" w:pos="8505"/>
          <w:tab w:val="left" w:pos="9356"/>
        </w:tabs>
        <w:ind w:left="567" w:hanging="567"/>
      </w:pPr>
    </w:p>
    <w:p w14:paraId="395FCF39" w14:textId="77777777" w:rsidR="00AF2B3A" w:rsidRPr="00F812A7" w:rsidRDefault="00AF2B3A" w:rsidP="003121FD">
      <w:pPr>
        <w:tabs>
          <w:tab w:val="left" w:pos="8505"/>
          <w:tab w:val="right" w:pos="9356"/>
        </w:tabs>
        <w:ind w:left="567" w:hanging="567"/>
        <w:rPr>
          <w:rFonts w:ascii="Times New Roman" w:eastAsia="Times New Roman" w:hAnsi="Times New Roman" w:cs="Times New Roman"/>
          <w:b/>
          <w:sz w:val="28"/>
          <w:szCs w:val="28"/>
        </w:rPr>
      </w:pPr>
    </w:p>
    <w:p w14:paraId="2B9DA230" w14:textId="77777777" w:rsidR="003121FD" w:rsidRDefault="003121FD" w:rsidP="003121FD">
      <w:pPr>
        <w:tabs>
          <w:tab w:val="right" w:pos="9356"/>
        </w:tabs>
        <w:ind w:left="567" w:hanging="567"/>
        <w:jc w:val="center"/>
        <w:rPr>
          <w:rFonts w:cs="Arial"/>
          <w:b/>
        </w:rPr>
      </w:pPr>
    </w:p>
    <w:p w14:paraId="5963D52A" w14:textId="77777777" w:rsidR="003121FD" w:rsidRDefault="003121FD" w:rsidP="00FE4E5A">
      <w:pPr>
        <w:tabs>
          <w:tab w:val="left" w:pos="8505"/>
          <w:tab w:val="left" w:pos="9356"/>
        </w:tabs>
      </w:pPr>
      <w:bookmarkStart w:id="0" w:name="OLE_LINK5"/>
      <w:bookmarkStart w:id="1" w:name="OLE_LINK6"/>
    </w:p>
    <w:p w14:paraId="4B341A2B" w14:textId="77777777" w:rsidR="003121FD" w:rsidRDefault="003121FD" w:rsidP="003121FD">
      <w:pPr>
        <w:tabs>
          <w:tab w:val="left" w:pos="8505"/>
          <w:tab w:val="left" w:pos="9356"/>
        </w:tabs>
        <w:ind w:left="567" w:hanging="567"/>
        <w:jc w:val="center"/>
        <w:rPr>
          <w:b/>
        </w:rPr>
        <w:sectPr w:rsidR="003121FD" w:rsidSect="003003F9">
          <w:headerReference w:type="even" r:id="rId21"/>
          <w:headerReference w:type="default" r:id="rId22"/>
          <w:footerReference w:type="even" r:id="rId23"/>
          <w:footerReference w:type="default" r:id="rId24"/>
          <w:headerReference w:type="first" r:id="rId25"/>
          <w:footerReference w:type="first" r:id="rId26"/>
          <w:pgSz w:w="11906" w:h="16838" w:code="9"/>
          <w:pgMar w:top="1134" w:right="1134" w:bottom="1134" w:left="1134" w:header="709" w:footer="282" w:gutter="0"/>
          <w:cols w:space="708"/>
          <w:titlePg/>
          <w:docGrid w:linePitch="360"/>
        </w:sectPr>
      </w:pPr>
      <w:r w:rsidRPr="003E0157">
        <w:rPr>
          <w:b/>
        </w:rPr>
        <w:t xml:space="preserve">End of </w:t>
      </w:r>
      <w:r>
        <w:rPr>
          <w:b/>
        </w:rPr>
        <w:t>Questions</w:t>
      </w:r>
    </w:p>
    <w:bookmarkEnd w:id="0"/>
    <w:bookmarkEnd w:id="1"/>
    <w:p w14:paraId="28DCC960" w14:textId="77777777" w:rsidR="00B677B7" w:rsidRDefault="00B677B7">
      <w:pPr>
        <w:spacing w:after="160" w:line="259" w:lineRule="auto"/>
        <w:rPr>
          <w:rFonts w:cs="Arial"/>
          <w:b/>
          <w:bCs/>
          <w:iCs/>
          <w:szCs w:val="22"/>
        </w:rPr>
      </w:pPr>
      <w:r>
        <w:rPr>
          <w:rFonts w:cs="Arial"/>
          <w:b/>
          <w:bCs/>
          <w:iCs/>
          <w:szCs w:val="22"/>
        </w:rPr>
        <w:br w:type="page"/>
      </w:r>
    </w:p>
    <w:p w14:paraId="392634FA" w14:textId="77777777" w:rsidR="003121FD" w:rsidRPr="00E64CDD" w:rsidRDefault="003121FD" w:rsidP="003121FD">
      <w:pPr>
        <w:tabs>
          <w:tab w:val="right" w:pos="9356"/>
        </w:tabs>
        <w:ind w:left="567" w:hanging="567"/>
        <w:rPr>
          <w:rFonts w:cs="Arial"/>
          <w:b/>
          <w:bCs/>
          <w:iCs/>
          <w:szCs w:val="22"/>
        </w:rPr>
      </w:pPr>
      <w:r w:rsidRPr="00E64CDD">
        <w:rPr>
          <w:rFonts w:cs="Arial"/>
          <w:b/>
          <w:bCs/>
          <w:iCs/>
          <w:szCs w:val="22"/>
        </w:rPr>
        <w:lastRenderedPageBreak/>
        <w:t>Additional working space</w:t>
      </w:r>
    </w:p>
    <w:p w14:paraId="09CB3124" w14:textId="77777777" w:rsidR="003121FD" w:rsidRPr="00E64CDD" w:rsidRDefault="003121FD" w:rsidP="003121FD">
      <w:pPr>
        <w:tabs>
          <w:tab w:val="right" w:pos="9356"/>
        </w:tabs>
        <w:spacing w:before="420"/>
        <w:ind w:left="567" w:hanging="567"/>
        <w:rPr>
          <w:rFonts w:cs="Arial"/>
          <w:sz w:val="6"/>
          <w:szCs w:val="6"/>
        </w:rPr>
      </w:pPr>
      <w:r w:rsidRPr="00E64CDD">
        <w:rPr>
          <w:rFonts w:cs="Arial"/>
          <w:sz w:val="6"/>
          <w:szCs w:val="6"/>
        </w:rPr>
        <w:tab/>
      </w:r>
    </w:p>
    <w:p w14:paraId="5328EF25" w14:textId="77777777" w:rsidR="003121FD" w:rsidRPr="00E64CDD" w:rsidRDefault="003121FD" w:rsidP="003121FD">
      <w:pPr>
        <w:tabs>
          <w:tab w:val="right" w:pos="9356"/>
        </w:tabs>
        <w:spacing w:before="420"/>
        <w:ind w:left="567" w:hanging="567"/>
        <w:rPr>
          <w:rFonts w:cs="Arial"/>
          <w:sz w:val="6"/>
          <w:szCs w:val="6"/>
        </w:rPr>
      </w:pPr>
      <w:r w:rsidRPr="00E64CDD">
        <w:rPr>
          <w:rFonts w:cs="Arial"/>
          <w:sz w:val="6"/>
          <w:szCs w:val="6"/>
        </w:rPr>
        <w:tab/>
      </w:r>
    </w:p>
    <w:p w14:paraId="646B39B4" w14:textId="77777777" w:rsidR="003121FD" w:rsidRPr="00E64CDD" w:rsidRDefault="003121FD" w:rsidP="003121FD">
      <w:pPr>
        <w:tabs>
          <w:tab w:val="right" w:pos="9356"/>
        </w:tabs>
        <w:spacing w:before="420"/>
        <w:ind w:left="567" w:hanging="567"/>
        <w:rPr>
          <w:rFonts w:cs="Arial"/>
          <w:sz w:val="6"/>
          <w:szCs w:val="6"/>
        </w:rPr>
      </w:pPr>
      <w:r w:rsidRPr="00E64CDD">
        <w:rPr>
          <w:rFonts w:cs="Arial"/>
          <w:sz w:val="6"/>
          <w:szCs w:val="6"/>
        </w:rPr>
        <w:tab/>
      </w:r>
    </w:p>
    <w:p w14:paraId="00919160" w14:textId="77777777" w:rsidR="003121FD" w:rsidRPr="00E64CDD" w:rsidRDefault="003121FD" w:rsidP="003121FD">
      <w:pPr>
        <w:tabs>
          <w:tab w:val="right" w:pos="9356"/>
        </w:tabs>
        <w:spacing w:before="420"/>
        <w:ind w:left="567" w:hanging="567"/>
        <w:rPr>
          <w:rFonts w:cs="Arial"/>
          <w:sz w:val="6"/>
          <w:szCs w:val="6"/>
        </w:rPr>
      </w:pPr>
      <w:r w:rsidRPr="00E64CDD">
        <w:rPr>
          <w:rFonts w:cs="Arial"/>
          <w:sz w:val="6"/>
          <w:szCs w:val="6"/>
        </w:rPr>
        <w:tab/>
      </w:r>
    </w:p>
    <w:p w14:paraId="6B82C153" w14:textId="77777777" w:rsidR="003121FD" w:rsidRPr="00E64CDD" w:rsidRDefault="003121FD" w:rsidP="003121FD">
      <w:pPr>
        <w:tabs>
          <w:tab w:val="right" w:pos="9356"/>
        </w:tabs>
        <w:spacing w:before="420"/>
        <w:ind w:left="567" w:hanging="567"/>
        <w:rPr>
          <w:rFonts w:cs="Arial"/>
          <w:sz w:val="6"/>
          <w:szCs w:val="6"/>
        </w:rPr>
      </w:pPr>
      <w:r w:rsidRPr="00E64CDD">
        <w:rPr>
          <w:rFonts w:cs="Arial"/>
          <w:sz w:val="6"/>
          <w:szCs w:val="6"/>
        </w:rPr>
        <w:tab/>
      </w:r>
    </w:p>
    <w:p w14:paraId="123F88DD" w14:textId="77777777" w:rsidR="003121FD" w:rsidRPr="00E64CDD" w:rsidRDefault="003121FD" w:rsidP="003121FD">
      <w:pPr>
        <w:tabs>
          <w:tab w:val="right" w:pos="9356"/>
        </w:tabs>
        <w:spacing w:before="420"/>
        <w:ind w:left="567" w:hanging="567"/>
        <w:rPr>
          <w:rFonts w:cs="Arial"/>
          <w:sz w:val="6"/>
          <w:szCs w:val="6"/>
        </w:rPr>
      </w:pPr>
      <w:r w:rsidRPr="00E64CDD">
        <w:rPr>
          <w:rFonts w:cs="Arial"/>
          <w:sz w:val="6"/>
          <w:szCs w:val="6"/>
        </w:rPr>
        <w:tab/>
      </w:r>
    </w:p>
    <w:p w14:paraId="2A72411B" w14:textId="77777777" w:rsidR="003121FD" w:rsidRPr="00E64CDD" w:rsidRDefault="003121FD" w:rsidP="003121FD">
      <w:pPr>
        <w:tabs>
          <w:tab w:val="right" w:pos="9356"/>
        </w:tabs>
        <w:spacing w:before="420"/>
        <w:ind w:left="567" w:hanging="567"/>
        <w:rPr>
          <w:rFonts w:cs="Arial"/>
          <w:sz w:val="6"/>
          <w:szCs w:val="6"/>
        </w:rPr>
      </w:pPr>
      <w:r w:rsidRPr="00E64CDD">
        <w:rPr>
          <w:rFonts w:cs="Arial"/>
          <w:sz w:val="6"/>
          <w:szCs w:val="6"/>
        </w:rPr>
        <w:tab/>
      </w:r>
    </w:p>
    <w:p w14:paraId="7C3872D6" w14:textId="77777777" w:rsidR="003121FD" w:rsidRPr="00E64CDD" w:rsidRDefault="003121FD" w:rsidP="003121FD">
      <w:pPr>
        <w:tabs>
          <w:tab w:val="right" w:pos="9356"/>
        </w:tabs>
        <w:spacing w:before="420"/>
        <w:ind w:left="567" w:hanging="567"/>
        <w:rPr>
          <w:rFonts w:cs="Arial"/>
          <w:sz w:val="6"/>
          <w:szCs w:val="6"/>
        </w:rPr>
      </w:pPr>
      <w:r w:rsidRPr="00E64CDD">
        <w:rPr>
          <w:rFonts w:cs="Arial"/>
          <w:sz w:val="6"/>
          <w:szCs w:val="6"/>
        </w:rPr>
        <w:tab/>
      </w:r>
    </w:p>
    <w:p w14:paraId="1C9A6744" w14:textId="77777777" w:rsidR="003121FD" w:rsidRPr="00E64CDD" w:rsidRDefault="003121FD" w:rsidP="003121FD">
      <w:pPr>
        <w:tabs>
          <w:tab w:val="right" w:pos="9356"/>
        </w:tabs>
        <w:spacing w:before="420"/>
        <w:ind w:left="567" w:hanging="567"/>
        <w:rPr>
          <w:rFonts w:cs="Arial"/>
          <w:sz w:val="6"/>
          <w:szCs w:val="6"/>
        </w:rPr>
      </w:pPr>
      <w:r w:rsidRPr="00E64CDD">
        <w:rPr>
          <w:rFonts w:cs="Arial"/>
          <w:sz w:val="6"/>
          <w:szCs w:val="6"/>
        </w:rPr>
        <w:tab/>
      </w:r>
    </w:p>
    <w:p w14:paraId="6A78685A" w14:textId="77777777" w:rsidR="003121FD" w:rsidRPr="00E64CDD" w:rsidRDefault="003121FD" w:rsidP="003121FD">
      <w:pPr>
        <w:tabs>
          <w:tab w:val="right" w:pos="9356"/>
        </w:tabs>
        <w:spacing w:before="420"/>
        <w:ind w:left="567" w:hanging="567"/>
        <w:rPr>
          <w:rFonts w:cs="Arial"/>
          <w:sz w:val="6"/>
          <w:szCs w:val="6"/>
        </w:rPr>
      </w:pPr>
      <w:r w:rsidRPr="00E64CDD">
        <w:rPr>
          <w:rFonts w:cs="Arial"/>
          <w:sz w:val="6"/>
          <w:szCs w:val="6"/>
        </w:rPr>
        <w:tab/>
      </w:r>
    </w:p>
    <w:p w14:paraId="28483DEE" w14:textId="77777777" w:rsidR="003121FD" w:rsidRPr="00E64CDD" w:rsidRDefault="003121FD" w:rsidP="003121FD">
      <w:pPr>
        <w:tabs>
          <w:tab w:val="right" w:pos="9356"/>
        </w:tabs>
        <w:spacing w:before="420"/>
        <w:ind w:left="567" w:hanging="567"/>
        <w:rPr>
          <w:rFonts w:cs="Arial"/>
          <w:sz w:val="6"/>
          <w:szCs w:val="6"/>
        </w:rPr>
      </w:pPr>
      <w:r w:rsidRPr="00E64CDD">
        <w:rPr>
          <w:rFonts w:cs="Arial"/>
          <w:sz w:val="6"/>
          <w:szCs w:val="6"/>
        </w:rPr>
        <w:tab/>
      </w:r>
    </w:p>
    <w:p w14:paraId="767CA940" w14:textId="77777777" w:rsidR="003121FD" w:rsidRPr="00E64CDD" w:rsidRDefault="003121FD" w:rsidP="003121FD">
      <w:pPr>
        <w:tabs>
          <w:tab w:val="right" w:pos="9356"/>
        </w:tabs>
        <w:spacing w:before="420"/>
        <w:ind w:left="567" w:hanging="567"/>
        <w:rPr>
          <w:rFonts w:cs="Arial"/>
          <w:sz w:val="6"/>
          <w:szCs w:val="6"/>
        </w:rPr>
      </w:pPr>
      <w:r w:rsidRPr="00E64CDD">
        <w:rPr>
          <w:rFonts w:cs="Arial"/>
          <w:sz w:val="6"/>
          <w:szCs w:val="6"/>
        </w:rPr>
        <w:tab/>
      </w:r>
    </w:p>
    <w:p w14:paraId="2775FBA1" w14:textId="77777777" w:rsidR="003121FD" w:rsidRPr="00E64CDD" w:rsidRDefault="003121FD" w:rsidP="003121FD">
      <w:pPr>
        <w:tabs>
          <w:tab w:val="right" w:pos="9356"/>
        </w:tabs>
        <w:spacing w:before="420"/>
        <w:ind w:left="567" w:hanging="567"/>
        <w:rPr>
          <w:rFonts w:cs="Arial"/>
          <w:sz w:val="6"/>
          <w:szCs w:val="6"/>
        </w:rPr>
      </w:pPr>
      <w:r w:rsidRPr="00E64CDD">
        <w:rPr>
          <w:rFonts w:cs="Arial"/>
          <w:sz w:val="6"/>
          <w:szCs w:val="6"/>
        </w:rPr>
        <w:tab/>
      </w:r>
    </w:p>
    <w:p w14:paraId="7443213B" w14:textId="77777777" w:rsidR="003121FD" w:rsidRPr="00E64CDD" w:rsidRDefault="003121FD" w:rsidP="003121FD">
      <w:pPr>
        <w:tabs>
          <w:tab w:val="right" w:pos="9356"/>
        </w:tabs>
        <w:spacing w:before="420"/>
        <w:ind w:left="567" w:hanging="567"/>
        <w:rPr>
          <w:rFonts w:cs="Arial"/>
          <w:sz w:val="6"/>
          <w:szCs w:val="6"/>
        </w:rPr>
      </w:pPr>
      <w:r w:rsidRPr="00E64CDD">
        <w:rPr>
          <w:rFonts w:cs="Arial"/>
          <w:sz w:val="6"/>
          <w:szCs w:val="6"/>
        </w:rPr>
        <w:tab/>
      </w:r>
    </w:p>
    <w:p w14:paraId="4E5EDB27" w14:textId="77777777" w:rsidR="003121FD" w:rsidRPr="00E64CDD" w:rsidRDefault="003121FD" w:rsidP="003121FD">
      <w:pPr>
        <w:tabs>
          <w:tab w:val="right" w:pos="9356"/>
        </w:tabs>
        <w:spacing w:before="420"/>
        <w:ind w:left="567" w:hanging="567"/>
        <w:rPr>
          <w:rFonts w:cs="Arial"/>
          <w:sz w:val="6"/>
          <w:szCs w:val="6"/>
        </w:rPr>
      </w:pPr>
      <w:r w:rsidRPr="00E64CDD">
        <w:rPr>
          <w:rFonts w:cs="Arial"/>
          <w:sz w:val="6"/>
          <w:szCs w:val="6"/>
        </w:rPr>
        <w:tab/>
      </w:r>
    </w:p>
    <w:p w14:paraId="280A57C9" w14:textId="77777777" w:rsidR="003121FD" w:rsidRPr="00E64CDD" w:rsidRDefault="003121FD" w:rsidP="003121FD">
      <w:pPr>
        <w:tabs>
          <w:tab w:val="right" w:pos="9356"/>
        </w:tabs>
        <w:spacing w:before="420"/>
        <w:ind w:left="567" w:hanging="567"/>
        <w:rPr>
          <w:rFonts w:cs="Arial"/>
          <w:sz w:val="6"/>
          <w:szCs w:val="6"/>
        </w:rPr>
      </w:pPr>
      <w:r w:rsidRPr="00E64CDD">
        <w:rPr>
          <w:rFonts w:cs="Arial"/>
          <w:sz w:val="6"/>
          <w:szCs w:val="6"/>
        </w:rPr>
        <w:tab/>
      </w:r>
    </w:p>
    <w:p w14:paraId="2FD69416" w14:textId="77777777" w:rsidR="003121FD" w:rsidRPr="00E64CDD" w:rsidRDefault="003121FD" w:rsidP="003121FD">
      <w:pPr>
        <w:tabs>
          <w:tab w:val="right" w:pos="9356"/>
        </w:tabs>
        <w:spacing w:before="420"/>
        <w:ind w:left="567" w:hanging="567"/>
        <w:rPr>
          <w:rFonts w:cs="Arial"/>
          <w:sz w:val="6"/>
          <w:szCs w:val="6"/>
        </w:rPr>
      </w:pPr>
      <w:r w:rsidRPr="00E64CDD">
        <w:rPr>
          <w:rFonts w:cs="Arial"/>
          <w:sz w:val="6"/>
          <w:szCs w:val="6"/>
        </w:rPr>
        <w:tab/>
      </w:r>
    </w:p>
    <w:p w14:paraId="55FBD034" w14:textId="77777777" w:rsidR="003121FD" w:rsidRPr="00E64CDD" w:rsidRDefault="003121FD" w:rsidP="003121FD">
      <w:pPr>
        <w:tabs>
          <w:tab w:val="right" w:pos="9356"/>
        </w:tabs>
        <w:spacing w:before="420"/>
        <w:ind w:left="567" w:hanging="567"/>
        <w:rPr>
          <w:rFonts w:cs="Arial"/>
          <w:sz w:val="6"/>
          <w:szCs w:val="6"/>
        </w:rPr>
      </w:pPr>
      <w:r w:rsidRPr="00E64CDD">
        <w:rPr>
          <w:rFonts w:cs="Arial"/>
          <w:sz w:val="6"/>
          <w:szCs w:val="6"/>
        </w:rPr>
        <w:tab/>
      </w:r>
    </w:p>
    <w:p w14:paraId="386F4E48" w14:textId="77777777" w:rsidR="003121FD" w:rsidRPr="00E64CDD" w:rsidRDefault="003121FD" w:rsidP="003121FD">
      <w:pPr>
        <w:tabs>
          <w:tab w:val="right" w:pos="9356"/>
        </w:tabs>
        <w:spacing w:before="420"/>
        <w:ind w:left="567" w:hanging="567"/>
        <w:rPr>
          <w:rFonts w:cs="Arial"/>
          <w:sz w:val="6"/>
          <w:szCs w:val="6"/>
        </w:rPr>
      </w:pPr>
      <w:r w:rsidRPr="00E64CDD">
        <w:rPr>
          <w:rFonts w:cs="Arial"/>
          <w:sz w:val="6"/>
          <w:szCs w:val="6"/>
        </w:rPr>
        <w:tab/>
      </w:r>
    </w:p>
    <w:p w14:paraId="211AEF82" w14:textId="77777777" w:rsidR="003121FD" w:rsidRPr="00E64CDD" w:rsidRDefault="003121FD" w:rsidP="003121FD">
      <w:pPr>
        <w:tabs>
          <w:tab w:val="right" w:pos="9356"/>
        </w:tabs>
        <w:spacing w:before="420"/>
        <w:ind w:left="567" w:hanging="567"/>
        <w:rPr>
          <w:rFonts w:cs="Arial"/>
          <w:sz w:val="6"/>
          <w:szCs w:val="6"/>
        </w:rPr>
      </w:pPr>
      <w:r w:rsidRPr="00E64CDD">
        <w:rPr>
          <w:rFonts w:cs="Arial"/>
          <w:sz w:val="6"/>
          <w:szCs w:val="6"/>
        </w:rPr>
        <w:tab/>
      </w:r>
    </w:p>
    <w:p w14:paraId="21630F6B" w14:textId="77777777" w:rsidR="003121FD" w:rsidRPr="00E64CDD" w:rsidRDefault="003121FD" w:rsidP="003121FD">
      <w:pPr>
        <w:tabs>
          <w:tab w:val="right" w:pos="9356"/>
        </w:tabs>
        <w:spacing w:before="420"/>
        <w:ind w:left="567" w:hanging="567"/>
        <w:rPr>
          <w:rFonts w:cs="Arial"/>
          <w:sz w:val="6"/>
          <w:szCs w:val="6"/>
        </w:rPr>
      </w:pPr>
      <w:r w:rsidRPr="00E64CDD">
        <w:rPr>
          <w:rFonts w:cs="Arial"/>
          <w:sz w:val="6"/>
          <w:szCs w:val="6"/>
        </w:rPr>
        <w:tab/>
      </w:r>
    </w:p>
    <w:p w14:paraId="70533065" w14:textId="77777777" w:rsidR="003121FD" w:rsidRPr="00E64CDD" w:rsidRDefault="003121FD" w:rsidP="003121FD">
      <w:pPr>
        <w:tabs>
          <w:tab w:val="right" w:pos="9356"/>
        </w:tabs>
        <w:spacing w:before="420"/>
        <w:ind w:left="567" w:hanging="567"/>
        <w:rPr>
          <w:rFonts w:cs="Arial"/>
          <w:sz w:val="6"/>
          <w:szCs w:val="6"/>
        </w:rPr>
      </w:pPr>
      <w:r w:rsidRPr="00E64CDD">
        <w:rPr>
          <w:rFonts w:cs="Arial"/>
          <w:sz w:val="6"/>
          <w:szCs w:val="6"/>
        </w:rPr>
        <w:tab/>
      </w:r>
    </w:p>
    <w:p w14:paraId="42747932" w14:textId="77777777" w:rsidR="003121FD" w:rsidRPr="00E64CDD" w:rsidRDefault="003121FD" w:rsidP="003121FD">
      <w:pPr>
        <w:tabs>
          <w:tab w:val="right" w:pos="9356"/>
        </w:tabs>
        <w:spacing w:before="420"/>
        <w:ind w:left="567" w:hanging="567"/>
        <w:rPr>
          <w:rFonts w:cs="Arial"/>
          <w:sz w:val="6"/>
          <w:szCs w:val="6"/>
        </w:rPr>
      </w:pPr>
      <w:r w:rsidRPr="00E64CDD">
        <w:rPr>
          <w:rFonts w:cs="Arial"/>
          <w:sz w:val="6"/>
          <w:szCs w:val="6"/>
        </w:rPr>
        <w:tab/>
      </w:r>
    </w:p>
    <w:p w14:paraId="095A393A" w14:textId="77777777" w:rsidR="003121FD" w:rsidRPr="00E64CDD" w:rsidRDefault="003121FD" w:rsidP="003121FD">
      <w:pPr>
        <w:tabs>
          <w:tab w:val="right" w:pos="9356"/>
        </w:tabs>
        <w:spacing w:before="420"/>
        <w:ind w:left="567" w:hanging="567"/>
        <w:rPr>
          <w:rFonts w:cs="Arial"/>
          <w:sz w:val="6"/>
          <w:szCs w:val="6"/>
        </w:rPr>
      </w:pPr>
      <w:r w:rsidRPr="00E64CDD">
        <w:rPr>
          <w:rFonts w:cs="Arial"/>
          <w:sz w:val="6"/>
          <w:szCs w:val="6"/>
        </w:rPr>
        <w:tab/>
      </w:r>
    </w:p>
    <w:p w14:paraId="6552132D" w14:textId="77777777" w:rsidR="003121FD" w:rsidRPr="00E64CDD" w:rsidRDefault="003121FD" w:rsidP="003121FD">
      <w:pPr>
        <w:tabs>
          <w:tab w:val="right" w:pos="9356"/>
        </w:tabs>
        <w:spacing w:before="420"/>
        <w:ind w:left="567" w:hanging="567"/>
        <w:rPr>
          <w:rFonts w:cs="Arial"/>
          <w:sz w:val="6"/>
          <w:szCs w:val="6"/>
        </w:rPr>
      </w:pPr>
      <w:r w:rsidRPr="00E64CDD">
        <w:rPr>
          <w:rFonts w:cs="Arial"/>
          <w:sz w:val="6"/>
          <w:szCs w:val="6"/>
        </w:rPr>
        <w:tab/>
      </w:r>
    </w:p>
    <w:p w14:paraId="18B68C87" w14:textId="77777777" w:rsidR="003121FD" w:rsidRPr="00E64CDD" w:rsidRDefault="003121FD" w:rsidP="003121FD">
      <w:pPr>
        <w:tabs>
          <w:tab w:val="right" w:pos="9356"/>
        </w:tabs>
        <w:spacing w:before="420"/>
        <w:ind w:left="567" w:hanging="567"/>
        <w:rPr>
          <w:rFonts w:cs="Arial"/>
          <w:sz w:val="6"/>
          <w:szCs w:val="6"/>
        </w:rPr>
      </w:pPr>
      <w:r w:rsidRPr="00E64CDD">
        <w:rPr>
          <w:rFonts w:cs="Arial"/>
          <w:sz w:val="6"/>
          <w:szCs w:val="6"/>
        </w:rPr>
        <w:tab/>
      </w:r>
    </w:p>
    <w:p w14:paraId="2E39CF17" w14:textId="77777777" w:rsidR="003121FD" w:rsidRPr="00E64CDD" w:rsidRDefault="003121FD" w:rsidP="003121FD">
      <w:pPr>
        <w:tabs>
          <w:tab w:val="right" w:pos="9356"/>
        </w:tabs>
        <w:spacing w:before="420"/>
        <w:ind w:left="567" w:hanging="567"/>
        <w:rPr>
          <w:rFonts w:cs="Arial"/>
          <w:sz w:val="6"/>
          <w:szCs w:val="6"/>
        </w:rPr>
      </w:pPr>
      <w:r w:rsidRPr="00E64CDD">
        <w:rPr>
          <w:rFonts w:cs="Arial"/>
          <w:sz w:val="6"/>
          <w:szCs w:val="6"/>
        </w:rPr>
        <w:tab/>
      </w:r>
    </w:p>
    <w:p w14:paraId="7ACA7A19" w14:textId="77777777" w:rsidR="003121FD" w:rsidRDefault="003121FD" w:rsidP="003121FD">
      <w:pPr>
        <w:tabs>
          <w:tab w:val="right" w:pos="9356"/>
        </w:tabs>
        <w:spacing w:before="420"/>
        <w:ind w:left="567" w:hanging="567"/>
        <w:rPr>
          <w:rFonts w:cs="Arial"/>
          <w:sz w:val="6"/>
          <w:szCs w:val="6"/>
        </w:rPr>
      </w:pPr>
      <w:r w:rsidRPr="00E64CDD">
        <w:rPr>
          <w:rFonts w:cs="Arial"/>
          <w:sz w:val="6"/>
          <w:szCs w:val="6"/>
        </w:rPr>
        <w:tab/>
      </w:r>
    </w:p>
    <w:p w14:paraId="44BAFBA1" w14:textId="77777777" w:rsidR="003121FD" w:rsidRDefault="003121FD" w:rsidP="003121FD">
      <w:pPr>
        <w:tabs>
          <w:tab w:val="right" w:pos="9356"/>
        </w:tabs>
        <w:ind w:left="567" w:hanging="567"/>
        <w:rPr>
          <w:rFonts w:cs="Arial"/>
          <w:sz w:val="6"/>
          <w:szCs w:val="6"/>
        </w:rPr>
      </w:pPr>
      <w:r>
        <w:rPr>
          <w:rFonts w:cs="Arial"/>
          <w:sz w:val="6"/>
          <w:szCs w:val="6"/>
        </w:rPr>
        <w:t xml:space="preserve"> </w:t>
      </w:r>
    </w:p>
    <w:p w14:paraId="79AAB85C" w14:textId="77777777" w:rsidR="003121FD" w:rsidRDefault="003121FD" w:rsidP="003121FD">
      <w:pPr>
        <w:tabs>
          <w:tab w:val="right" w:pos="9356"/>
        </w:tabs>
        <w:ind w:left="567" w:hanging="567"/>
        <w:rPr>
          <w:rFonts w:cs="Arial"/>
          <w:b/>
          <w:bCs/>
          <w:iCs/>
          <w:szCs w:val="22"/>
        </w:rPr>
        <w:sectPr w:rsidR="003121FD" w:rsidSect="001041C1">
          <w:footerReference w:type="first" r:id="rId27"/>
          <w:type w:val="continuous"/>
          <w:pgSz w:w="11906" w:h="16838" w:code="9"/>
          <w:pgMar w:top="1134" w:right="1134" w:bottom="1134" w:left="1134" w:header="709" w:footer="282" w:gutter="0"/>
          <w:cols w:space="708"/>
          <w:titlePg/>
          <w:docGrid w:linePitch="360"/>
        </w:sectPr>
      </w:pPr>
    </w:p>
    <w:p w14:paraId="256FA18D" w14:textId="77777777" w:rsidR="003121FD" w:rsidRPr="00E64CDD" w:rsidRDefault="003121FD" w:rsidP="003121FD">
      <w:pPr>
        <w:tabs>
          <w:tab w:val="right" w:pos="9356"/>
        </w:tabs>
        <w:ind w:left="567" w:hanging="567"/>
        <w:rPr>
          <w:rFonts w:cs="Arial"/>
          <w:b/>
          <w:bCs/>
          <w:iCs/>
          <w:szCs w:val="22"/>
        </w:rPr>
      </w:pPr>
      <w:r>
        <w:rPr>
          <w:rFonts w:cs="Arial"/>
          <w:b/>
          <w:bCs/>
          <w:iCs/>
          <w:szCs w:val="22"/>
        </w:rPr>
        <w:lastRenderedPageBreak/>
        <w:t>Spare grid for graph</w:t>
      </w:r>
    </w:p>
    <w:p w14:paraId="46956913" w14:textId="77777777" w:rsidR="003121FD" w:rsidRPr="00E64CDD" w:rsidRDefault="003121FD" w:rsidP="003121FD">
      <w:pPr>
        <w:tabs>
          <w:tab w:val="right" w:pos="9356"/>
        </w:tabs>
        <w:spacing w:before="420"/>
        <w:ind w:left="567" w:hanging="567"/>
        <w:rPr>
          <w:rFonts w:cs="Arial"/>
          <w:sz w:val="6"/>
          <w:szCs w:val="6"/>
        </w:rPr>
      </w:pPr>
      <w:r w:rsidRPr="00E64CDD">
        <w:rPr>
          <w:rFonts w:cs="Arial"/>
          <w:sz w:val="6"/>
          <w:szCs w:val="6"/>
        </w:rPr>
        <w:lastRenderedPageBreak/>
        <w:tab/>
      </w:r>
      <w:ins w:id="3" w:author="Elke McKay" w:date="2019-06-15T15:58:00Z">
        <w:r w:rsidR="006F768D" w:rsidRPr="00F34FAD">
          <w:rPr>
            <w:rFonts w:cs="Arial"/>
            <w:b/>
            <w:noProof/>
          </w:rPr>
          <w:drawing>
            <wp:anchor distT="0" distB="0" distL="114300" distR="114300" simplePos="0" relativeHeight="251872256" behindDoc="0" locked="0" layoutInCell="1" allowOverlap="1" wp14:anchorId="4FA43ED8" wp14:editId="6B0BC1C1">
              <wp:simplePos x="0" y="0"/>
              <wp:positionH relativeFrom="column">
                <wp:posOffset>0</wp:posOffset>
              </wp:positionH>
              <wp:positionV relativeFrom="paragraph">
                <wp:posOffset>310515</wp:posOffset>
              </wp:positionV>
              <wp:extent cx="6143625" cy="869378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A4greySquareMulti.pdf"/>
                      <pic:cNvPicPr/>
                    </pic:nvPicPr>
                    <pic:blipFill>
                      <a:blip r:embed="rId28"/>
                      <a:stretch>
                        <a:fillRect/>
                      </a:stretch>
                    </pic:blipFill>
                    <pic:spPr>
                      <a:xfrm>
                        <a:off x="0" y="0"/>
                        <a:ext cx="6143625" cy="8693785"/>
                      </a:xfrm>
                      <a:prstGeom prst="rect">
                        <a:avLst/>
                      </a:prstGeom>
                    </pic:spPr>
                  </pic:pic>
                </a:graphicData>
              </a:graphic>
              <wp14:sizeRelH relativeFrom="page">
                <wp14:pctWidth>0</wp14:pctWidth>
              </wp14:sizeRelH>
              <wp14:sizeRelV relativeFrom="page">
                <wp14:pctHeight>0</wp14:pctHeight>
              </wp14:sizeRelV>
            </wp:anchor>
          </w:drawing>
        </w:r>
      </w:ins>
    </w:p>
    <w:p w14:paraId="6CECE959" w14:textId="77777777" w:rsidR="003121FD" w:rsidRPr="00E64CDD" w:rsidRDefault="003121FD" w:rsidP="003121FD">
      <w:pPr>
        <w:tabs>
          <w:tab w:val="right" w:pos="9356"/>
        </w:tabs>
        <w:spacing w:before="420"/>
        <w:ind w:left="567" w:hanging="567"/>
        <w:rPr>
          <w:rFonts w:cs="Arial"/>
          <w:sz w:val="6"/>
          <w:szCs w:val="6"/>
        </w:rPr>
      </w:pPr>
      <w:r w:rsidRPr="00E64CDD">
        <w:rPr>
          <w:rFonts w:cs="Arial"/>
          <w:sz w:val="6"/>
          <w:szCs w:val="6"/>
        </w:rPr>
        <w:lastRenderedPageBreak/>
        <w:tab/>
      </w:r>
    </w:p>
    <w:p w14:paraId="57C0E74D" w14:textId="77777777" w:rsidR="003121FD" w:rsidRPr="00E64CDD" w:rsidRDefault="003121FD" w:rsidP="003121FD">
      <w:pPr>
        <w:tabs>
          <w:tab w:val="right" w:pos="9356"/>
        </w:tabs>
        <w:spacing w:before="420"/>
        <w:ind w:left="567" w:hanging="567"/>
        <w:rPr>
          <w:rFonts w:cs="Arial"/>
          <w:sz w:val="6"/>
          <w:szCs w:val="6"/>
        </w:rPr>
      </w:pPr>
      <w:r w:rsidRPr="00E64CDD">
        <w:rPr>
          <w:rFonts w:cs="Arial"/>
          <w:sz w:val="6"/>
          <w:szCs w:val="6"/>
        </w:rPr>
        <w:tab/>
      </w:r>
    </w:p>
    <w:p w14:paraId="1E766B70" w14:textId="77777777" w:rsidR="003121FD" w:rsidRPr="00E64CDD" w:rsidRDefault="003121FD" w:rsidP="003121FD">
      <w:pPr>
        <w:tabs>
          <w:tab w:val="right" w:pos="9356"/>
        </w:tabs>
        <w:spacing w:before="420"/>
        <w:ind w:left="567" w:hanging="567"/>
        <w:rPr>
          <w:rFonts w:cs="Arial"/>
          <w:sz w:val="6"/>
          <w:szCs w:val="6"/>
        </w:rPr>
      </w:pPr>
      <w:r w:rsidRPr="00E64CDD">
        <w:rPr>
          <w:rFonts w:cs="Arial"/>
          <w:sz w:val="6"/>
          <w:szCs w:val="6"/>
        </w:rPr>
        <w:tab/>
      </w:r>
    </w:p>
    <w:p w14:paraId="400461D5" w14:textId="77777777" w:rsidR="003121FD" w:rsidRPr="00E64CDD" w:rsidRDefault="003121FD" w:rsidP="003121FD">
      <w:pPr>
        <w:tabs>
          <w:tab w:val="right" w:pos="9356"/>
        </w:tabs>
        <w:spacing w:before="420"/>
        <w:ind w:left="567" w:hanging="567"/>
        <w:rPr>
          <w:rFonts w:cs="Arial"/>
          <w:sz w:val="6"/>
          <w:szCs w:val="6"/>
        </w:rPr>
      </w:pPr>
      <w:r w:rsidRPr="00E64CDD">
        <w:rPr>
          <w:rFonts w:cs="Arial"/>
          <w:sz w:val="6"/>
          <w:szCs w:val="6"/>
        </w:rPr>
        <w:tab/>
      </w:r>
    </w:p>
    <w:p w14:paraId="032A006C" w14:textId="77777777" w:rsidR="003121FD" w:rsidRPr="00E64CDD" w:rsidRDefault="003121FD" w:rsidP="003121FD">
      <w:pPr>
        <w:tabs>
          <w:tab w:val="right" w:pos="9356"/>
        </w:tabs>
        <w:spacing w:before="420"/>
        <w:ind w:left="567" w:hanging="567"/>
        <w:rPr>
          <w:rFonts w:cs="Arial"/>
          <w:sz w:val="6"/>
          <w:szCs w:val="6"/>
        </w:rPr>
      </w:pPr>
      <w:r w:rsidRPr="00E64CDD">
        <w:rPr>
          <w:rFonts w:cs="Arial"/>
          <w:sz w:val="6"/>
          <w:szCs w:val="6"/>
        </w:rPr>
        <w:tab/>
      </w:r>
    </w:p>
    <w:p w14:paraId="7D5EF31E" w14:textId="77777777" w:rsidR="003121FD" w:rsidRPr="00E64CDD" w:rsidRDefault="003121FD" w:rsidP="003121FD">
      <w:pPr>
        <w:tabs>
          <w:tab w:val="right" w:pos="9356"/>
        </w:tabs>
        <w:spacing w:before="420"/>
        <w:ind w:left="567" w:hanging="567"/>
        <w:rPr>
          <w:rFonts w:cs="Arial"/>
          <w:sz w:val="6"/>
          <w:szCs w:val="6"/>
        </w:rPr>
      </w:pPr>
      <w:r w:rsidRPr="00E64CDD">
        <w:rPr>
          <w:rFonts w:cs="Arial"/>
          <w:sz w:val="6"/>
          <w:szCs w:val="6"/>
        </w:rPr>
        <w:tab/>
      </w:r>
    </w:p>
    <w:p w14:paraId="3EA1B578" w14:textId="77777777" w:rsidR="003121FD" w:rsidRPr="00E64CDD" w:rsidRDefault="003121FD" w:rsidP="003121FD">
      <w:pPr>
        <w:tabs>
          <w:tab w:val="right" w:pos="9356"/>
        </w:tabs>
        <w:spacing w:before="420"/>
        <w:ind w:left="567" w:hanging="567"/>
        <w:rPr>
          <w:rFonts w:cs="Arial"/>
          <w:sz w:val="6"/>
          <w:szCs w:val="6"/>
        </w:rPr>
      </w:pPr>
      <w:r w:rsidRPr="00E64CDD">
        <w:rPr>
          <w:rFonts w:cs="Arial"/>
          <w:sz w:val="6"/>
          <w:szCs w:val="6"/>
        </w:rPr>
        <w:tab/>
      </w:r>
    </w:p>
    <w:p w14:paraId="5CBB98D4" w14:textId="77777777" w:rsidR="003121FD" w:rsidRPr="00E64CDD" w:rsidRDefault="003121FD" w:rsidP="003121FD">
      <w:pPr>
        <w:tabs>
          <w:tab w:val="right" w:pos="9356"/>
        </w:tabs>
        <w:spacing w:before="420"/>
        <w:ind w:left="567" w:hanging="567"/>
        <w:rPr>
          <w:rFonts w:cs="Arial"/>
          <w:sz w:val="6"/>
          <w:szCs w:val="6"/>
        </w:rPr>
      </w:pPr>
      <w:r w:rsidRPr="00E64CDD">
        <w:rPr>
          <w:rFonts w:cs="Arial"/>
          <w:sz w:val="6"/>
          <w:szCs w:val="6"/>
        </w:rPr>
        <w:tab/>
      </w:r>
    </w:p>
    <w:p w14:paraId="23E2EDDC" w14:textId="77777777" w:rsidR="003121FD" w:rsidRPr="00E64CDD" w:rsidRDefault="003121FD" w:rsidP="003121FD">
      <w:pPr>
        <w:tabs>
          <w:tab w:val="right" w:pos="9356"/>
        </w:tabs>
        <w:spacing w:before="420"/>
        <w:ind w:left="567" w:hanging="567"/>
        <w:rPr>
          <w:rFonts w:cs="Arial"/>
          <w:sz w:val="6"/>
          <w:szCs w:val="6"/>
        </w:rPr>
      </w:pPr>
      <w:r w:rsidRPr="00E64CDD">
        <w:rPr>
          <w:rFonts w:cs="Arial"/>
          <w:sz w:val="6"/>
          <w:szCs w:val="6"/>
        </w:rPr>
        <w:tab/>
      </w:r>
    </w:p>
    <w:p w14:paraId="53CBD987" w14:textId="77777777" w:rsidR="003121FD" w:rsidRPr="00E64CDD" w:rsidRDefault="003121FD" w:rsidP="003121FD">
      <w:pPr>
        <w:tabs>
          <w:tab w:val="right" w:pos="9356"/>
        </w:tabs>
        <w:spacing w:before="420"/>
        <w:ind w:left="567" w:hanging="567"/>
        <w:rPr>
          <w:rFonts w:cs="Arial"/>
          <w:sz w:val="6"/>
          <w:szCs w:val="6"/>
        </w:rPr>
      </w:pPr>
      <w:r w:rsidRPr="00E64CDD">
        <w:rPr>
          <w:rFonts w:cs="Arial"/>
          <w:sz w:val="6"/>
          <w:szCs w:val="6"/>
        </w:rPr>
        <w:tab/>
      </w:r>
      <w:r>
        <w:rPr>
          <w:rFonts w:cs="Arial"/>
          <w:noProof/>
          <w:sz w:val="6"/>
          <w:szCs w:val="6"/>
        </w:rPr>
        <mc:AlternateContent>
          <mc:Choice Requires="wps">
            <w:drawing>
              <wp:anchor distT="0" distB="0" distL="114300" distR="114300" simplePos="0" relativeHeight="251660288" behindDoc="0" locked="0" layoutInCell="1" allowOverlap="1" wp14:anchorId="56CD7EBF" wp14:editId="24845854">
                <wp:simplePos x="0" y="0"/>
                <wp:positionH relativeFrom="margin">
                  <wp:align>center</wp:align>
                </wp:positionH>
                <wp:positionV relativeFrom="paragraph">
                  <wp:posOffset>147921</wp:posOffset>
                </wp:positionV>
                <wp:extent cx="2219325" cy="257175"/>
                <wp:effectExtent l="0" t="0" r="9525" b="9525"/>
                <wp:wrapNone/>
                <wp:docPr id="1"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9325" cy="257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BA1AC5" w14:textId="77777777" w:rsidR="00D95942" w:rsidRPr="00775E1B" w:rsidRDefault="00D95942" w:rsidP="003121FD">
                            <w:pPr>
                              <w:jc w:val="center"/>
                              <w:rPr>
                                <w:b/>
                              </w:rPr>
                            </w:pPr>
                            <w:r w:rsidRPr="00775E1B">
                              <w:rPr>
                                <w:b/>
                              </w:rPr>
                              <w:t>E</w:t>
                            </w:r>
                            <w:r>
                              <w:rPr>
                                <w:b/>
                              </w:rPr>
                              <w:t>nd of examination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CD7EBF" id="_x0000_s1087" type="#_x0000_t202" style="position:absolute;left:0;text-align:left;margin-left:0;margin-top:11.65pt;width:174.75pt;height:20.2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" stroked="f">
                <v:textbox>
                  <w:txbxContent>
                    <w:p w14:paraId="74BA1AC5" w14:textId="77777777" w:rsidR="00D95942" w:rsidRPr="00775E1B" w:rsidRDefault="00D95942" w:rsidP="003121FD">
                      <w:pPr>
                        <w:jc w:val="center"/>
                        <w:rPr>
                          <w:b/>
                        </w:rPr>
                      </w:pPr>
                      <w:r w:rsidRPr="00775E1B">
                        <w:rPr>
                          <w:b/>
                        </w:rPr>
                        <w:t>E</w:t>
                      </w:r>
                      <w:r>
                        <w:rPr>
                          <w:b/>
                        </w:rPr>
                        <w:t>nd of examination</w:t>
                      </w:r>
                    </w:p>
                  </w:txbxContent>
                </v:textbox>
                <w10:wrap anchorx="margin"/>
              </v:shape>
            </w:pict>
          </mc:Fallback>
        </mc:AlternateContent>
      </w:r>
      <w:r w:rsidRPr="00E64CDD">
        <w:rPr>
          <w:rFonts w:cs="Arial"/>
          <w:sz w:val="6"/>
          <w:szCs w:val="6"/>
        </w:rPr>
        <w:tab/>
      </w:r>
    </w:p>
    <w:p w14:paraId="22A1EE08" w14:textId="77777777" w:rsidR="003121FD" w:rsidRDefault="003121FD" w:rsidP="003121FD">
      <w:pPr>
        <w:jc w:val="center"/>
        <w:rPr>
          <w:b/>
          <w:sz w:val="28"/>
          <w:szCs w:val="28"/>
          <w:lang w:val="en-US"/>
        </w:rPr>
      </w:pPr>
      <w:r>
        <w:rPr>
          <w:rFonts w:cs="Arial"/>
        </w:rPr>
        <w:br w:type="page"/>
      </w:r>
      <w:r w:rsidRPr="0012125E">
        <w:rPr>
          <w:b/>
          <w:sz w:val="28"/>
          <w:szCs w:val="28"/>
          <w:lang w:val="en-US"/>
        </w:rPr>
        <w:lastRenderedPageBreak/>
        <w:t>Acknowledgements</w:t>
      </w:r>
    </w:p>
    <w:p w14:paraId="39356320" w14:textId="77777777" w:rsidR="003121FD" w:rsidRDefault="003121FD" w:rsidP="003121FD">
      <w:pPr>
        <w:jc w:val="center"/>
        <w:rPr>
          <w:b/>
          <w:sz w:val="28"/>
          <w:szCs w:val="28"/>
          <w:lang w:val="en-US"/>
        </w:rPr>
      </w:pPr>
    </w:p>
    <w:p w14:paraId="5028A1A2" w14:textId="77777777" w:rsidR="00AD5202" w:rsidRDefault="00AD5202" w:rsidP="00AD5202">
      <w:r>
        <w:rPr>
          <w:rFonts w:cs="Arial"/>
        </w:rPr>
        <w:t xml:space="preserve">Question 17: tabulated data from </w:t>
      </w:r>
      <w:hyperlink r:id="rId29" w:history="1">
        <w:r>
          <w:rPr>
            <w:rStyle w:val="Hyperlink"/>
          </w:rPr>
          <w:t>https://en.wikipedia.org/wiki/Chernobyl_disaster</w:t>
        </w:r>
      </w:hyperlink>
    </w:p>
    <w:p w14:paraId="41CDA9FB" w14:textId="77777777" w:rsidR="001041C1" w:rsidRDefault="001041C1"/>
    <w:sectPr w:rsidR="001041C1" w:rsidSect="001041C1">
      <w:footerReference w:type="even" r:id="rId30"/>
      <w:footerReference w:type="default" r:id="rId31"/>
      <w:headerReference w:type="first" r:id="rId32"/>
      <w:footerReference w:type="first" r:id="rId33"/>
      <w:pgSz w:w="11906" w:h="16838" w:code="9"/>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F89596" w14:textId="77777777" w:rsidR="00D36975" w:rsidRDefault="00D36975">
      <w:r>
        <w:separator/>
      </w:r>
    </w:p>
  </w:endnote>
  <w:endnote w:type="continuationSeparator" w:id="0">
    <w:p w14:paraId="1C4A2768" w14:textId="77777777" w:rsidR="00D36975" w:rsidRDefault="00D369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oudy Old Style">
    <w:panose1 w:val="02020502050305020303"/>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BKNG J+ Times">
    <w:altName w:val="Times New Roman"/>
    <w:panose1 w:val="00000000000000000000"/>
    <w:charset w:val="00"/>
    <w:family w:val="roman"/>
    <w:notTrueType/>
    <w:pitch w:val="default"/>
    <w:sig w:usb0="00000003" w:usb1="00000000" w:usb2="00000000" w:usb3="00000000" w:csb0="00000001" w:csb1="00000000"/>
  </w:font>
  <w:font w:name="DPKKP D+ Times">
    <w:altName w:val="Times New Roman"/>
    <w:panose1 w:val="00000000000000000000"/>
    <w:charset w:val="00"/>
    <w:family w:val="roman"/>
    <w:notTrueType/>
    <w:pitch w:val="default"/>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MT">
    <w:altName w:val="Arial"/>
    <w:panose1 w:val="00000000000000000000"/>
    <w:charset w:val="4D"/>
    <w:family w:val="auto"/>
    <w:notTrueType/>
    <w:pitch w:val="default"/>
    <w:sig w:usb0="03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0AEF17" w14:textId="77777777" w:rsidR="00D95942" w:rsidRPr="004B2BDE" w:rsidRDefault="00D95942" w:rsidP="001041C1">
    <w:pPr>
      <w:pBdr>
        <w:bottom w:val="single" w:sz="4" w:space="1" w:color="auto"/>
      </w:pBdr>
      <w:tabs>
        <w:tab w:val="center" w:pos="4153"/>
        <w:tab w:val="right" w:pos="8306"/>
      </w:tabs>
      <w:jc w:val="center"/>
      <w:rPr>
        <w:rFonts w:cs="Arial"/>
        <w:b/>
        <w:sz w:val="20"/>
        <w:szCs w:val="20"/>
      </w:rPr>
    </w:pPr>
    <w:r w:rsidRPr="004B2BDE">
      <w:rPr>
        <w:rFonts w:cs="Arial"/>
        <w:b/>
        <w:sz w:val="20"/>
        <w:szCs w:val="20"/>
      </w:rPr>
      <w:t>SEE NEXT PAGE</w:t>
    </w:r>
  </w:p>
  <w:p w14:paraId="6C830378" w14:textId="77777777" w:rsidR="00D95942" w:rsidRPr="00D95E67" w:rsidRDefault="00D95942" w:rsidP="001041C1">
    <w:pPr>
      <w:tabs>
        <w:tab w:val="center" w:pos="4153"/>
        <w:tab w:val="right" w:pos="8306"/>
      </w:tabs>
      <w:jc w:val="center"/>
      <w:rPr>
        <w:rFonts w:cs="Arial"/>
        <w:sz w:val="16"/>
        <w:szCs w:val="16"/>
      </w:rPr>
    </w:pPr>
    <w:r w:rsidRPr="004B2BDE">
      <w:rPr>
        <w:rFonts w:cs="Arial"/>
        <w:sz w:val="16"/>
        <w:szCs w:val="16"/>
      </w:rPr>
      <w:t>© WATP</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BA5914" w14:textId="77777777" w:rsidR="00D95942" w:rsidRPr="00C401AF" w:rsidRDefault="00D95942" w:rsidP="001041C1">
    <w:pPr>
      <w:pStyle w:val="Footer"/>
      <w:jc w:val="center"/>
      <w:rPr>
        <w:rFonts w:cs="Arial"/>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8E996" w14:textId="77777777" w:rsidR="00D95942" w:rsidRPr="004B2BDE" w:rsidRDefault="00D95942" w:rsidP="001041C1">
    <w:pPr>
      <w:pBdr>
        <w:bottom w:val="single" w:sz="4" w:space="1" w:color="auto"/>
      </w:pBdr>
      <w:tabs>
        <w:tab w:val="center" w:pos="4153"/>
        <w:tab w:val="right" w:pos="8306"/>
      </w:tabs>
      <w:jc w:val="center"/>
      <w:rPr>
        <w:rFonts w:cs="Arial"/>
        <w:b/>
        <w:sz w:val="20"/>
        <w:szCs w:val="20"/>
      </w:rPr>
    </w:pPr>
    <w:r w:rsidRPr="004B2BDE">
      <w:rPr>
        <w:rFonts w:cs="Arial"/>
        <w:b/>
        <w:sz w:val="20"/>
        <w:szCs w:val="20"/>
      </w:rPr>
      <w:t>SEE NEXT PAGE</w:t>
    </w:r>
  </w:p>
  <w:p w14:paraId="2F05FCA1" w14:textId="77777777" w:rsidR="00D95942" w:rsidRPr="00C401AF" w:rsidRDefault="00D95942" w:rsidP="001041C1">
    <w:pPr>
      <w:tabs>
        <w:tab w:val="center" w:pos="4153"/>
        <w:tab w:val="right" w:pos="8306"/>
      </w:tabs>
      <w:jc w:val="center"/>
      <w:rPr>
        <w:rFonts w:cs="Arial"/>
        <w:sz w:val="16"/>
        <w:szCs w:val="16"/>
      </w:rPr>
    </w:pPr>
    <w:r w:rsidRPr="004B2BDE">
      <w:rPr>
        <w:rFonts w:cs="Arial"/>
        <w:sz w:val="16"/>
        <w:szCs w:val="16"/>
      </w:rPr>
      <w:t>© WATP</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70404D" w14:textId="77777777" w:rsidR="0029573D" w:rsidRDefault="0029573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53BAF8" w14:textId="77777777" w:rsidR="00D95942" w:rsidRPr="004B2BDE" w:rsidRDefault="00D95942" w:rsidP="001041C1">
    <w:pPr>
      <w:pBdr>
        <w:bottom w:val="single" w:sz="4" w:space="1" w:color="auto"/>
      </w:pBdr>
      <w:tabs>
        <w:tab w:val="center" w:pos="4153"/>
        <w:tab w:val="right" w:pos="8306"/>
      </w:tabs>
      <w:jc w:val="center"/>
      <w:rPr>
        <w:rFonts w:cs="Arial"/>
        <w:b/>
        <w:sz w:val="20"/>
        <w:szCs w:val="20"/>
      </w:rPr>
    </w:pPr>
    <w:r w:rsidRPr="004B2BDE">
      <w:rPr>
        <w:rFonts w:cs="Arial"/>
        <w:b/>
        <w:sz w:val="20"/>
        <w:szCs w:val="20"/>
      </w:rPr>
      <w:t>SEE NEXT PAGE</w:t>
    </w:r>
  </w:p>
  <w:p w14:paraId="7B38AAC2" w14:textId="77777777" w:rsidR="00D95942" w:rsidRPr="004B2BDE" w:rsidRDefault="00D95942" w:rsidP="001041C1">
    <w:pPr>
      <w:tabs>
        <w:tab w:val="center" w:pos="4153"/>
        <w:tab w:val="right" w:pos="8306"/>
      </w:tabs>
      <w:jc w:val="center"/>
      <w:rPr>
        <w:rFonts w:cs="Arial"/>
        <w:sz w:val="16"/>
        <w:szCs w:val="16"/>
      </w:rPr>
    </w:pPr>
    <w:r w:rsidRPr="004B2BDE">
      <w:rPr>
        <w:rFonts w:cs="Arial"/>
        <w:sz w:val="16"/>
        <w:szCs w:val="16"/>
      </w:rPr>
      <w:t>© WATP</w:t>
    </w:r>
  </w:p>
  <w:p w14:paraId="47FBDF8B" w14:textId="77777777" w:rsidR="00D95942" w:rsidRPr="004B2BDE" w:rsidRDefault="00D95942" w:rsidP="001041C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46F9A3" w14:textId="77777777" w:rsidR="00D95942" w:rsidRPr="004B2BDE" w:rsidRDefault="00D95942" w:rsidP="001041C1">
    <w:pPr>
      <w:pBdr>
        <w:bottom w:val="single" w:sz="4" w:space="1" w:color="auto"/>
      </w:pBdr>
      <w:tabs>
        <w:tab w:val="center" w:pos="4153"/>
        <w:tab w:val="right" w:pos="8306"/>
      </w:tabs>
      <w:jc w:val="center"/>
      <w:rPr>
        <w:rFonts w:cs="Arial"/>
        <w:b/>
        <w:sz w:val="20"/>
        <w:szCs w:val="20"/>
      </w:rPr>
    </w:pPr>
    <w:r w:rsidRPr="004B2BDE">
      <w:rPr>
        <w:rFonts w:cs="Arial"/>
        <w:b/>
        <w:sz w:val="20"/>
        <w:szCs w:val="20"/>
      </w:rPr>
      <w:t>SEE NEXT PAGE</w:t>
    </w:r>
  </w:p>
  <w:p w14:paraId="4DE3C066" w14:textId="77777777" w:rsidR="00D95942" w:rsidRPr="00D95E67" w:rsidRDefault="00D95942" w:rsidP="001041C1">
    <w:pPr>
      <w:tabs>
        <w:tab w:val="center" w:pos="4153"/>
        <w:tab w:val="right" w:pos="8306"/>
      </w:tabs>
      <w:jc w:val="center"/>
      <w:rPr>
        <w:rFonts w:cs="Arial"/>
        <w:sz w:val="16"/>
        <w:szCs w:val="16"/>
      </w:rPr>
    </w:pPr>
    <w:r w:rsidRPr="004B2BDE">
      <w:rPr>
        <w:rFonts w:cs="Arial"/>
        <w:sz w:val="16"/>
        <w:szCs w:val="16"/>
      </w:rPr>
      <w:t>© WATP</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21A3DE" w14:textId="77777777" w:rsidR="0029573D" w:rsidRPr="004B2BDE" w:rsidRDefault="0029573D" w:rsidP="0029573D">
    <w:pPr>
      <w:pBdr>
        <w:bottom w:val="single" w:sz="4" w:space="1" w:color="auto"/>
      </w:pBdr>
      <w:tabs>
        <w:tab w:val="center" w:pos="4153"/>
        <w:tab w:val="right" w:pos="8306"/>
      </w:tabs>
      <w:jc w:val="center"/>
      <w:rPr>
        <w:rFonts w:cs="Arial"/>
        <w:b/>
        <w:sz w:val="20"/>
        <w:szCs w:val="20"/>
      </w:rPr>
    </w:pPr>
    <w:r w:rsidRPr="004B2BDE">
      <w:rPr>
        <w:rFonts w:cs="Arial"/>
        <w:b/>
        <w:sz w:val="20"/>
        <w:szCs w:val="20"/>
      </w:rPr>
      <w:t>SEE NEXT PAGE</w:t>
    </w:r>
  </w:p>
  <w:p w14:paraId="0DD54E93" w14:textId="4D261652" w:rsidR="00D95942" w:rsidRPr="0029573D" w:rsidRDefault="0029573D" w:rsidP="0029573D">
    <w:pPr>
      <w:tabs>
        <w:tab w:val="center" w:pos="4153"/>
        <w:tab w:val="right" w:pos="8306"/>
      </w:tabs>
      <w:jc w:val="center"/>
      <w:rPr>
        <w:rFonts w:cs="Arial"/>
        <w:sz w:val="16"/>
        <w:szCs w:val="16"/>
      </w:rPr>
    </w:pPr>
    <w:r w:rsidRPr="004B2BDE">
      <w:rPr>
        <w:rFonts w:cs="Arial"/>
        <w:sz w:val="16"/>
        <w:szCs w:val="16"/>
      </w:rPr>
      <w:t>© WATP</w:t>
    </w:r>
    <w:bookmarkStart w:id="2" w:name="_GoBack"/>
    <w:bookmarkEnd w:id="2"/>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773988" w14:textId="77777777" w:rsidR="00D95942" w:rsidRPr="00722CB5" w:rsidRDefault="00D95942" w:rsidP="001041C1">
    <w:pPr>
      <w:pBdr>
        <w:bottom w:val="single" w:sz="4" w:space="1" w:color="auto"/>
      </w:pBdr>
      <w:tabs>
        <w:tab w:val="center" w:pos="4153"/>
        <w:tab w:val="right" w:pos="8306"/>
      </w:tabs>
      <w:spacing w:before="120"/>
      <w:jc w:val="center"/>
      <w:rPr>
        <w:rFonts w:cs="Arial"/>
        <w:b/>
        <w:sz w:val="20"/>
        <w:szCs w:val="20"/>
      </w:rPr>
    </w:pPr>
  </w:p>
  <w:p w14:paraId="21E6E336" w14:textId="77777777" w:rsidR="00D95942" w:rsidRPr="00722CB5" w:rsidRDefault="00D95942" w:rsidP="001041C1">
    <w:pPr>
      <w:tabs>
        <w:tab w:val="center" w:pos="4153"/>
        <w:tab w:val="right" w:pos="8306"/>
      </w:tabs>
      <w:jc w:val="center"/>
      <w:rPr>
        <w:rFonts w:cs="Arial"/>
        <w:sz w:val="16"/>
        <w:szCs w:val="16"/>
      </w:rPr>
    </w:pPr>
    <w:r w:rsidRPr="00722CB5">
      <w:rPr>
        <w:rFonts w:cs="Arial"/>
        <w:sz w:val="16"/>
        <w:szCs w:val="16"/>
      </w:rPr>
      <w:t>© WATP</w:t>
    </w:r>
  </w:p>
  <w:p w14:paraId="31A74910" w14:textId="77777777" w:rsidR="00D95942" w:rsidRPr="00722CB5" w:rsidRDefault="00D95942" w:rsidP="001041C1">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DBDFEB" w14:textId="77777777" w:rsidR="00D95942" w:rsidRPr="004B2BDE" w:rsidRDefault="00D95942" w:rsidP="001041C1">
    <w:pPr>
      <w:pBdr>
        <w:bottom w:val="single" w:sz="4" w:space="1" w:color="auto"/>
      </w:pBdr>
      <w:tabs>
        <w:tab w:val="center" w:pos="4153"/>
        <w:tab w:val="right" w:pos="8306"/>
      </w:tabs>
      <w:jc w:val="center"/>
      <w:rPr>
        <w:rFonts w:cs="Arial"/>
        <w:b/>
        <w:sz w:val="20"/>
        <w:szCs w:val="20"/>
      </w:rPr>
    </w:pPr>
  </w:p>
  <w:p w14:paraId="2429F950" w14:textId="77777777" w:rsidR="00D95942" w:rsidRPr="004B2BDE" w:rsidRDefault="00D95942" w:rsidP="001041C1">
    <w:pPr>
      <w:tabs>
        <w:tab w:val="center" w:pos="4153"/>
        <w:tab w:val="right" w:pos="8306"/>
      </w:tabs>
      <w:jc w:val="center"/>
      <w:rPr>
        <w:rFonts w:cs="Arial"/>
        <w:sz w:val="16"/>
        <w:szCs w:val="16"/>
      </w:rPr>
    </w:pPr>
    <w:r w:rsidRPr="004B2BDE">
      <w:rPr>
        <w:rFonts w:cs="Arial"/>
        <w:sz w:val="16"/>
        <w:szCs w:val="16"/>
      </w:rPr>
      <w:t>© WATP</w:t>
    </w:r>
  </w:p>
  <w:p w14:paraId="794E3BB7" w14:textId="77777777" w:rsidR="00D95942" w:rsidRPr="004B2BDE" w:rsidRDefault="00D95942" w:rsidP="001041C1">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475802" w14:textId="77777777" w:rsidR="00D95942" w:rsidRPr="004B2BDE" w:rsidRDefault="00D95942" w:rsidP="001041C1">
    <w:pPr>
      <w:pBdr>
        <w:bottom w:val="single" w:sz="4" w:space="1" w:color="auto"/>
      </w:pBdr>
      <w:tabs>
        <w:tab w:val="center" w:pos="4153"/>
        <w:tab w:val="right" w:pos="8306"/>
      </w:tabs>
      <w:jc w:val="center"/>
      <w:rPr>
        <w:rFonts w:cs="Arial"/>
        <w:b/>
        <w:sz w:val="20"/>
        <w:szCs w:val="20"/>
      </w:rPr>
    </w:pPr>
  </w:p>
  <w:p w14:paraId="7B08430D" w14:textId="77777777" w:rsidR="00D95942" w:rsidRPr="00D95E67" w:rsidRDefault="00D95942" w:rsidP="001041C1">
    <w:pPr>
      <w:tabs>
        <w:tab w:val="center" w:pos="4153"/>
        <w:tab w:val="right" w:pos="8306"/>
      </w:tabs>
      <w:jc w:val="center"/>
      <w:rPr>
        <w:rFonts w:cs="Arial"/>
        <w:sz w:val="16"/>
        <w:szCs w:val="16"/>
      </w:rPr>
    </w:pPr>
    <w:r w:rsidRPr="004B2BDE">
      <w:rPr>
        <w:rFonts w:cs="Arial"/>
        <w:sz w:val="16"/>
        <w:szCs w:val="16"/>
      </w:rPr>
      <w:t>© WATP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DC0ED7" w14:textId="77777777" w:rsidR="00D36975" w:rsidRDefault="00D36975">
      <w:r>
        <w:separator/>
      </w:r>
    </w:p>
  </w:footnote>
  <w:footnote w:type="continuationSeparator" w:id="0">
    <w:p w14:paraId="0F525CB6" w14:textId="77777777" w:rsidR="00D36975" w:rsidRDefault="00D369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2A44E" w14:textId="77777777" w:rsidR="00D95942" w:rsidRPr="00483A8E" w:rsidRDefault="00D95942" w:rsidP="001041C1">
    <w:pPr>
      <w:pStyle w:val="Header"/>
      <w:pBdr>
        <w:bottom w:val="single" w:sz="4" w:space="1" w:color="auto"/>
      </w:pBdr>
      <w:tabs>
        <w:tab w:val="clear" w:pos="4153"/>
        <w:tab w:val="clear" w:pos="8306"/>
        <w:tab w:val="center" w:pos="4860"/>
        <w:tab w:val="right" w:pos="9540"/>
      </w:tabs>
      <w:rPr>
        <w:rFonts w:cs="Arial"/>
        <w:sz w:val="20"/>
        <w:szCs w:val="20"/>
      </w:rPr>
    </w:pPr>
    <w:r w:rsidRPr="005E6D91">
      <w:rPr>
        <w:rStyle w:val="PageNumber"/>
        <w:rFonts w:cs="Arial"/>
        <w:sz w:val="20"/>
        <w:szCs w:val="20"/>
      </w:rPr>
      <w:fldChar w:fldCharType="begin"/>
    </w:r>
    <w:r w:rsidRPr="005E6D91">
      <w:rPr>
        <w:rStyle w:val="PageNumber"/>
        <w:rFonts w:cs="Arial"/>
        <w:sz w:val="20"/>
        <w:szCs w:val="20"/>
      </w:rPr>
      <w:instrText xml:space="preserve"> PAGE </w:instrText>
    </w:r>
    <w:r w:rsidRPr="005E6D91">
      <w:rPr>
        <w:rStyle w:val="PageNumber"/>
        <w:rFonts w:cs="Arial"/>
        <w:sz w:val="20"/>
        <w:szCs w:val="20"/>
      </w:rPr>
      <w:fldChar w:fldCharType="separate"/>
    </w:r>
    <w:r>
      <w:rPr>
        <w:rStyle w:val="PageNumber"/>
        <w:rFonts w:cs="Arial"/>
        <w:noProof/>
        <w:sz w:val="20"/>
        <w:szCs w:val="20"/>
      </w:rPr>
      <w:t>10</w:t>
    </w:r>
    <w:r w:rsidRPr="005E6D91">
      <w:rPr>
        <w:rStyle w:val="PageNumber"/>
        <w:rFonts w:cs="Arial"/>
        <w:sz w:val="20"/>
        <w:szCs w:val="20"/>
      </w:rPr>
      <w:fldChar w:fldCharType="end"/>
    </w:r>
    <w:r>
      <w:rPr>
        <w:rStyle w:val="PageNumber"/>
        <w:rFonts w:cs="Arial"/>
        <w:sz w:val="20"/>
        <w:szCs w:val="20"/>
      </w:rPr>
      <w:tab/>
    </w:r>
    <w:r w:rsidRPr="00483A8E">
      <w:rPr>
        <w:rStyle w:val="PageNumber"/>
        <w:rFonts w:cs="Arial"/>
        <w:sz w:val="20"/>
        <w:szCs w:val="20"/>
      </w:rPr>
      <w:tab/>
    </w:r>
    <w:r>
      <w:rPr>
        <w:rStyle w:val="PageNumber"/>
        <w:rFonts w:cs="Arial"/>
        <w:sz w:val="20"/>
        <w:szCs w:val="20"/>
      </w:rPr>
      <w:t>Physics Units 1 &amp; 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3951B2" w14:textId="77777777" w:rsidR="00D95942" w:rsidRPr="00C401AF" w:rsidRDefault="00D95942" w:rsidP="001041C1">
    <w:pPr>
      <w:pStyle w:val="Header"/>
      <w:pBdr>
        <w:bottom w:val="single" w:sz="4" w:space="1" w:color="auto"/>
      </w:pBdr>
      <w:tabs>
        <w:tab w:val="clear" w:pos="4153"/>
        <w:tab w:val="clear" w:pos="8306"/>
        <w:tab w:val="center" w:pos="4860"/>
        <w:tab w:val="right" w:pos="9540"/>
      </w:tabs>
      <w:rPr>
        <w:rFonts w:cs="Arial"/>
        <w:sz w:val="20"/>
        <w:szCs w:val="20"/>
      </w:rPr>
    </w:pPr>
    <w:r>
      <w:rPr>
        <w:rStyle w:val="PageNumber"/>
        <w:rFonts w:cs="Arial"/>
        <w:sz w:val="20"/>
        <w:szCs w:val="20"/>
      </w:rPr>
      <w:t>Physics Units 1 &amp; 2</w:t>
    </w:r>
    <w:r>
      <w:rPr>
        <w:rFonts w:cs="Arial"/>
        <w:sz w:val="20"/>
        <w:szCs w:val="20"/>
      </w:rPr>
      <w:tab/>
    </w:r>
    <w:r>
      <w:rPr>
        <w:rFonts w:cs="Arial"/>
        <w:sz w:val="20"/>
        <w:szCs w:val="20"/>
      </w:rPr>
      <w:tab/>
    </w:r>
    <w:r w:rsidRPr="00C401AF">
      <w:rPr>
        <w:rStyle w:val="PageNumber"/>
        <w:rFonts w:cs="Arial"/>
        <w:sz w:val="20"/>
        <w:szCs w:val="20"/>
      </w:rPr>
      <w:fldChar w:fldCharType="begin"/>
    </w:r>
    <w:r w:rsidRPr="00C401AF">
      <w:rPr>
        <w:rStyle w:val="PageNumber"/>
        <w:rFonts w:cs="Arial"/>
        <w:sz w:val="20"/>
        <w:szCs w:val="20"/>
      </w:rPr>
      <w:instrText xml:space="preserve"> PAGE </w:instrText>
    </w:r>
    <w:r w:rsidRPr="00C401AF">
      <w:rPr>
        <w:rStyle w:val="PageNumber"/>
        <w:rFonts w:cs="Arial"/>
        <w:sz w:val="20"/>
        <w:szCs w:val="20"/>
      </w:rPr>
      <w:fldChar w:fldCharType="separate"/>
    </w:r>
    <w:r>
      <w:rPr>
        <w:rStyle w:val="PageNumber"/>
        <w:rFonts w:cs="Arial"/>
        <w:noProof/>
        <w:sz w:val="20"/>
        <w:szCs w:val="20"/>
      </w:rPr>
      <w:t>10</w:t>
    </w:r>
    <w:r w:rsidRPr="00C401AF">
      <w:rPr>
        <w:rStyle w:val="PageNumber"/>
        <w:rFonts w:cs="Arial"/>
        <w:sz w:val="20"/>
        <w:szCs w:val="2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2CF290" w14:textId="77777777" w:rsidR="0029573D" w:rsidRDefault="0029573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5F0E21" w14:textId="77777777" w:rsidR="00D95942" w:rsidRPr="00483A8E" w:rsidRDefault="00D95942" w:rsidP="001041C1">
    <w:pPr>
      <w:pStyle w:val="Header"/>
      <w:pBdr>
        <w:bottom w:val="single" w:sz="4" w:space="1" w:color="auto"/>
      </w:pBdr>
      <w:tabs>
        <w:tab w:val="clear" w:pos="4153"/>
        <w:tab w:val="clear" w:pos="8306"/>
        <w:tab w:val="center" w:pos="4860"/>
        <w:tab w:val="right" w:pos="9540"/>
      </w:tabs>
      <w:rPr>
        <w:rFonts w:cs="Arial"/>
        <w:sz w:val="20"/>
        <w:szCs w:val="20"/>
      </w:rPr>
    </w:pPr>
    <w:r w:rsidRPr="005E6D91">
      <w:rPr>
        <w:rStyle w:val="PageNumber"/>
        <w:rFonts w:cs="Arial"/>
        <w:sz w:val="20"/>
        <w:szCs w:val="20"/>
      </w:rPr>
      <w:fldChar w:fldCharType="begin"/>
    </w:r>
    <w:r w:rsidRPr="005E6D91">
      <w:rPr>
        <w:rStyle w:val="PageNumber"/>
        <w:rFonts w:cs="Arial"/>
        <w:sz w:val="20"/>
        <w:szCs w:val="20"/>
      </w:rPr>
      <w:instrText xml:space="preserve"> PAGE </w:instrText>
    </w:r>
    <w:r w:rsidRPr="005E6D91">
      <w:rPr>
        <w:rStyle w:val="PageNumber"/>
        <w:rFonts w:cs="Arial"/>
        <w:sz w:val="20"/>
        <w:szCs w:val="20"/>
      </w:rPr>
      <w:fldChar w:fldCharType="separate"/>
    </w:r>
    <w:r>
      <w:rPr>
        <w:rStyle w:val="PageNumber"/>
        <w:rFonts w:cs="Arial"/>
        <w:noProof/>
        <w:sz w:val="20"/>
        <w:szCs w:val="20"/>
      </w:rPr>
      <w:t>20</w:t>
    </w:r>
    <w:r w:rsidRPr="005E6D91">
      <w:rPr>
        <w:rStyle w:val="PageNumber"/>
        <w:rFonts w:cs="Arial"/>
        <w:sz w:val="20"/>
        <w:szCs w:val="20"/>
      </w:rPr>
      <w:fldChar w:fldCharType="end"/>
    </w:r>
    <w:r>
      <w:rPr>
        <w:rStyle w:val="PageNumber"/>
        <w:rFonts w:cs="Arial"/>
        <w:sz w:val="20"/>
        <w:szCs w:val="20"/>
      </w:rPr>
      <w:tab/>
    </w:r>
    <w:r w:rsidRPr="00483A8E">
      <w:rPr>
        <w:rStyle w:val="PageNumber"/>
        <w:rFonts w:cs="Arial"/>
        <w:sz w:val="20"/>
        <w:szCs w:val="20"/>
      </w:rPr>
      <w:tab/>
    </w:r>
    <w:r>
      <w:rPr>
        <w:rStyle w:val="PageNumber"/>
        <w:rFonts w:cs="Arial"/>
        <w:sz w:val="20"/>
        <w:szCs w:val="20"/>
      </w:rPr>
      <w:t>Physics Units 1 &amp; 2</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6D2E54" w14:textId="77777777" w:rsidR="00D95942" w:rsidRPr="00C401AF" w:rsidRDefault="00D95942" w:rsidP="001041C1">
    <w:pPr>
      <w:pStyle w:val="Header"/>
      <w:pBdr>
        <w:bottom w:val="single" w:sz="4" w:space="1" w:color="auto"/>
      </w:pBdr>
      <w:tabs>
        <w:tab w:val="clear" w:pos="4153"/>
        <w:tab w:val="clear" w:pos="8306"/>
        <w:tab w:val="center" w:pos="4860"/>
        <w:tab w:val="right" w:pos="9540"/>
      </w:tabs>
      <w:rPr>
        <w:rFonts w:cs="Arial"/>
        <w:sz w:val="20"/>
        <w:szCs w:val="20"/>
      </w:rPr>
    </w:pPr>
    <w:r>
      <w:rPr>
        <w:rStyle w:val="PageNumber"/>
        <w:rFonts w:cs="Arial"/>
        <w:sz w:val="20"/>
        <w:szCs w:val="20"/>
      </w:rPr>
      <w:t>Physics Units 1 &amp; 2</w:t>
    </w:r>
    <w:r>
      <w:rPr>
        <w:rFonts w:cs="Arial"/>
        <w:sz w:val="20"/>
        <w:szCs w:val="20"/>
      </w:rPr>
      <w:tab/>
    </w:r>
    <w:r>
      <w:rPr>
        <w:rFonts w:cs="Arial"/>
        <w:sz w:val="20"/>
        <w:szCs w:val="20"/>
      </w:rPr>
      <w:tab/>
    </w:r>
    <w:r w:rsidRPr="00C401AF">
      <w:rPr>
        <w:rStyle w:val="PageNumber"/>
        <w:rFonts w:cs="Arial"/>
        <w:sz w:val="20"/>
        <w:szCs w:val="20"/>
      </w:rPr>
      <w:fldChar w:fldCharType="begin"/>
    </w:r>
    <w:r w:rsidRPr="00C401AF">
      <w:rPr>
        <w:rStyle w:val="PageNumber"/>
        <w:rFonts w:cs="Arial"/>
        <w:sz w:val="20"/>
        <w:szCs w:val="20"/>
      </w:rPr>
      <w:instrText xml:space="preserve"> PAGE </w:instrText>
    </w:r>
    <w:r w:rsidRPr="00C401AF">
      <w:rPr>
        <w:rStyle w:val="PageNumber"/>
        <w:rFonts w:cs="Arial"/>
        <w:sz w:val="20"/>
        <w:szCs w:val="20"/>
      </w:rPr>
      <w:fldChar w:fldCharType="separate"/>
    </w:r>
    <w:r w:rsidR="0075689C">
      <w:rPr>
        <w:rStyle w:val="PageNumber"/>
        <w:rFonts w:cs="Arial"/>
        <w:noProof/>
        <w:sz w:val="20"/>
        <w:szCs w:val="20"/>
      </w:rPr>
      <w:t>20</w:t>
    </w:r>
    <w:r w:rsidRPr="00C401AF">
      <w:rPr>
        <w:rStyle w:val="PageNumber"/>
        <w:rFonts w:cs="Arial"/>
        <w:sz w:val="20"/>
        <w:szCs w:val="20"/>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DF8787" w14:textId="2B5216AE" w:rsidR="00D95942" w:rsidRPr="00C401AF" w:rsidRDefault="00A20B1F" w:rsidP="001041C1">
    <w:pPr>
      <w:pStyle w:val="Header"/>
      <w:pBdr>
        <w:bottom w:val="single" w:sz="4" w:space="1" w:color="auto"/>
      </w:pBdr>
      <w:tabs>
        <w:tab w:val="clear" w:pos="4153"/>
        <w:tab w:val="clear" w:pos="8306"/>
        <w:tab w:val="center" w:pos="4860"/>
        <w:tab w:val="right" w:pos="9540"/>
      </w:tabs>
      <w:rPr>
        <w:rFonts w:cs="Arial"/>
        <w:sz w:val="20"/>
        <w:szCs w:val="20"/>
      </w:rPr>
    </w:pPr>
    <w:r w:rsidRPr="00C401AF">
      <w:rPr>
        <w:rStyle w:val="PageNumber"/>
        <w:rFonts w:cs="Arial"/>
        <w:sz w:val="20"/>
        <w:szCs w:val="20"/>
      </w:rPr>
      <w:fldChar w:fldCharType="begin"/>
    </w:r>
    <w:r w:rsidRPr="00C401AF">
      <w:rPr>
        <w:rStyle w:val="PageNumber"/>
        <w:rFonts w:cs="Arial"/>
        <w:sz w:val="20"/>
        <w:szCs w:val="20"/>
      </w:rPr>
      <w:instrText xml:space="preserve"> PAGE </w:instrText>
    </w:r>
    <w:r w:rsidRPr="00C401AF">
      <w:rPr>
        <w:rStyle w:val="PageNumber"/>
        <w:rFonts w:cs="Arial"/>
        <w:sz w:val="20"/>
        <w:szCs w:val="20"/>
      </w:rPr>
      <w:fldChar w:fldCharType="separate"/>
    </w:r>
    <w:r>
      <w:rPr>
        <w:rStyle w:val="PageNumber"/>
        <w:rFonts w:cs="Arial"/>
        <w:sz w:val="20"/>
        <w:szCs w:val="20"/>
      </w:rPr>
      <w:t>2</w:t>
    </w:r>
    <w:r w:rsidRPr="00C401AF">
      <w:rPr>
        <w:rStyle w:val="PageNumber"/>
        <w:rFonts w:cs="Arial"/>
        <w:sz w:val="20"/>
        <w:szCs w:val="20"/>
      </w:rPr>
      <w:fldChar w:fldCharType="end"/>
    </w:r>
    <w:r w:rsidR="00D95942">
      <w:rPr>
        <w:rStyle w:val="PageNumber"/>
        <w:rFonts w:cs="Arial"/>
        <w:sz w:val="20"/>
        <w:szCs w:val="20"/>
      </w:rPr>
      <w:tab/>
    </w:r>
    <w:r w:rsidR="00D95942">
      <w:rPr>
        <w:rStyle w:val="PageNumber"/>
        <w:rFonts w:cs="Arial"/>
        <w:sz w:val="20"/>
        <w:szCs w:val="20"/>
      </w:rPr>
      <w:tab/>
    </w:r>
    <w:r>
      <w:rPr>
        <w:rStyle w:val="PageNumber"/>
        <w:rFonts w:cs="Arial"/>
        <w:sz w:val="20"/>
        <w:szCs w:val="20"/>
      </w:rPr>
      <w:t>Physics Units 1 &amp; 2</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EDCA4A" w14:textId="77777777" w:rsidR="00D95942" w:rsidRPr="00D95E67" w:rsidRDefault="00D95942" w:rsidP="001041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2099E"/>
    <w:multiLevelType w:val="hybridMultilevel"/>
    <w:tmpl w:val="0DDACC0C"/>
    <w:lvl w:ilvl="0" w:tplc="F8A8DBC8">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0FF6CAA"/>
    <w:multiLevelType w:val="hybridMultilevel"/>
    <w:tmpl w:val="CBC2678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5AE1200"/>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CB94CA6"/>
    <w:multiLevelType w:val="hybridMultilevel"/>
    <w:tmpl w:val="AEC8C67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1D37860"/>
    <w:multiLevelType w:val="hybridMultilevel"/>
    <w:tmpl w:val="66BCC96A"/>
    <w:lvl w:ilvl="0" w:tplc="2926E2C0">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59A7863"/>
    <w:multiLevelType w:val="hybridMultilevel"/>
    <w:tmpl w:val="FF54CECA"/>
    <w:lvl w:ilvl="0" w:tplc="62B8A42E">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73A3AC9"/>
    <w:multiLevelType w:val="hybridMultilevel"/>
    <w:tmpl w:val="67CC586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1B8D2804"/>
    <w:multiLevelType w:val="hybridMultilevel"/>
    <w:tmpl w:val="B7F84F10"/>
    <w:lvl w:ilvl="0" w:tplc="82BA8D72">
      <w:start w:val="1"/>
      <w:numFmt w:val="lowerRoman"/>
      <w:lvlText w:val="(%1)"/>
      <w:lvlJc w:val="left"/>
      <w:pPr>
        <w:ind w:left="1440" w:hanging="72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1DC13C71"/>
    <w:multiLevelType w:val="hybridMultilevel"/>
    <w:tmpl w:val="2EA82D6A"/>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2304144"/>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27E0019"/>
    <w:multiLevelType w:val="hybridMultilevel"/>
    <w:tmpl w:val="7F8C7BDC"/>
    <w:lvl w:ilvl="0" w:tplc="672A2E46">
      <w:start w:val="1"/>
      <w:numFmt w:val="decimal"/>
      <w:lvlText w:val="%1"/>
      <w:lvlJc w:val="left"/>
      <w:pPr>
        <w:ind w:left="-360" w:hanging="360"/>
      </w:pPr>
      <w:rPr>
        <w:rFonts w:hint="default"/>
      </w:rPr>
    </w:lvl>
    <w:lvl w:ilvl="1" w:tplc="0C090019" w:tentative="1">
      <w:start w:val="1"/>
      <w:numFmt w:val="lowerLetter"/>
      <w:lvlText w:val="%2."/>
      <w:lvlJc w:val="left"/>
      <w:pPr>
        <w:ind w:left="360" w:hanging="360"/>
      </w:pPr>
    </w:lvl>
    <w:lvl w:ilvl="2" w:tplc="0C09001B" w:tentative="1">
      <w:start w:val="1"/>
      <w:numFmt w:val="lowerRoman"/>
      <w:lvlText w:val="%3."/>
      <w:lvlJc w:val="right"/>
      <w:pPr>
        <w:ind w:left="1080" w:hanging="180"/>
      </w:pPr>
    </w:lvl>
    <w:lvl w:ilvl="3" w:tplc="0C09000F" w:tentative="1">
      <w:start w:val="1"/>
      <w:numFmt w:val="decimal"/>
      <w:lvlText w:val="%4."/>
      <w:lvlJc w:val="left"/>
      <w:pPr>
        <w:ind w:left="1800" w:hanging="360"/>
      </w:pPr>
    </w:lvl>
    <w:lvl w:ilvl="4" w:tplc="0C090019" w:tentative="1">
      <w:start w:val="1"/>
      <w:numFmt w:val="lowerLetter"/>
      <w:lvlText w:val="%5."/>
      <w:lvlJc w:val="left"/>
      <w:pPr>
        <w:ind w:left="2520" w:hanging="360"/>
      </w:pPr>
    </w:lvl>
    <w:lvl w:ilvl="5" w:tplc="0C09001B" w:tentative="1">
      <w:start w:val="1"/>
      <w:numFmt w:val="lowerRoman"/>
      <w:lvlText w:val="%6."/>
      <w:lvlJc w:val="right"/>
      <w:pPr>
        <w:ind w:left="3240" w:hanging="180"/>
      </w:pPr>
    </w:lvl>
    <w:lvl w:ilvl="6" w:tplc="0C09000F" w:tentative="1">
      <w:start w:val="1"/>
      <w:numFmt w:val="decimal"/>
      <w:lvlText w:val="%7."/>
      <w:lvlJc w:val="left"/>
      <w:pPr>
        <w:ind w:left="3960" w:hanging="360"/>
      </w:pPr>
    </w:lvl>
    <w:lvl w:ilvl="7" w:tplc="0C090019" w:tentative="1">
      <w:start w:val="1"/>
      <w:numFmt w:val="lowerLetter"/>
      <w:lvlText w:val="%8."/>
      <w:lvlJc w:val="left"/>
      <w:pPr>
        <w:ind w:left="4680" w:hanging="360"/>
      </w:pPr>
    </w:lvl>
    <w:lvl w:ilvl="8" w:tplc="0C09001B" w:tentative="1">
      <w:start w:val="1"/>
      <w:numFmt w:val="lowerRoman"/>
      <w:lvlText w:val="%9."/>
      <w:lvlJc w:val="right"/>
      <w:pPr>
        <w:ind w:left="5400" w:hanging="180"/>
      </w:pPr>
    </w:lvl>
  </w:abstractNum>
  <w:abstractNum w:abstractNumId="11" w15:restartNumberingAfterBreak="0">
    <w:nsid w:val="28626DB3"/>
    <w:multiLevelType w:val="hybridMultilevel"/>
    <w:tmpl w:val="534261AC"/>
    <w:lvl w:ilvl="0" w:tplc="0C090017">
      <w:start w:val="1"/>
      <w:numFmt w:val="lowerLetter"/>
      <w:lvlText w:val="%1)"/>
      <w:lvlJc w:val="left"/>
      <w:pPr>
        <w:ind w:left="72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33267F2F"/>
    <w:multiLevelType w:val="hybridMultilevel"/>
    <w:tmpl w:val="FA38D304"/>
    <w:lvl w:ilvl="0" w:tplc="4DA05876">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3" w15:restartNumberingAfterBreak="0">
    <w:nsid w:val="362C6946"/>
    <w:multiLevelType w:val="hybridMultilevel"/>
    <w:tmpl w:val="EDD82032"/>
    <w:lvl w:ilvl="0" w:tplc="B4AA6AFE">
      <w:start w:val="1"/>
      <w:numFmt w:val="lowerLetter"/>
      <w:lvlText w:val="(%1)"/>
      <w:lvlJc w:val="left"/>
      <w:pPr>
        <w:ind w:left="72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368722FD"/>
    <w:multiLevelType w:val="hybridMultilevel"/>
    <w:tmpl w:val="74CAC862"/>
    <w:lvl w:ilvl="0" w:tplc="823A807C">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375B5295"/>
    <w:multiLevelType w:val="hybridMultilevel"/>
    <w:tmpl w:val="8B7ED6AA"/>
    <w:lvl w:ilvl="0" w:tplc="2CA4EFEA">
      <w:start w:val="1"/>
      <w:numFmt w:val="lowerLetter"/>
      <w:lvlText w:val="%1)"/>
      <w:lvlJc w:val="left"/>
      <w:pPr>
        <w:ind w:left="1069" w:hanging="360"/>
      </w:pPr>
      <w:rPr>
        <w:rFonts w:hint="default"/>
      </w:rPr>
    </w:lvl>
    <w:lvl w:ilvl="1" w:tplc="0C090019">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6" w15:restartNumberingAfterBreak="0">
    <w:nsid w:val="390649D1"/>
    <w:multiLevelType w:val="hybridMultilevel"/>
    <w:tmpl w:val="23A4BF44"/>
    <w:lvl w:ilvl="0" w:tplc="E3FCE64A">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7" w15:restartNumberingAfterBreak="0">
    <w:nsid w:val="3AC010FF"/>
    <w:multiLevelType w:val="hybridMultilevel"/>
    <w:tmpl w:val="192ADE9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3C7E0110"/>
    <w:multiLevelType w:val="hybridMultilevel"/>
    <w:tmpl w:val="5AEEF286"/>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3F0B4AE6"/>
    <w:multiLevelType w:val="hybridMultilevel"/>
    <w:tmpl w:val="A3D4797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410E70D9"/>
    <w:multiLevelType w:val="hybridMultilevel"/>
    <w:tmpl w:val="93349F6C"/>
    <w:lvl w:ilvl="0" w:tplc="D092038C">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1" w15:restartNumberingAfterBreak="0">
    <w:nsid w:val="440E148C"/>
    <w:multiLevelType w:val="hybridMultilevel"/>
    <w:tmpl w:val="C2245E80"/>
    <w:lvl w:ilvl="0" w:tplc="D2CC909C">
      <w:start w:val="1"/>
      <w:numFmt w:val="lowerLetter"/>
      <w:lvlText w:val="%1)"/>
      <w:lvlJc w:val="left"/>
      <w:pPr>
        <w:ind w:left="720" w:hanging="360"/>
      </w:pPr>
      <w:rPr>
        <w:rFonts w:hint="default"/>
        <w:sz w:val="22"/>
        <w:szCs w:val="22"/>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44E70A34"/>
    <w:multiLevelType w:val="hybridMultilevel"/>
    <w:tmpl w:val="B92E8BAA"/>
    <w:lvl w:ilvl="0" w:tplc="6E8433F6">
      <w:start w:val="1"/>
      <w:numFmt w:val="lowerRoman"/>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48512106"/>
    <w:multiLevelType w:val="hybridMultilevel"/>
    <w:tmpl w:val="E7FC6F92"/>
    <w:lvl w:ilvl="0" w:tplc="2AA6856C">
      <w:start w:val="1"/>
      <w:numFmt w:val="lowerRoman"/>
      <w:lvlText w:val="(%1)"/>
      <w:lvlJc w:val="left"/>
      <w:pPr>
        <w:ind w:left="1440" w:hanging="72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4" w15:restartNumberingAfterBreak="0">
    <w:nsid w:val="49341C1B"/>
    <w:multiLevelType w:val="hybridMultilevel"/>
    <w:tmpl w:val="A754C25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4B7D5272"/>
    <w:multiLevelType w:val="hybridMultilevel"/>
    <w:tmpl w:val="ED6E4306"/>
    <w:lvl w:ilvl="0" w:tplc="45D21FF8">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4C0C3E6C"/>
    <w:multiLevelType w:val="hybridMultilevel"/>
    <w:tmpl w:val="F412FB4A"/>
    <w:lvl w:ilvl="0" w:tplc="4AAADBA6">
      <w:start w:val="1"/>
      <w:numFmt w:val="lowerRoman"/>
      <w:lvlText w:val="(%1)"/>
      <w:lvlJc w:val="left"/>
      <w:pPr>
        <w:ind w:left="1440" w:hanging="72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7" w15:restartNumberingAfterBreak="0">
    <w:nsid w:val="4C162B00"/>
    <w:multiLevelType w:val="singleLevel"/>
    <w:tmpl w:val="FB26AA9E"/>
    <w:lvl w:ilvl="0">
      <w:numFmt w:val="decimal"/>
      <w:pStyle w:val="csbullet"/>
      <w:lvlText w:val=""/>
      <w:lvlJc w:val="left"/>
      <w:pPr>
        <w:ind w:left="0" w:firstLine="0"/>
      </w:pPr>
    </w:lvl>
  </w:abstractNum>
  <w:abstractNum w:abstractNumId="28" w15:restartNumberingAfterBreak="0">
    <w:nsid w:val="53467990"/>
    <w:multiLevelType w:val="hybridMultilevel"/>
    <w:tmpl w:val="42D09484"/>
    <w:lvl w:ilvl="0" w:tplc="868E8538">
      <w:start w:val="1"/>
      <w:numFmt w:val="decimal"/>
      <w:lvlText w:val="%1"/>
      <w:lvlJc w:val="left"/>
      <w:pPr>
        <w:ind w:left="-360" w:hanging="360"/>
      </w:pPr>
      <w:rPr>
        <w:rFonts w:hint="default"/>
      </w:rPr>
    </w:lvl>
    <w:lvl w:ilvl="1" w:tplc="0C090019" w:tentative="1">
      <w:start w:val="1"/>
      <w:numFmt w:val="lowerLetter"/>
      <w:lvlText w:val="%2."/>
      <w:lvlJc w:val="left"/>
      <w:pPr>
        <w:ind w:left="360" w:hanging="360"/>
      </w:pPr>
    </w:lvl>
    <w:lvl w:ilvl="2" w:tplc="0C09001B" w:tentative="1">
      <w:start w:val="1"/>
      <w:numFmt w:val="lowerRoman"/>
      <w:lvlText w:val="%3."/>
      <w:lvlJc w:val="right"/>
      <w:pPr>
        <w:ind w:left="1080" w:hanging="180"/>
      </w:pPr>
    </w:lvl>
    <w:lvl w:ilvl="3" w:tplc="0C09000F" w:tentative="1">
      <w:start w:val="1"/>
      <w:numFmt w:val="decimal"/>
      <w:lvlText w:val="%4."/>
      <w:lvlJc w:val="left"/>
      <w:pPr>
        <w:ind w:left="1800" w:hanging="360"/>
      </w:pPr>
    </w:lvl>
    <w:lvl w:ilvl="4" w:tplc="0C090019" w:tentative="1">
      <w:start w:val="1"/>
      <w:numFmt w:val="lowerLetter"/>
      <w:lvlText w:val="%5."/>
      <w:lvlJc w:val="left"/>
      <w:pPr>
        <w:ind w:left="2520" w:hanging="360"/>
      </w:pPr>
    </w:lvl>
    <w:lvl w:ilvl="5" w:tplc="0C09001B" w:tentative="1">
      <w:start w:val="1"/>
      <w:numFmt w:val="lowerRoman"/>
      <w:lvlText w:val="%6."/>
      <w:lvlJc w:val="right"/>
      <w:pPr>
        <w:ind w:left="3240" w:hanging="180"/>
      </w:pPr>
    </w:lvl>
    <w:lvl w:ilvl="6" w:tplc="0C09000F" w:tentative="1">
      <w:start w:val="1"/>
      <w:numFmt w:val="decimal"/>
      <w:lvlText w:val="%7."/>
      <w:lvlJc w:val="left"/>
      <w:pPr>
        <w:ind w:left="3960" w:hanging="360"/>
      </w:pPr>
    </w:lvl>
    <w:lvl w:ilvl="7" w:tplc="0C090019" w:tentative="1">
      <w:start w:val="1"/>
      <w:numFmt w:val="lowerLetter"/>
      <w:lvlText w:val="%8."/>
      <w:lvlJc w:val="left"/>
      <w:pPr>
        <w:ind w:left="4680" w:hanging="360"/>
      </w:pPr>
    </w:lvl>
    <w:lvl w:ilvl="8" w:tplc="0C09001B" w:tentative="1">
      <w:start w:val="1"/>
      <w:numFmt w:val="lowerRoman"/>
      <w:lvlText w:val="%9."/>
      <w:lvlJc w:val="right"/>
      <w:pPr>
        <w:ind w:left="5400" w:hanging="180"/>
      </w:pPr>
    </w:lvl>
  </w:abstractNum>
  <w:abstractNum w:abstractNumId="29" w15:restartNumberingAfterBreak="0">
    <w:nsid w:val="55D6345D"/>
    <w:multiLevelType w:val="hybridMultilevel"/>
    <w:tmpl w:val="EA9CDFC4"/>
    <w:lvl w:ilvl="0" w:tplc="503C92FA">
      <w:start w:val="1"/>
      <w:numFmt w:val="lowerLetter"/>
      <w:lvlText w:val="%1)"/>
      <w:lvlJc w:val="left"/>
      <w:pPr>
        <w:ind w:left="144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30" w15:restartNumberingAfterBreak="0">
    <w:nsid w:val="5668249A"/>
    <w:multiLevelType w:val="hybridMultilevel"/>
    <w:tmpl w:val="BD4CC3AC"/>
    <w:lvl w:ilvl="0" w:tplc="24D68758">
      <w:start w:val="1"/>
      <w:numFmt w:val="lowerLetter"/>
      <w:lvlText w:val="%1)"/>
      <w:lvlJc w:val="left"/>
      <w:pPr>
        <w:ind w:left="1080" w:hanging="360"/>
      </w:pPr>
      <w:rPr>
        <w:rFonts w:hint="default"/>
        <w:b w:val="0"/>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1" w15:restartNumberingAfterBreak="0">
    <w:nsid w:val="56DA2112"/>
    <w:multiLevelType w:val="hybridMultilevel"/>
    <w:tmpl w:val="2D5A5DB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5A9E37DF"/>
    <w:multiLevelType w:val="hybridMultilevel"/>
    <w:tmpl w:val="47B090CC"/>
    <w:lvl w:ilvl="0" w:tplc="007833CC">
      <w:start w:val="1"/>
      <w:numFmt w:val="lowerLetter"/>
      <w:lvlText w:val="%1)"/>
      <w:lvlJc w:val="left"/>
      <w:pPr>
        <w:ind w:left="144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5C50329F"/>
    <w:multiLevelType w:val="hybridMultilevel"/>
    <w:tmpl w:val="FCC845BE"/>
    <w:lvl w:ilvl="0" w:tplc="774E63FA">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5C90423E"/>
    <w:multiLevelType w:val="hybridMultilevel"/>
    <w:tmpl w:val="3BEE8B0E"/>
    <w:lvl w:ilvl="0" w:tplc="FEF0CD2C">
      <w:start w:val="1"/>
      <w:numFmt w:val="decimal"/>
      <w:lvlText w:val="%1."/>
      <w:lvlJc w:val="left"/>
      <w:pPr>
        <w:ind w:left="720" w:hanging="360"/>
      </w:pPr>
      <w:rPr>
        <w:i w:val="0"/>
      </w:rPr>
    </w:lvl>
    <w:lvl w:ilvl="1" w:tplc="007833CC">
      <w:start w:val="1"/>
      <w:numFmt w:val="lowerLetter"/>
      <w:lvlText w:val="%2)"/>
      <w:lvlJc w:val="left"/>
      <w:pPr>
        <w:ind w:left="1440" w:hanging="360"/>
      </w:pPr>
      <w:rPr>
        <w:rFonts w:hint="default"/>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62F524EE"/>
    <w:multiLevelType w:val="hybridMultilevel"/>
    <w:tmpl w:val="4A6229EA"/>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63DA7D42"/>
    <w:multiLevelType w:val="hybridMultilevel"/>
    <w:tmpl w:val="CC9CFDB8"/>
    <w:lvl w:ilvl="0" w:tplc="5E4E411A">
      <w:start w:val="1"/>
      <w:numFmt w:val="lowerRoman"/>
      <w:lvlText w:val="(%1)"/>
      <w:lvlJc w:val="left"/>
      <w:pPr>
        <w:ind w:left="1440" w:hanging="720"/>
      </w:pPr>
      <w:rPr>
        <w:rFonts w:eastAsiaTheme="minorEastAsia"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7" w15:restartNumberingAfterBreak="0">
    <w:nsid w:val="665B0192"/>
    <w:multiLevelType w:val="hybridMultilevel"/>
    <w:tmpl w:val="146261FA"/>
    <w:lvl w:ilvl="0" w:tplc="11F89FD0">
      <w:start w:val="1"/>
      <w:numFmt w:val="lowerLetter"/>
      <w:lvlText w:val="%1)"/>
      <w:lvlJc w:val="left"/>
      <w:pPr>
        <w:ind w:left="720" w:hanging="360"/>
      </w:pPr>
      <w:rPr>
        <w:rFonts w:hint="default"/>
        <w:color w:val="222222"/>
        <w:sz w:val="22"/>
        <w:szCs w:val="22"/>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71897295"/>
    <w:multiLevelType w:val="hybridMultilevel"/>
    <w:tmpl w:val="B7C0D7A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72015E0F"/>
    <w:multiLevelType w:val="hybridMultilevel"/>
    <w:tmpl w:val="E7A8947E"/>
    <w:lvl w:ilvl="0" w:tplc="88CED88C">
      <w:start w:val="4"/>
      <w:numFmt w:val="decimal"/>
      <w:lvlText w:val="%1."/>
      <w:lvlJc w:val="left"/>
      <w:pPr>
        <w:tabs>
          <w:tab w:val="num" w:pos="360"/>
        </w:tabs>
        <w:ind w:left="360" w:hanging="360"/>
      </w:pPr>
      <w:rPr>
        <w:rFonts w:hint="default"/>
      </w:rPr>
    </w:lvl>
    <w:lvl w:ilvl="1" w:tplc="0C090001">
      <w:start w:val="1"/>
      <w:numFmt w:val="bullet"/>
      <w:lvlText w:val=""/>
      <w:lvlJc w:val="left"/>
      <w:pPr>
        <w:tabs>
          <w:tab w:val="num" w:pos="4320"/>
        </w:tabs>
        <w:ind w:left="4320" w:hanging="360"/>
      </w:pPr>
      <w:rPr>
        <w:rFonts w:ascii="Symbol" w:hAnsi="Symbol" w:hint="default"/>
      </w:rPr>
    </w:lvl>
    <w:lvl w:ilvl="2" w:tplc="0409001B">
      <w:start w:val="1"/>
      <w:numFmt w:val="lowerRoman"/>
      <w:lvlText w:val="%3."/>
      <w:lvlJc w:val="right"/>
      <w:pPr>
        <w:tabs>
          <w:tab w:val="num" w:pos="5040"/>
        </w:tabs>
        <w:ind w:left="5040" w:hanging="180"/>
      </w:pPr>
    </w:lvl>
    <w:lvl w:ilvl="3" w:tplc="0409000F">
      <w:start w:val="1"/>
      <w:numFmt w:val="decimal"/>
      <w:lvlText w:val="%4."/>
      <w:lvlJc w:val="left"/>
      <w:pPr>
        <w:tabs>
          <w:tab w:val="num" w:pos="5760"/>
        </w:tabs>
        <w:ind w:left="5760" w:hanging="360"/>
      </w:pPr>
    </w:lvl>
    <w:lvl w:ilvl="4" w:tplc="04090019">
      <w:start w:val="1"/>
      <w:numFmt w:val="lowerLetter"/>
      <w:lvlText w:val="%5."/>
      <w:lvlJc w:val="left"/>
      <w:pPr>
        <w:tabs>
          <w:tab w:val="num" w:pos="6480"/>
        </w:tabs>
        <w:ind w:left="6480" w:hanging="360"/>
      </w:pPr>
    </w:lvl>
    <w:lvl w:ilvl="5" w:tplc="0409001B">
      <w:start w:val="1"/>
      <w:numFmt w:val="lowerRoman"/>
      <w:lvlText w:val="%6."/>
      <w:lvlJc w:val="right"/>
      <w:pPr>
        <w:tabs>
          <w:tab w:val="num" w:pos="7200"/>
        </w:tabs>
        <w:ind w:left="7200" w:hanging="180"/>
      </w:pPr>
    </w:lvl>
    <w:lvl w:ilvl="6" w:tplc="0409000F">
      <w:start w:val="1"/>
      <w:numFmt w:val="decimal"/>
      <w:lvlText w:val="%7."/>
      <w:lvlJc w:val="left"/>
      <w:pPr>
        <w:tabs>
          <w:tab w:val="num" w:pos="7920"/>
        </w:tabs>
        <w:ind w:left="7920" w:hanging="360"/>
      </w:pPr>
    </w:lvl>
    <w:lvl w:ilvl="7" w:tplc="04090019">
      <w:start w:val="1"/>
      <w:numFmt w:val="lowerLetter"/>
      <w:lvlText w:val="%8."/>
      <w:lvlJc w:val="left"/>
      <w:pPr>
        <w:tabs>
          <w:tab w:val="num" w:pos="8640"/>
        </w:tabs>
        <w:ind w:left="8640" w:hanging="360"/>
      </w:pPr>
    </w:lvl>
    <w:lvl w:ilvl="8" w:tplc="0409001B">
      <w:start w:val="1"/>
      <w:numFmt w:val="lowerRoman"/>
      <w:lvlText w:val="%9."/>
      <w:lvlJc w:val="right"/>
      <w:pPr>
        <w:tabs>
          <w:tab w:val="num" w:pos="9360"/>
        </w:tabs>
        <w:ind w:left="9360" w:hanging="180"/>
      </w:pPr>
    </w:lvl>
  </w:abstractNum>
  <w:abstractNum w:abstractNumId="40" w15:restartNumberingAfterBreak="0">
    <w:nsid w:val="74A52871"/>
    <w:multiLevelType w:val="hybridMultilevel"/>
    <w:tmpl w:val="49C2E5D4"/>
    <w:lvl w:ilvl="0" w:tplc="0366BF94">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15:restartNumberingAfterBreak="0">
    <w:nsid w:val="79724F48"/>
    <w:multiLevelType w:val="hybridMultilevel"/>
    <w:tmpl w:val="1D0250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15:restartNumberingAfterBreak="0">
    <w:nsid w:val="7B455876"/>
    <w:multiLevelType w:val="hybridMultilevel"/>
    <w:tmpl w:val="CCE05BCC"/>
    <w:lvl w:ilvl="0" w:tplc="0C090001">
      <w:start w:val="1"/>
      <w:numFmt w:val="bullet"/>
      <w:lvlText w:val=""/>
      <w:lvlJc w:val="left"/>
      <w:pPr>
        <w:tabs>
          <w:tab w:val="num" w:pos="720"/>
        </w:tabs>
        <w:ind w:left="720" w:hanging="360"/>
      </w:pPr>
      <w:rPr>
        <w:rFonts w:ascii="Symbol" w:hAnsi="Symbol" w:hint="default"/>
      </w:rPr>
    </w:lvl>
    <w:lvl w:ilvl="1" w:tplc="0C090003">
      <w:start w:val="1"/>
      <w:numFmt w:val="decimal"/>
      <w:lvlText w:val="%2."/>
      <w:lvlJc w:val="left"/>
      <w:pPr>
        <w:tabs>
          <w:tab w:val="num" w:pos="1440"/>
        </w:tabs>
        <w:ind w:left="1440" w:hanging="360"/>
      </w:pPr>
    </w:lvl>
    <w:lvl w:ilvl="2" w:tplc="0C090005">
      <w:start w:val="1"/>
      <w:numFmt w:val="decimal"/>
      <w:lvlText w:val="%3."/>
      <w:lvlJc w:val="left"/>
      <w:pPr>
        <w:tabs>
          <w:tab w:val="num" w:pos="2160"/>
        </w:tabs>
        <w:ind w:left="2160" w:hanging="360"/>
      </w:pPr>
    </w:lvl>
    <w:lvl w:ilvl="3" w:tplc="0C090001">
      <w:start w:val="1"/>
      <w:numFmt w:val="decimal"/>
      <w:lvlText w:val="%4."/>
      <w:lvlJc w:val="left"/>
      <w:pPr>
        <w:tabs>
          <w:tab w:val="num" w:pos="2880"/>
        </w:tabs>
        <w:ind w:left="2880" w:hanging="360"/>
      </w:pPr>
    </w:lvl>
    <w:lvl w:ilvl="4" w:tplc="0C090003">
      <w:start w:val="1"/>
      <w:numFmt w:val="decimal"/>
      <w:lvlText w:val="%5."/>
      <w:lvlJc w:val="left"/>
      <w:pPr>
        <w:tabs>
          <w:tab w:val="num" w:pos="3600"/>
        </w:tabs>
        <w:ind w:left="3600" w:hanging="360"/>
      </w:pPr>
    </w:lvl>
    <w:lvl w:ilvl="5" w:tplc="0C090005">
      <w:start w:val="1"/>
      <w:numFmt w:val="decimal"/>
      <w:lvlText w:val="%6."/>
      <w:lvlJc w:val="left"/>
      <w:pPr>
        <w:tabs>
          <w:tab w:val="num" w:pos="4320"/>
        </w:tabs>
        <w:ind w:left="4320" w:hanging="360"/>
      </w:pPr>
    </w:lvl>
    <w:lvl w:ilvl="6" w:tplc="0C090001">
      <w:start w:val="1"/>
      <w:numFmt w:val="decimal"/>
      <w:lvlText w:val="%7."/>
      <w:lvlJc w:val="left"/>
      <w:pPr>
        <w:tabs>
          <w:tab w:val="num" w:pos="5040"/>
        </w:tabs>
        <w:ind w:left="5040" w:hanging="360"/>
      </w:pPr>
    </w:lvl>
    <w:lvl w:ilvl="7" w:tplc="0C090003">
      <w:start w:val="1"/>
      <w:numFmt w:val="decimal"/>
      <w:lvlText w:val="%8."/>
      <w:lvlJc w:val="left"/>
      <w:pPr>
        <w:tabs>
          <w:tab w:val="num" w:pos="5760"/>
        </w:tabs>
        <w:ind w:left="5760" w:hanging="360"/>
      </w:pPr>
    </w:lvl>
    <w:lvl w:ilvl="8" w:tplc="0C090005">
      <w:start w:val="1"/>
      <w:numFmt w:val="decimal"/>
      <w:lvlText w:val="%9."/>
      <w:lvlJc w:val="left"/>
      <w:pPr>
        <w:tabs>
          <w:tab w:val="num" w:pos="6480"/>
        </w:tabs>
        <w:ind w:left="6480" w:hanging="360"/>
      </w:pPr>
    </w:lvl>
  </w:abstractNum>
  <w:abstractNum w:abstractNumId="43" w15:restartNumberingAfterBreak="0">
    <w:nsid w:val="7C6E644E"/>
    <w:multiLevelType w:val="hybridMultilevel"/>
    <w:tmpl w:val="7A7A05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27"/>
  </w:num>
  <w:num w:numId="2">
    <w:abstractNumId w:val="39"/>
  </w:num>
  <w:num w:numId="3">
    <w:abstractNumId w:val="9"/>
  </w:num>
  <w:num w:numId="4">
    <w:abstractNumId w:val="2"/>
  </w:num>
  <w:num w:numId="5">
    <w:abstractNumId w:val="4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4"/>
  </w:num>
  <w:num w:numId="7">
    <w:abstractNumId w:val="14"/>
  </w:num>
  <w:num w:numId="8">
    <w:abstractNumId w:val="37"/>
  </w:num>
  <w:num w:numId="9">
    <w:abstractNumId w:val="20"/>
  </w:num>
  <w:num w:numId="10">
    <w:abstractNumId w:val="5"/>
  </w:num>
  <w:num w:numId="11">
    <w:abstractNumId w:val="26"/>
  </w:num>
  <w:num w:numId="12">
    <w:abstractNumId w:val="23"/>
  </w:num>
  <w:num w:numId="13">
    <w:abstractNumId w:val="3"/>
  </w:num>
  <w:num w:numId="14">
    <w:abstractNumId w:val="1"/>
  </w:num>
  <w:num w:numId="15">
    <w:abstractNumId w:val="24"/>
  </w:num>
  <w:num w:numId="16">
    <w:abstractNumId w:val="19"/>
  </w:num>
  <w:num w:numId="17">
    <w:abstractNumId w:val="17"/>
  </w:num>
  <w:num w:numId="18">
    <w:abstractNumId w:val="13"/>
  </w:num>
  <w:num w:numId="19">
    <w:abstractNumId w:val="30"/>
  </w:num>
  <w:num w:numId="20">
    <w:abstractNumId w:val="4"/>
  </w:num>
  <w:num w:numId="21">
    <w:abstractNumId w:val="31"/>
  </w:num>
  <w:num w:numId="22">
    <w:abstractNumId w:val="35"/>
  </w:num>
  <w:num w:numId="23">
    <w:abstractNumId w:val="21"/>
  </w:num>
  <w:num w:numId="24">
    <w:abstractNumId w:val="41"/>
  </w:num>
  <w:num w:numId="25">
    <w:abstractNumId w:val="16"/>
  </w:num>
  <w:num w:numId="26">
    <w:abstractNumId w:val="36"/>
  </w:num>
  <w:num w:numId="27">
    <w:abstractNumId w:val="8"/>
  </w:num>
  <w:num w:numId="28">
    <w:abstractNumId w:val="18"/>
  </w:num>
  <w:num w:numId="29">
    <w:abstractNumId w:val="7"/>
  </w:num>
  <w:num w:numId="30">
    <w:abstractNumId w:val="22"/>
  </w:num>
  <w:num w:numId="31">
    <w:abstractNumId w:val="12"/>
  </w:num>
  <w:num w:numId="32">
    <w:abstractNumId w:val="0"/>
  </w:num>
  <w:num w:numId="33">
    <w:abstractNumId w:val="6"/>
  </w:num>
  <w:num w:numId="34">
    <w:abstractNumId w:val="42"/>
  </w:num>
  <w:num w:numId="35">
    <w:abstractNumId w:val="32"/>
  </w:num>
  <w:num w:numId="36">
    <w:abstractNumId w:val="29"/>
  </w:num>
  <w:num w:numId="37">
    <w:abstractNumId w:val="15"/>
  </w:num>
  <w:num w:numId="38">
    <w:abstractNumId w:val="28"/>
  </w:num>
  <w:num w:numId="39">
    <w:abstractNumId w:val="10"/>
  </w:num>
  <w:num w:numId="40">
    <w:abstractNumId w:val="38"/>
  </w:num>
  <w:num w:numId="41">
    <w:abstractNumId w:val="11"/>
  </w:num>
  <w:num w:numId="42">
    <w:abstractNumId w:val="43"/>
  </w:num>
  <w:num w:numId="43">
    <w:abstractNumId w:val="25"/>
  </w:num>
  <w:num w:numId="44">
    <w:abstractNumId w:val="40"/>
  </w:num>
  <w:num w:numId="45">
    <w:abstractNumId w:val="33"/>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lke McKay">
    <w15:presenceInfo w15:providerId="AD" w15:userId="S::emckay@stmarks.wa.edu.au::71221476-ba2f-4459-a082-e645b60254d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21FD"/>
    <w:rsid w:val="000101BB"/>
    <w:rsid w:val="0003472D"/>
    <w:rsid w:val="00042405"/>
    <w:rsid w:val="0008040B"/>
    <w:rsid w:val="000C52AA"/>
    <w:rsid w:val="000E72EF"/>
    <w:rsid w:val="001041C1"/>
    <w:rsid w:val="0014191F"/>
    <w:rsid w:val="00143303"/>
    <w:rsid w:val="00147F75"/>
    <w:rsid w:val="00161D58"/>
    <w:rsid w:val="00182DCE"/>
    <w:rsid w:val="00243CFD"/>
    <w:rsid w:val="00251181"/>
    <w:rsid w:val="00262465"/>
    <w:rsid w:val="002647C6"/>
    <w:rsid w:val="0026533B"/>
    <w:rsid w:val="0029573D"/>
    <w:rsid w:val="002C60E8"/>
    <w:rsid w:val="003003F9"/>
    <w:rsid w:val="00304255"/>
    <w:rsid w:val="003056D8"/>
    <w:rsid w:val="003121FD"/>
    <w:rsid w:val="00340DDF"/>
    <w:rsid w:val="00346D8F"/>
    <w:rsid w:val="00347A51"/>
    <w:rsid w:val="003967F9"/>
    <w:rsid w:val="003A4516"/>
    <w:rsid w:val="003A4E38"/>
    <w:rsid w:val="003B0B74"/>
    <w:rsid w:val="00407689"/>
    <w:rsid w:val="00435F7A"/>
    <w:rsid w:val="00452090"/>
    <w:rsid w:val="00456483"/>
    <w:rsid w:val="004B0A80"/>
    <w:rsid w:val="004C5314"/>
    <w:rsid w:val="00513A91"/>
    <w:rsid w:val="00514B85"/>
    <w:rsid w:val="00534428"/>
    <w:rsid w:val="00552FD0"/>
    <w:rsid w:val="00566DA7"/>
    <w:rsid w:val="00581D7A"/>
    <w:rsid w:val="005B1D3D"/>
    <w:rsid w:val="005E2052"/>
    <w:rsid w:val="005E4BDD"/>
    <w:rsid w:val="006058DB"/>
    <w:rsid w:val="00614D19"/>
    <w:rsid w:val="00637433"/>
    <w:rsid w:val="00646BB4"/>
    <w:rsid w:val="006B4336"/>
    <w:rsid w:val="006D0405"/>
    <w:rsid w:val="006D23AC"/>
    <w:rsid w:val="006F768D"/>
    <w:rsid w:val="00710A21"/>
    <w:rsid w:val="00712495"/>
    <w:rsid w:val="00721891"/>
    <w:rsid w:val="00745C98"/>
    <w:rsid w:val="0075689C"/>
    <w:rsid w:val="007569D3"/>
    <w:rsid w:val="00762E81"/>
    <w:rsid w:val="00766B51"/>
    <w:rsid w:val="00782137"/>
    <w:rsid w:val="0078527F"/>
    <w:rsid w:val="007928F8"/>
    <w:rsid w:val="007A4B64"/>
    <w:rsid w:val="007B1E8E"/>
    <w:rsid w:val="007E3B8D"/>
    <w:rsid w:val="007F6542"/>
    <w:rsid w:val="00806508"/>
    <w:rsid w:val="0081007D"/>
    <w:rsid w:val="00870DFF"/>
    <w:rsid w:val="00890EC7"/>
    <w:rsid w:val="008C53D1"/>
    <w:rsid w:val="008E5677"/>
    <w:rsid w:val="008F3FEC"/>
    <w:rsid w:val="008F5724"/>
    <w:rsid w:val="00917733"/>
    <w:rsid w:val="00952A5E"/>
    <w:rsid w:val="00957370"/>
    <w:rsid w:val="0096162A"/>
    <w:rsid w:val="00966C6F"/>
    <w:rsid w:val="009C0F30"/>
    <w:rsid w:val="009D4C07"/>
    <w:rsid w:val="009D6366"/>
    <w:rsid w:val="00A20B1F"/>
    <w:rsid w:val="00A432BF"/>
    <w:rsid w:val="00A52421"/>
    <w:rsid w:val="00A56774"/>
    <w:rsid w:val="00A66429"/>
    <w:rsid w:val="00A82BCB"/>
    <w:rsid w:val="00AA4837"/>
    <w:rsid w:val="00AC4421"/>
    <w:rsid w:val="00AD5178"/>
    <w:rsid w:val="00AD5202"/>
    <w:rsid w:val="00AF2B3A"/>
    <w:rsid w:val="00B1534B"/>
    <w:rsid w:val="00B274D9"/>
    <w:rsid w:val="00B32419"/>
    <w:rsid w:val="00B44903"/>
    <w:rsid w:val="00B45C8A"/>
    <w:rsid w:val="00B544DC"/>
    <w:rsid w:val="00B61653"/>
    <w:rsid w:val="00B65BFD"/>
    <w:rsid w:val="00B677B7"/>
    <w:rsid w:val="00B76E15"/>
    <w:rsid w:val="00B87DA6"/>
    <w:rsid w:val="00B90274"/>
    <w:rsid w:val="00BB2D55"/>
    <w:rsid w:val="00C055AC"/>
    <w:rsid w:val="00C60E8D"/>
    <w:rsid w:val="00CC5FA1"/>
    <w:rsid w:val="00D17D86"/>
    <w:rsid w:val="00D33DD5"/>
    <w:rsid w:val="00D36975"/>
    <w:rsid w:val="00D52B77"/>
    <w:rsid w:val="00D61005"/>
    <w:rsid w:val="00D86520"/>
    <w:rsid w:val="00D95942"/>
    <w:rsid w:val="00DA4C16"/>
    <w:rsid w:val="00DA6C23"/>
    <w:rsid w:val="00DD4A73"/>
    <w:rsid w:val="00DF430E"/>
    <w:rsid w:val="00DF5A0A"/>
    <w:rsid w:val="00E11F11"/>
    <w:rsid w:val="00E12B26"/>
    <w:rsid w:val="00E132C8"/>
    <w:rsid w:val="00E350C9"/>
    <w:rsid w:val="00E57A71"/>
    <w:rsid w:val="00EA3C5E"/>
    <w:rsid w:val="00EB6CB0"/>
    <w:rsid w:val="00EC527C"/>
    <w:rsid w:val="00EE6E6E"/>
    <w:rsid w:val="00EF462E"/>
    <w:rsid w:val="00F473EB"/>
    <w:rsid w:val="00FB2280"/>
    <w:rsid w:val="00FD4870"/>
    <w:rsid w:val="00FE00F1"/>
    <w:rsid w:val="00FE47EB"/>
    <w:rsid w:val="00FE4E5A"/>
    <w:rsid w:val="00FF1318"/>
    <w:rsid w:val="00FF300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FEEA16"/>
  <w15:chartTrackingRefBased/>
  <w15:docId w15:val="{0E6C3ADC-4A4A-48A6-AB64-91A6457B60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21FD"/>
    <w:pPr>
      <w:spacing w:after="0" w:line="240" w:lineRule="auto"/>
    </w:pPr>
    <w:rPr>
      <w:rFonts w:ascii="Arial" w:eastAsia="MS Mincho" w:hAnsi="Arial" w:cs="Goudy Old Style"/>
      <w:szCs w:val="24"/>
      <w:lang w:eastAsia="en-AU"/>
    </w:rPr>
  </w:style>
  <w:style w:type="paragraph" w:styleId="Heading1">
    <w:name w:val="heading 1"/>
    <w:basedOn w:val="Normal"/>
    <w:next w:val="Normal"/>
    <w:link w:val="Heading1Char"/>
    <w:uiPriority w:val="99"/>
    <w:qFormat/>
    <w:rsid w:val="003121FD"/>
    <w:pPr>
      <w:keepNext/>
      <w:tabs>
        <w:tab w:val="right" w:pos="9360"/>
      </w:tabs>
      <w:outlineLvl w:val="0"/>
    </w:pPr>
    <w:rPr>
      <w:rFonts w:ascii="Times New Roman" w:hAnsi="Times New Roman" w:cs="Times New Roman"/>
      <w:b/>
      <w:bCs/>
      <w:spacing w:val="-3"/>
    </w:rPr>
  </w:style>
  <w:style w:type="paragraph" w:styleId="Heading2">
    <w:name w:val="heading 2"/>
    <w:basedOn w:val="Normal"/>
    <w:next w:val="Normal"/>
    <w:link w:val="Heading2Char"/>
    <w:uiPriority w:val="99"/>
    <w:qFormat/>
    <w:rsid w:val="003121FD"/>
    <w:pPr>
      <w:keepNext/>
      <w:keepLines/>
      <w:spacing w:before="200"/>
      <w:outlineLvl w:val="1"/>
    </w:pPr>
    <w:rPr>
      <w:rFonts w:ascii="Cambria" w:hAnsi="Cambria" w:cs="Cambria"/>
      <w:b/>
      <w:bCs/>
      <w:color w:val="4F81BD"/>
      <w:sz w:val="26"/>
      <w:szCs w:val="26"/>
    </w:rPr>
  </w:style>
  <w:style w:type="paragraph" w:styleId="Heading3">
    <w:name w:val="heading 3"/>
    <w:basedOn w:val="Normal"/>
    <w:next w:val="Normal"/>
    <w:link w:val="Heading3Char"/>
    <w:uiPriority w:val="99"/>
    <w:qFormat/>
    <w:rsid w:val="003121FD"/>
    <w:pPr>
      <w:keepNext/>
      <w:spacing w:line="480" w:lineRule="auto"/>
      <w:ind w:left="720" w:hanging="720"/>
      <w:outlineLvl w:val="2"/>
    </w:pPr>
    <w:rPr>
      <w:rFonts w:eastAsia="Times New Roman" w:cs="Arial"/>
      <w:b/>
      <w:bCs/>
      <w:sz w:val="28"/>
      <w:szCs w:val="28"/>
    </w:rPr>
  </w:style>
  <w:style w:type="paragraph" w:styleId="Heading4">
    <w:name w:val="heading 4"/>
    <w:aliases w:val="Heading 4 - activity"/>
    <w:basedOn w:val="Normal"/>
    <w:next w:val="Normal"/>
    <w:link w:val="Heading4Char"/>
    <w:uiPriority w:val="99"/>
    <w:qFormat/>
    <w:rsid w:val="003121FD"/>
    <w:pPr>
      <w:keepNext/>
      <w:tabs>
        <w:tab w:val="decimal" w:pos="627"/>
        <w:tab w:val="center" w:pos="4513"/>
      </w:tabs>
      <w:suppressAutoHyphens/>
      <w:ind w:left="720" w:hanging="720"/>
      <w:jc w:val="right"/>
      <w:outlineLvl w:val="3"/>
    </w:pPr>
    <w:rPr>
      <w:rFonts w:eastAsia="Times New Roman" w:cs="Arial"/>
      <w:b/>
      <w:bCs/>
      <w:spacing w:val="-2"/>
      <w:szCs w:val="22"/>
      <w:lang w:val="en-US"/>
    </w:rPr>
  </w:style>
  <w:style w:type="paragraph" w:styleId="Heading5">
    <w:name w:val="heading 5"/>
    <w:basedOn w:val="Normal"/>
    <w:next w:val="Normal"/>
    <w:link w:val="Heading5Char"/>
    <w:uiPriority w:val="99"/>
    <w:qFormat/>
    <w:rsid w:val="003121FD"/>
    <w:pPr>
      <w:keepNext/>
      <w:tabs>
        <w:tab w:val="right" w:pos="9270"/>
      </w:tabs>
      <w:suppressAutoHyphens/>
      <w:ind w:left="720" w:hanging="720"/>
      <w:jc w:val="both"/>
      <w:outlineLvl w:val="4"/>
    </w:pPr>
    <w:rPr>
      <w:rFonts w:eastAsia="Times New Roman" w:cs="Arial"/>
      <w:b/>
      <w:bCs/>
      <w:sz w:val="28"/>
      <w:szCs w:val="28"/>
    </w:rPr>
  </w:style>
  <w:style w:type="paragraph" w:styleId="Heading6">
    <w:name w:val="heading 6"/>
    <w:basedOn w:val="Normal"/>
    <w:next w:val="Normal"/>
    <w:link w:val="Heading6Char"/>
    <w:uiPriority w:val="99"/>
    <w:qFormat/>
    <w:rsid w:val="003121FD"/>
    <w:pPr>
      <w:keepNext/>
      <w:tabs>
        <w:tab w:val="right" w:pos="9270"/>
      </w:tabs>
      <w:suppressAutoHyphens/>
      <w:ind w:left="720" w:hanging="720"/>
      <w:jc w:val="center"/>
      <w:outlineLvl w:val="5"/>
    </w:pPr>
    <w:rPr>
      <w:rFonts w:eastAsia="Times New Roman" w:cs="Arial"/>
      <w:b/>
      <w:bCs/>
      <w:sz w:val="20"/>
      <w:szCs w:val="20"/>
    </w:rPr>
  </w:style>
  <w:style w:type="paragraph" w:styleId="Heading7">
    <w:name w:val="heading 7"/>
    <w:basedOn w:val="Normal"/>
    <w:next w:val="Normal"/>
    <w:link w:val="Heading7Char"/>
    <w:uiPriority w:val="99"/>
    <w:qFormat/>
    <w:rsid w:val="003121FD"/>
    <w:pPr>
      <w:keepNext/>
      <w:ind w:left="720" w:hanging="720"/>
      <w:outlineLvl w:val="6"/>
    </w:pPr>
    <w:rPr>
      <w:rFonts w:eastAsia="Times New Roman" w:cs="Arial"/>
      <w:b/>
      <w:bCs/>
      <w:i/>
      <w:iCs/>
      <w:szCs w:val="22"/>
    </w:rPr>
  </w:style>
  <w:style w:type="paragraph" w:styleId="Heading8">
    <w:name w:val="heading 8"/>
    <w:basedOn w:val="Normal"/>
    <w:next w:val="Normal"/>
    <w:link w:val="Heading8Char"/>
    <w:uiPriority w:val="99"/>
    <w:qFormat/>
    <w:rsid w:val="003121FD"/>
    <w:pPr>
      <w:spacing w:before="240" w:after="60"/>
      <w:outlineLvl w:val="7"/>
    </w:pPr>
    <w:rPr>
      <w:rFonts w:ascii="Times New Roman" w:hAnsi="Times New Roman" w:cs="Times New Roman"/>
      <w:i/>
      <w:iCs/>
    </w:rPr>
  </w:style>
  <w:style w:type="paragraph" w:styleId="Heading9">
    <w:name w:val="heading 9"/>
    <w:basedOn w:val="Normal"/>
    <w:next w:val="Normal"/>
    <w:link w:val="Heading9Char"/>
    <w:uiPriority w:val="99"/>
    <w:qFormat/>
    <w:rsid w:val="003121FD"/>
    <w:pPr>
      <w:spacing w:before="240" w:after="60"/>
      <w:ind w:left="720" w:hanging="720"/>
      <w:outlineLvl w:val="8"/>
    </w:pPr>
    <w:rPr>
      <w:rFonts w:eastAsia="Times New Roman"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3121FD"/>
    <w:rPr>
      <w:rFonts w:ascii="Times New Roman" w:eastAsia="MS Mincho" w:hAnsi="Times New Roman" w:cs="Times New Roman"/>
      <w:b/>
      <w:bCs/>
      <w:spacing w:val="-3"/>
      <w:szCs w:val="24"/>
      <w:lang w:eastAsia="en-AU"/>
    </w:rPr>
  </w:style>
  <w:style w:type="character" w:customStyle="1" w:styleId="Heading2Char">
    <w:name w:val="Heading 2 Char"/>
    <w:basedOn w:val="DefaultParagraphFont"/>
    <w:link w:val="Heading2"/>
    <w:uiPriority w:val="99"/>
    <w:rsid w:val="003121FD"/>
    <w:rPr>
      <w:rFonts w:ascii="Cambria" w:eastAsia="MS Mincho" w:hAnsi="Cambria" w:cs="Cambria"/>
      <w:b/>
      <w:bCs/>
      <w:color w:val="4F81BD"/>
      <w:sz w:val="26"/>
      <w:szCs w:val="26"/>
      <w:lang w:eastAsia="en-AU"/>
    </w:rPr>
  </w:style>
  <w:style w:type="character" w:customStyle="1" w:styleId="Heading3Char">
    <w:name w:val="Heading 3 Char"/>
    <w:basedOn w:val="DefaultParagraphFont"/>
    <w:link w:val="Heading3"/>
    <w:uiPriority w:val="99"/>
    <w:rsid w:val="003121FD"/>
    <w:rPr>
      <w:rFonts w:ascii="Arial" w:eastAsia="Times New Roman" w:hAnsi="Arial" w:cs="Arial"/>
      <w:b/>
      <w:bCs/>
      <w:sz w:val="28"/>
      <w:szCs w:val="28"/>
      <w:lang w:eastAsia="en-AU"/>
    </w:rPr>
  </w:style>
  <w:style w:type="character" w:customStyle="1" w:styleId="Heading4Char">
    <w:name w:val="Heading 4 Char"/>
    <w:aliases w:val="Heading 4 - activity Char"/>
    <w:basedOn w:val="DefaultParagraphFont"/>
    <w:link w:val="Heading4"/>
    <w:uiPriority w:val="99"/>
    <w:rsid w:val="003121FD"/>
    <w:rPr>
      <w:rFonts w:ascii="Arial" w:eastAsia="Times New Roman" w:hAnsi="Arial" w:cs="Arial"/>
      <w:b/>
      <w:bCs/>
      <w:spacing w:val="-2"/>
      <w:lang w:val="en-US" w:eastAsia="en-AU"/>
    </w:rPr>
  </w:style>
  <w:style w:type="character" w:customStyle="1" w:styleId="Heading5Char">
    <w:name w:val="Heading 5 Char"/>
    <w:basedOn w:val="DefaultParagraphFont"/>
    <w:link w:val="Heading5"/>
    <w:uiPriority w:val="99"/>
    <w:rsid w:val="003121FD"/>
    <w:rPr>
      <w:rFonts w:ascii="Arial" w:eastAsia="Times New Roman" w:hAnsi="Arial" w:cs="Arial"/>
      <w:b/>
      <w:bCs/>
      <w:sz w:val="28"/>
      <w:szCs w:val="28"/>
      <w:lang w:eastAsia="en-AU"/>
    </w:rPr>
  </w:style>
  <w:style w:type="character" w:customStyle="1" w:styleId="Heading6Char">
    <w:name w:val="Heading 6 Char"/>
    <w:basedOn w:val="DefaultParagraphFont"/>
    <w:link w:val="Heading6"/>
    <w:uiPriority w:val="99"/>
    <w:rsid w:val="003121FD"/>
    <w:rPr>
      <w:rFonts w:ascii="Arial" w:eastAsia="Times New Roman" w:hAnsi="Arial" w:cs="Arial"/>
      <w:b/>
      <w:bCs/>
      <w:sz w:val="20"/>
      <w:szCs w:val="20"/>
      <w:lang w:eastAsia="en-AU"/>
    </w:rPr>
  </w:style>
  <w:style w:type="character" w:customStyle="1" w:styleId="Heading7Char">
    <w:name w:val="Heading 7 Char"/>
    <w:basedOn w:val="DefaultParagraphFont"/>
    <w:link w:val="Heading7"/>
    <w:uiPriority w:val="99"/>
    <w:rsid w:val="003121FD"/>
    <w:rPr>
      <w:rFonts w:ascii="Arial" w:eastAsia="Times New Roman" w:hAnsi="Arial" w:cs="Arial"/>
      <w:b/>
      <w:bCs/>
      <w:i/>
      <w:iCs/>
      <w:lang w:eastAsia="en-AU"/>
    </w:rPr>
  </w:style>
  <w:style w:type="character" w:customStyle="1" w:styleId="Heading8Char">
    <w:name w:val="Heading 8 Char"/>
    <w:basedOn w:val="DefaultParagraphFont"/>
    <w:link w:val="Heading8"/>
    <w:uiPriority w:val="99"/>
    <w:rsid w:val="003121FD"/>
    <w:rPr>
      <w:rFonts w:ascii="Times New Roman" w:eastAsia="MS Mincho" w:hAnsi="Times New Roman" w:cs="Times New Roman"/>
      <w:i/>
      <w:iCs/>
      <w:szCs w:val="24"/>
      <w:lang w:eastAsia="en-AU"/>
    </w:rPr>
  </w:style>
  <w:style w:type="character" w:customStyle="1" w:styleId="Heading9Char">
    <w:name w:val="Heading 9 Char"/>
    <w:basedOn w:val="DefaultParagraphFont"/>
    <w:link w:val="Heading9"/>
    <w:uiPriority w:val="99"/>
    <w:rsid w:val="003121FD"/>
    <w:rPr>
      <w:rFonts w:ascii="Arial" w:eastAsia="Times New Roman" w:hAnsi="Arial" w:cs="Arial"/>
      <w:lang w:eastAsia="en-AU"/>
    </w:rPr>
  </w:style>
  <w:style w:type="paragraph" w:styleId="NormalWeb">
    <w:name w:val="Normal (Web)"/>
    <w:basedOn w:val="Normal"/>
    <w:uiPriority w:val="99"/>
    <w:rsid w:val="003121FD"/>
    <w:pPr>
      <w:spacing w:before="100" w:beforeAutospacing="1" w:after="100" w:afterAutospacing="1"/>
    </w:pPr>
    <w:rPr>
      <w:rFonts w:ascii="Times New Roman" w:eastAsia="Times New Roman" w:hAnsi="Times New Roman" w:cs="Times New Roman"/>
    </w:rPr>
  </w:style>
  <w:style w:type="paragraph" w:customStyle="1" w:styleId="Style4">
    <w:name w:val="Style 4"/>
    <w:basedOn w:val="Normal"/>
    <w:rsid w:val="003121FD"/>
    <w:pPr>
      <w:widowControl w:val="0"/>
      <w:autoSpaceDE w:val="0"/>
      <w:autoSpaceDN w:val="0"/>
      <w:spacing w:line="552" w:lineRule="atLeast"/>
    </w:pPr>
    <w:rPr>
      <w:rFonts w:ascii="Times New Roman" w:hAnsi="Times New Roman" w:cs="Times New Roman"/>
      <w:lang w:eastAsia="ja-JP"/>
    </w:rPr>
  </w:style>
  <w:style w:type="paragraph" w:customStyle="1" w:styleId="csbullet">
    <w:name w:val="csbullet"/>
    <w:basedOn w:val="Normal"/>
    <w:uiPriority w:val="99"/>
    <w:rsid w:val="003121FD"/>
    <w:pPr>
      <w:numPr>
        <w:numId w:val="1"/>
      </w:numPr>
      <w:tabs>
        <w:tab w:val="left" w:pos="-851"/>
      </w:tabs>
      <w:spacing w:before="120" w:after="120" w:line="280" w:lineRule="exact"/>
    </w:pPr>
    <w:rPr>
      <w:rFonts w:ascii="Times New Roman" w:eastAsia="Times New Roman" w:hAnsi="Times New Roman" w:cs="Times New Roman"/>
      <w:szCs w:val="20"/>
    </w:rPr>
  </w:style>
  <w:style w:type="paragraph" w:styleId="Header">
    <w:name w:val="header"/>
    <w:basedOn w:val="Normal"/>
    <w:link w:val="HeaderChar"/>
    <w:rsid w:val="003121FD"/>
    <w:pPr>
      <w:tabs>
        <w:tab w:val="center" w:pos="4153"/>
        <w:tab w:val="right" w:pos="8306"/>
      </w:tabs>
    </w:pPr>
  </w:style>
  <w:style w:type="character" w:customStyle="1" w:styleId="HeaderChar">
    <w:name w:val="Header Char"/>
    <w:basedOn w:val="DefaultParagraphFont"/>
    <w:link w:val="Header"/>
    <w:rsid w:val="003121FD"/>
    <w:rPr>
      <w:rFonts w:ascii="Arial" w:eastAsia="MS Mincho" w:hAnsi="Arial" w:cs="Goudy Old Style"/>
      <w:szCs w:val="24"/>
      <w:lang w:eastAsia="en-AU"/>
    </w:rPr>
  </w:style>
  <w:style w:type="paragraph" w:styleId="Footer">
    <w:name w:val="footer"/>
    <w:aliases w:val="Footer1"/>
    <w:basedOn w:val="Normal"/>
    <w:link w:val="FooterChar"/>
    <w:uiPriority w:val="99"/>
    <w:rsid w:val="003121FD"/>
    <w:pPr>
      <w:tabs>
        <w:tab w:val="center" w:pos="4153"/>
        <w:tab w:val="right" w:pos="8306"/>
      </w:tabs>
    </w:pPr>
  </w:style>
  <w:style w:type="character" w:customStyle="1" w:styleId="FooterChar">
    <w:name w:val="Footer Char"/>
    <w:aliases w:val="Footer1 Char"/>
    <w:basedOn w:val="DefaultParagraphFont"/>
    <w:link w:val="Footer"/>
    <w:uiPriority w:val="99"/>
    <w:rsid w:val="003121FD"/>
    <w:rPr>
      <w:rFonts w:ascii="Arial" w:eastAsia="MS Mincho" w:hAnsi="Arial" w:cs="Goudy Old Style"/>
      <w:szCs w:val="24"/>
      <w:lang w:eastAsia="en-AU"/>
    </w:rPr>
  </w:style>
  <w:style w:type="character" w:styleId="PageNumber">
    <w:name w:val="page number"/>
    <w:aliases w:val="Page,Number"/>
    <w:basedOn w:val="DefaultParagraphFont"/>
    <w:rsid w:val="003121FD"/>
  </w:style>
  <w:style w:type="numbering" w:customStyle="1" w:styleId="NoList1">
    <w:name w:val="No List1"/>
    <w:next w:val="NoList"/>
    <w:uiPriority w:val="99"/>
    <w:semiHidden/>
    <w:unhideWhenUsed/>
    <w:rsid w:val="003121FD"/>
  </w:style>
  <w:style w:type="paragraph" w:styleId="BodyText">
    <w:name w:val="Body Text"/>
    <w:basedOn w:val="Normal"/>
    <w:link w:val="BodyTextChar"/>
    <w:uiPriority w:val="99"/>
    <w:rsid w:val="003121FD"/>
    <w:pPr>
      <w:tabs>
        <w:tab w:val="left" w:pos="-720"/>
      </w:tabs>
      <w:suppressAutoHyphens/>
      <w:ind w:left="720" w:hanging="720"/>
    </w:pPr>
    <w:rPr>
      <w:rFonts w:eastAsia="Times New Roman" w:cs="Arial"/>
      <w:b/>
      <w:bCs/>
      <w:spacing w:val="-2"/>
      <w:szCs w:val="22"/>
      <w:lang w:val="en-US"/>
    </w:rPr>
  </w:style>
  <w:style w:type="character" w:customStyle="1" w:styleId="BodyTextChar">
    <w:name w:val="Body Text Char"/>
    <w:basedOn w:val="DefaultParagraphFont"/>
    <w:link w:val="BodyText"/>
    <w:uiPriority w:val="99"/>
    <w:rsid w:val="003121FD"/>
    <w:rPr>
      <w:rFonts w:ascii="Arial" w:eastAsia="Times New Roman" w:hAnsi="Arial" w:cs="Arial"/>
      <w:b/>
      <w:bCs/>
      <w:spacing w:val="-2"/>
      <w:lang w:val="en-US" w:eastAsia="en-AU"/>
    </w:rPr>
  </w:style>
  <w:style w:type="paragraph" w:styleId="BodyTextIndent">
    <w:name w:val="Body Text Indent"/>
    <w:basedOn w:val="Normal"/>
    <w:link w:val="BodyTextIndentChar"/>
    <w:uiPriority w:val="99"/>
    <w:rsid w:val="003121FD"/>
    <w:pPr>
      <w:tabs>
        <w:tab w:val="left" w:pos="-1080"/>
        <w:tab w:val="left" w:pos="-720"/>
        <w:tab w:val="left" w:pos="0"/>
        <w:tab w:val="left" w:pos="720"/>
        <w:tab w:val="left" w:pos="1440"/>
        <w:tab w:val="left" w:pos="2160"/>
        <w:tab w:val="left" w:pos="2880"/>
        <w:tab w:val="left" w:pos="3600"/>
        <w:tab w:val="left" w:pos="4320"/>
        <w:tab w:val="left" w:pos="5040"/>
        <w:tab w:val="left" w:pos="5760"/>
        <w:tab w:val="left" w:pos="6660"/>
        <w:tab w:val="left" w:pos="7200"/>
      </w:tabs>
      <w:suppressAutoHyphens/>
      <w:ind w:left="1440" w:hanging="1440"/>
    </w:pPr>
    <w:rPr>
      <w:rFonts w:eastAsia="Times New Roman" w:cs="Arial"/>
      <w:spacing w:val="-2"/>
      <w:szCs w:val="22"/>
    </w:rPr>
  </w:style>
  <w:style w:type="character" w:customStyle="1" w:styleId="BodyTextIndentChar">
    <w:name w:val="Body Text Indent Char"/>
    <w:basedOn w:val="DefaultParagraphFont"/>
    <w:link w:val="BodyTextIndent"/>
    <w:uiPriority w:val="99"/>
    <w:rsid w:val="003121FD"/>
    <w:rPr>
      <w:rFonts w:ascii="Arial" w:eastAsia="Times New Roman" w:hAnsi="Arial" w:cs="Arial"/>
      <w:spacing w:val="-2"/>
      <w:lang w:eastAsia="en-AU"/>
    </w:rPr>
  </w:style>
  <w:style w:type="paragraph" w:styleId="TOC1">
    <w:name w:val="toc 1"/>
    <w:basedOn w:val="Normal"/>
    <w:next w:val="Normal"/>
    <w:autoRedefine/>
    <w:uiPriority w:val="99"/>
    <w:rsid w:val="003121FD"/>
    <w:pPr>
      <w:ind w:left="360" w:hanging="360"/>
    </w:pPr>
    <w:rPr>
      <w:rFonts w:eastAsia="Times New Roman" w:cs="Arial"/>
      <w:b/>
      <w:bCs/>
      <w:szCs w:val="22"/>
    </w:rPr>
  </w:style>
  <w:style w:type="paragraph" w:styleId="Caption">
    <w:name w:val="caption"/>
    <w:basedOn w:val="Normal"/>
    <w:next w:val="Normal"/>
    <w:link w:val="CaptionChar"/>
    <w:uiPriority w:val="99"/>
    <w:qFormat/>
    <w:rsid w:val="003121FD"/>
    <w:pPr>
      <w:tabs>
        <w:tab w:val="right" w:pos="9360"/>
      </w:tabs>
      <w:ind w:left="720" w:hanging="720"/>
    </w:pPr>
    <w:rPr>
      <w:rFonts w:eastAsia="Times New Roman" w:cs="Arial"/>
      <w:b/>
      <w:bCs/>
      <w:color w:val="FF0000"/>
      <w:sz w:val="40"/>
      <w:szCs w:val="40"/>
    </w:rPr>
  </w:style>
  <w:style w:type="character" w:customStyle="1" w:styleId="CaptionChar">
    <w:name w:val="Caption Char"/>
    <w:link w:val="Caption"/>
    <w:uiPriority w:val="99"/>
    <w:locked/>
    <w:rsid w:val="003121FD"/>
    <w:rPr>
      <w:rFonts w:ascii="Arial" w:eastAsia="Times New Roman" w:hAnsi="Arial" w:cs="Arial"/>
      <w:b/>
      <w:bCs/>
      <w:color w:val="FF0000"/>
      <w:sz w:val="40"/>
      <w:szCs w:val="40"/>
      <w:lang w:eastAsia="en-AU"/>
    </w:rPr>
  </w:style>
  <w:style w:type="paragraph" w:styleId="BodyText2">
    <w:name w:val="Body Text 2"/>
    <w:basedOn w:val="Normal"/>
    <w:link w:val="BodyText2Char"/>
    <w:uiPriority w:val="99"/>
    <w:rsid w:val="003121FD"/>
    <w:pPr>
      <w:ind w:left="720" w:hanging="720"/>
    </w:pPr>
    <w:rPr>
      <w:rFonts w:eastAsia="Times New Roman" w:cs="Arial"/>
      <w:i/>
      <w:iCs/>
      <w:szCs w:val="22"/>
    </w:rPr>
  </w:style>
  <w:style w:type="character" w:customStyle="1" w:styleId="BodyText2Char">
    <w:name w:val="Body Text 2 Char"/>
    <w:basedOn w:val="DefaultParagraphFont"/>
    <w:link w:val="BodyText2"/>
    <w:uiPriority w:val="99"/>
    <w:rsid w:val="003121FD"/>
    <w:rPr>
      <w:rFonts w:ascii="Arial" w:eastAsia="Times New Roman" w:hAnsi="Arial" w:cs="Arial"/>
      <w:i/>
      <w:iCs/>
      <w:lang w:eastAsia="en-AU"/>
    </w:rPr>
  </w:style>
  <w:style w:type="paragraph" w:customStyle="1" w:styleId="question">
    <w:name w:val="question"/>
    <w:basedOn w:val="Normal"/>
    <w:uiPriority w:val="99"/>
    <w:rsid w:val="003121FD"/>
    <w:pPr>
      <w:tabs>
        <w:tab w:val="left" w:pos="360"/>
      </w:tabs>
      <w:spacing w:before="240" w:after="240"/>
      <w:ind w:left="720" w:hanging="720"/>
    </w:pPr>
    <w:rPr>
      <w:rFonts w:eastAsia="Times New Roman" w:cs="Arial"/>
      <w:szCs w:val="22"/>
    </w:rPr>
  </w:style>
  <w:style w:type="character" w:styleId="Hyperlink">
    <w:name w:val="Hyperlink"/>
    <w:uiPriority w:val="99"/>
    <w:rsid w:val="003121FD"/>
    <w:rPr>
      <w:color w:val="0000FF"/>
      <w:u w:val="single"/>
    </w:rPr>
  </w:style>
  <w:style w:type="paragraph" w:customStyle="1" w:styleId="questionext">
    <w:name w:val="question ext"/>
    <w:basedOn w:val="Normal"/>
    <w:uiPriority w:val="99"/>
    <w:rsid w:val="003121FD"/>
    <w:pPr>
      <w:tabs>
        <w:tab w:val="num" w:pos="720"/>
        <w:tab w:val="left" w:pos="1440"/>
      </w:tabs>
      <w:spacing w:before="240" w:after="240"/>
      <w:ind w:left="720" w:hanging="720"/>
    </w:pPr>
    <w:rPr>
      <w:rFonts w:eastAsia="Times New Roman" w:cs="Arial"/>
      <w:szCs w:val="22"/>
    </w:rPr>
  </w:style>
  <w:style w:type="paragraph" w:customStyle="1" w:styleId="Markingsampleanswer">
    <w:name w:val="Markingsampleanswer"/>
    <w:basedOn w:val="Normal"/>
    <w:uiPriority w:val="99"/>
    <w:rsid w:val="003121FD"/>
    <w:pPr>
      <w:tabs>
        <w:tab w:val="num" w:pos="360"/>
      </w:tabs>
      <w:spacing w:after="120"/>
      <w:ind w:left="360" w:hanging="309"/>
    </w:pPr>
    <w:rPr>
      <w:rFonts w:eastAsia="Times New Roman" w:cs="Arial"/>
      <w:i/>
      <w:iCs/>
      <w:sz w:val="20"/>
      <w:szCs w:val="20"/>
    </w:rPr>
  </w:style>
  <w:style w:type="paragraph" w:styleId="BodyTextIndent2">
    <w:name w:val="Body Text Indent 2"/>
    <w:basedOn w:val="Normal"/>
    <w:link w:val="BodyTextIndent2Char"/>
    <w:uiPriority w:val="99"/>
    <w:rsid w:val="003121FD"/>
    <w:pPr>
      <w:ind w:left="360" w:hanging="720"/>
    </w:pPr>
    <w:rPr>
      <w:rFonts w:eastAsia="Times New Roman" w:cs="Arial"/>
      <w:szCs w:val="22"/>
    </w:rPr>
  </w:style>
  <w:style w:type="character" w:customStyle="1" w:styleId="BodyTextIndent2Char">
    <w:name w:val="Body Text Indent 2 Char"/>
    <w:basedOn w:val="DefaultParagraphFont"/>
    <w:link w:val="BodyTextIndent2"/>
    <w:uiPriority w:val="99"/>
    <w:rsid w:val="003121FD"/>
    <w:rPr>
      <w:rFonts w:ascii="Arial" w:eastAsia="Times New Roman" w:hAnsi="Arial" w:cs="Arial"/>
      <w:lang w:eastAsia="en-AU"/>
    </w:rPr>
  </w:style>
  <w:style w:type="character" w:styleId="Emphasis">
    <w:name w:val="Emphasis"/>
    <w:uiPriority w:val="20"/>
    <w:qFormat/>
    <w:rsid w:val="003121FD"/>
    <w:rPr>
      <w:i/>
      <w:iCs/>
    </w:rPr>
  </w:style>
  <w:style w:type="paragraph" w:styleId="BodyTextIndent3">
    <w:name w:val="Body Text Indent 3"/>
    <w:basedOn w:val="Normal"/>
    <w:link w:val="BodyTextIndent3Char"/>
    <w:uiPriority w:val="99"/>
    <w:rsid w:val="003121FD"/>
    <w:pPr>
      <w:tabs>
        <w:tab w:val="num" w:pos="720"/>
      </w:tabs>
      <w:ind w:left="720" w:hanging="720"/>
    </w:pPr>
    <w:rPr>
      <w:rFonts w:eastAsia="Times New Roman" w:cs="Arial"/>
      <w:szCs w:val="22"/>
    </w:rPr>
  </w:style>
  <w:style w:type="character" w:customStyle="1" w:styleId="BodyTextIndent3Char">
    <w:name w:val="Body Text Indent 3 Char"/>
    <w:basedOn w:val="DefaultParagraphFont"/>
    <w:link w:val="BodyTextIndent3"/>
    <w:uiPriority w:val="99"/>
    <w:rsid w:val="003121FD"/>
    <w:rPr>
      <w:rFonts w:ascii="Arial" w:eastAsia="Times New Roman" w:hAnsi="Arial" w:cs="Arial"/>
      <w:lang w:eastAsia="en-AU"/>
    </w:rPr>
  </w:style>
  <w:style w:type="character" w:styleId="Strong">
    <w:name w:val="Strong"/>
    <w:uiPriority w:val="99"/>
    <w:qFormat/>
    <w:rsid w:val="003121FD"/>
    <w:rPr>
      <w:b/>
      <w:bCs/>
    </w:rPr>
  </w:style>
  <w:style w:type="paragraph" w:customStyle="1" w:styleId="xl24">
    <w:name w:val="xl24"/>
    <w:basedOn w:val="Normal"/>
    <w:uiPriority w:val="99"/>
    <w:rsid w:val="003121FD"/>
    <w:pPr>
      <w:spacing w:before="100" w:beforeAutospacing="1" w:after="100" w:afterAutospacing="1"/>
      <w:ind w:left="720" w:hanging="720"/>
      <w:jc w:val="right"/>
    </w:pPr>
    <w:rPr>
      <w:rFonts w:eastAsia="Arial Unicode MS" w:cs="Arial"/>
      <w:sz w:val="14"/>
      <w:szCs w:val="14"/>
    </w:rPr>
  </w:style>
  <w:style w:type="paragraph" w:customStyle="1" w:styleId="xl25">
    <w:name w:val="xl25"/>
    <w:basedOn w:val="Normal"/>
    <w:uiPriority w:val="99"/>
    <w:rsid w:val="003121FD"/>
    <w:pPr>
      <w:spacing w:before="100" w:beforeAutospacing="1" w:after="100" w:afterAutospacing="1"/>
      <w:ind w:left="720" w:hanging="720"/>
      <w:jc w:val="center"/>
      <w:textAlignment w:val="top"/>
    </w:pPr>
    <w:rPr>
      <w:rFonts w:eastAsia="Arial Unicode MS" w:cs="Arial"/>
      <w:b/>
      <w:bCs/>
      <w:szCs w:val="22"/>
    </w:rPr>
  </w:style>
  <w:style w:type="paragraph" w:customStyle="1" w:styleId="xl26">
    <w:name w:val="xl26"/>
    <w:basedOn w:val="Normal"/>
    <w:uiPriority w:val="99"/>
    <w:rsid w:val="003121FD"/>
    <w:pPr>
      <w:spacing w:before="100" w:beforeAutospacing="1" w:after="100" w:afterAutospacing="1"/>
      <w:ind w:left="720" w:hanging="720"/>
      <w:jc w:val="center"/>
      <w:textAlignment w:val="top"/>
    </w:pPr>
    <w:rPr>
      <w:rFonts w:eastAsia="Arial Unicode MS" w:cs="Arial"/>
      <w:b/>
      <w:bCs/>
      <w:szCs w:val="22"/>
    </w:rPr>
  </w:style>
  <w:style w:type="paragraph" w:customStyle="1" w:styleId="xl27">
    <w:name w:val="xl27"/>
    <w:basedOn w:val="Normal"/>
    <w:uiPriority w:val="99"/>
    <w:rsid w:val="003121FD"/>
    <w:pPr>
      <w:spacing w:before="100" w:beforeAutospacing="1" w:after="100" w:afterAutospacing="1"/>
      <w:ind w:left="720" w:hanging="720"/>
    </w:pPr>
    <w:rPr>
      <w:rFonts w:eastAsia="Arial Unicode MS" w:cs="Arial"/>
      <w:b/>
      <w:bCs/>
      <w:szCs w:val="22"/>
    </w:rPr>
  </w:style>
  <w:style w:type="paragraph" w:customStyle="1" w:styleId="xl28">
    <w:name w:val="xl28"/>
    <w:basedOn w:val="Normal"/>
    <w:uiPriority w:val="99"/>
    <w:rsid w:val="003121FD"/>
    <w:pPr>
      <w:spacing w:before="100" w:beforeAutospacing="1" w:after="100" w:afterAutospacing="1"/>
      <w:ind w:left="720" w:hanging="720"/>
      <w:textAlignment w:val="top"/>
    </w:pPr>
    <w:rPr>
      <w:rFonts w:ascii="Arial Unicode MS" w:eastAsia="Arial Unicode MS" w:hAnsi="Arial Unicode MS" w:cs="Arial Unicode MS"/>
      <w:szCs w:val="22"/>
    </w:rPr>
  </w:style>
  <w:style w:type="paragraph" w:customStyle="1" w:styleId="xl29">
    <w:name w:val="xl29"/>
    <w:basedOn w:val="Normal"/>
    <w:uiPriority w:val="99"/>
    <w:rsid w:val="003121FD"/>
    <w:pPr>
      <w:spacing w:before="100" w:beforeAutospacing="1" w:after="100" w:afterAutospacing="1"/>
      <w:ind w:left="720" w:hanging="720"/>
      <w:textAlignment w:val="top"/>
    </w:pPr>
    <w:rPr>
      <w:rFonts w:eastAsia="Arial Unicode MS" w:cs="Arial"/>
      <w:b/>
      <w:bCs/>
      <w:szCs w:val="22"/>
    </w:rPr>
  </w:style>
  <w:style w:type="paragraph" w:customStyle="1" w:styleId="xl30">
    <w:name w:val="xl30"/>
    <w:basedOn w:val="Normal"/>
    <w:uiPriority w:val="99"/>
    <w:rsid w:val="003121FD"/>
    <w:pPr>
      <w:spacing w:before="100" w:beforeAutospacing="1" w:after="100" w:afterAutospacing="1"/>
      <w:ind w:left="720" w:hanging="720"/>
    </w:pPr>
    <w:rPr>
      <w:rFonts w:eastAsia="Arial Unicode MS" w:cs="Arial"/>
      <w:b/>
      <w:bCs/>
      <w:szCs w:val="22"/>
    </w:rPr>
  </w:style>
  <w:style w:type="paragraph" w:customStyle="1" w:styleId="xl31">
    <w:name w:val="xl31"/>
    <w:basedOn w:val="Normal"/>
    <w:uiPriority w:val="99"/>
    <w:rsid w:val="003121FD"/>
    <w:pPr>
      <w:spacing w:before="100" w:beforeAutospacing="1" w:after="100" w:afterAutospacing="1"/>
      <w:ind w:left="720" w:hanging="720"/>
      <w:textAlignment w:val="top"/>
    </w:pPr>
    <w:rPr>
      <w:rFonts w:ascii="Arial Unicode MS" w:eastAsia="Arial Unicode MS" w:hAnsi="Arial Unicode MS" w:cs="Arial Unicode MS"/>
      <w:szCs w:val="22"/>
    </w:rPr>
  </w:style>
  <w:style w:type="paragraph" w:customStyle="1" w:styleId="xl32">
    <w:name w:val="xl32"/>
    <w:basedOn w:val="Normal"/>
    <w:uiPriority w:val="99"/>
    <w:rsid w:val="003121FD"/>
    <w:pPr>
      <w:spacing w:before="100" w:beforeAutospacing="1" w:after="100" w:afterAutospacing="1"/>
      <w:ind w:left="720" w:hanging="720"/>
      <w:textAlignment w:val="top"/>
    </w:pPr>
    <w:rPr>
      <w:rFonts w:eastAsia="Arial Unicode MS" w:cs="Arial"/>
      <w:b/>
      <w:bCs/>
      <w:szCs w:val="22"/>
    </w:rPr>
  </w:style>
  <w:style w:type="character" w:styleId="FollowedHyperlink">
    <w:name w:val="FollowedHyperlink"/>
    <w:uiPriority w:val="99"/>
    <w:rsid w:val="003121FD"/>
    <w:rPr>
      <w:color w:val="800080"/>
      <w:u w:val="single"/>
    </w:rPr>
  </w:style>
  <w:style w:type="paragraph" w:customStyle="1" w:styleId="lines">
    <w:name w:val="lines"/>
    <w:basedOn w:val="Normal"/>
    <w:uiPriority w:val="99"/>
    <w:rsid w:val="003121FD"/>
    <w:pPr>
      <w:spacing w:before="400"/>
      <w:ind w:left="720" w:hanging="720"/>
    </w:pPr>
    <w:rPr>
      <w:rFonts w:eastAsia="Times New Roman" w:cs="Arial"/>
      <w:sz w:val="8"/>
      <w:szCs w:val="8"/>
    </w:rPr>
  </w:style>
  <w:style w:type="paragraph" w:styleId="Title">
    <w:name w:val="Title"/>
    <w:basedOn w:val="Normal"/>
    <w:link w:val="TitleChar"/>
    <w:uiPriority w:val="99"/>
    <w:qFormat/>
    <w:rsid w:val="003121FD"/>
    <w:pPr>
      <w:spacing w:before="240" w:after="60"/>
      <w:ind w:left="720" w:hanging="720"/>
      <w:jc w:val="center"/>
      <w:outlineLvl w:val="0"/>
    </w:pPr>
    <w:rPr>
      <w:rFonts w:eastAsia="Times New Roman" w:cs="Arial"/>
      <w:kern w:val="28"/>
      <w:sz w:val="28"/>
      <w:szCs w:val="28"/>
    </w:rPr>
  </w:style>
  <w:style w:type="character" w:customStyle="1" w:styleId="TitleChar">
    <w:name w:val="Title Char"/>
    <w:basedOn w:val="DefaultParagraphFont"/>
    <w:link w:val="Title"/>
    <w:uiPriority w:val="99"/>
    <w:rsid w:val="003121FD"/>
    <w:rPr>
      <w:rFonts w:ascii="Arial" w:eastAsia="Times New Roman" w:hAnsi="Arial" w:cs="Arial"/>
      <w:kern w:val="28"/>
      <w:sz w:val="28"/>
      <w:szCs w:val="28"/>
      <w:lang w:eastAsia="en-AU"/>
    </w:rPr>
  </w:style>
  <w:style w:type="paragraph" w:styleId="BalloonText">
    <w:name w:val="Balloon Text"/>
    <w:basedOn w:val="Normal"/>
    <w:link w:val="BalloonTextChar"/>
    <w:uiPriority w:val="99"/>
    <w:rsid w:val="003121FD"/>
    <w:pPr>
      <w:ind w:left="720" w:hanging="720"/>
    </w:pPr>
    <w:rPr>
      <w:rFonts w:ascii="Tahoma" w:eastAsia="Times New Roman" w:hAnsi="Tahoma" w:cs="Tahoma"/>
      <w:sz w:val="16"/>
      <w:szCs w:val="16"/>
    </w:rPr>
  </w:style>
  <w:style w:type="character" w:customStyle="1" w:styleId="BalloonTextChar">
    <w:name w:val="Balloon Text Char"/>
    <w:basedOn w:val="DefaultParagraphFont"/>
    <w:link w:val="BalloonText"/>
    <w:uiPriority w:val="99"/>
    <w:rsid w:val="003121FD"/>
    <w:rPr>
      <w:rFonts w:ascii="Tahoma" w:eastAsia="Times New Roman" w:hAnsi="Tahoma" w:cs="Tahoma"/>
      <w:sz w:val="16"/>
      <w:szCs w:val="16"/>
      <w:lang w:eastAsia="en-AU"/>
    </w:rPr>
  </w:style>
  <w:style w:type="paragraph" w:customStyle="1" w:styleId="instructions">
    <w:name w:val="instructions"/>
    <w:basedOn w:val="Normal"/>
    <w:uiPriority w:val="99"/>
    <w:rsid w:val="003121FD"/>
    <w:pPr>
      <w:suppressAutoHyphens/>
      <w:ind w:left="360" w:hanging="360"/>
    </w:pPr>
    <w:rPr>
      <w:rFonts w:eastAsia="Times New Roman" w:cs="Arial"/>
      <w:spacing w:val="-2"/>
      <w:szCs w:val="22"/>
    </w:rPr>
  </w:style>
  <w:style w:type="paragraph" w:customStyle="1" w:styleId="CM33">
    <w:name w:val="CM33"/>
    <w:basedOn w:val="Normal"/>
    <w:next w:val="Normal"/>
    <w:uiPriority w:val="99"/>
    <w:rsid w:val="003121FD"/>
    <w:pPr>
      <w:autoSpaceDE w:val="0"/>
      <w:autoSpaceDN w:val="0"/>
      <w:adjustRightInd w:val="0"/>
      <w:spacing w:after="138"/>
      <w:ind w:left="720" w:hanging="720"/>
    </w:pPr>
    <w:rPr>
      <w:rFonts w:ascii="BBKNG J+ Times" w:eastAsia="Times New Roman" w:hAnsi="BBKNG J+ Times" w:cs="BBKNG J+ Times"/>
      <w:szCs w:val="22"/>
      <w:lang w:val="en-US"/>
    </w:rPr>
  </w:style>
  <w:style w:type="paragraph" w:customStyle="1" w:styleId="CM32">
    <w:name w:val="CM32"/>
    <w:basedOn w:val="Normal"/>
    <w:next w:val="Normal"/>
    <w:uiPriority w:val="99"/>
    <w:rsid w:val="003121FD"/>
    <w:pPr>
      <w:autoSpaceDE w:val="0"/>
      <w:autoSpaceDN w:val="0"/>
      <w:adjustRightInd w:val="0"/>
      <w:spacing w:after="245"/>
      <w:ind w:left="720" w:hanging="720"/>
    </w:pPr>
    <w:rPr>
      <w:rFonts w:ascii="BBKNG J+ Times" w:eastAsia="Times New Roman" w:hAnsi="BBKNG J+ Times" w:cs="BBKNG J+ Times"/>
      <w:szCs w:val="22"/>
      <w:lang w:val="en-US"/>
    </w:rPr>
  </w:style>
  <w:style w:type="paragraph" w:customStyle="1" w:styleId="CM43">
    <w:name w:val="CM43"/>
    <w:basedOn w:val="Normal"/>
    <w:next w:val="Normal"/>
    <w:uiPriority w:val="99"/>
    <w:rsid w:val="003121FD"/>
    <w:pPr>
      <w:autoSpaceDE w:val="0"/>
      <w:autoSpaceDN w:val="0"/>
      <w:adjustRightInd w:val="0"/>
      <w:spacing w:after="143"/>
      <w:ind w:left="720" w:hanging="720"/>
    </w:pPr>
    <w:rPr>
      <w:rFonts w:ascii="DPKKP D+ Times" w:eastAsia="Times New Roman" w:hAnsi="DPKKP D+ Times" w:cs="DPKKP D+ Times"/>
      <w:szCs w:val="22"/>
      <w:lang w:val="en-US"/>
    </w:rPr>
  </w:style>
  <w:style w:type="paragraph" w:customStyle="1" w:styleId="Default">
    <w:name w:val="Default"/>
    <w:rsid w:val="003121FD"/>
    <w:pPr>
      <w:autoSpaceDE w:val="0"/>
      <w:autoSpaceDN w:val="0"/>
      <w:adjustRightInd w:val="0"/>
      <w:spacing w:after="0" w:line="240" w:lineRule="auto"/>
      <w:ind w:left="720" w:hanging="720"/>
    </w:pPr>
    <w:rPr>
      <w:rFonts w:ascii="DPKKP D+ Times" w:eastAsia="MS Mincho" w:hAnsi="DPKKP D+ Times" w:cs="DPKKP D+ Times"/>
      <w:color w:val="000000"/>
      <w:sz w:val="24"/>
      <w:szCs w:val="24"/>
      <w:lang w:val="en-US"/>
    </w:rPr>
  </w:style>
  <w:style w:type="paragraph" w:customStyle="1" w:styleId="CM52">
    <w:name w:val="CM52"/>
    <w:basedOn w:val="Default"/>
    <w:next w:val="Default"/>
    <w:uiPriority w:val="99"/>
    <w:rsid w:val="003121FD"/>
    <w:pPr>
      <w:spacing w:after="1123"/>
    </w:pPr>
    <w:rPr>
      <w:color w:val="auto"/>
    </w:rPr>
  </w:style>
  <w:style w:type="paragraph" w:customStyle="1" w:styleId="CM60">
    <w:name w:val="CM60"/>
    <w:basedOn w:val="Default"/>
    <w:next w:val="Default"/>
    <w:uiPriority w:val="99"/>
    <w:rsid w:val="003121FD"/>
    <w:pPr>
      <w:spacing w:after="835"/>
    </w:pPr>
    <w:rPr>
      <w:color w:val="auto"/>
    </w:rPr>
  </w:style>
  <w:style w:type="table" w:styleId="TableGrid">
    <w:name w:val="Table Grid"/>
    <w:basedOn w:val="TableNormal"/>
    <w:uiPriority w:val="39"/>
    <w:rsid w:val="003121FD"/>
    <w:pPr>
      <w:spacing w:after="0" w:line="240" w:lineRule="auto"/>
    </w:pPr>
    <w:rPr>
      <w:rFonts w:ascii="Arial" w:eastAsia="MS Mincho" w:hAnsi="Arial" w:cs="Goudy Old Style"/>
      <w:sz w:val="20"/>
      <w:szCs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rsid w:val="003121FD"/>
    <w:pPr>
      <w:shd w:val="clear" w:color="auto" w:fill="000080"/>
      <w:ind w:left="720" w:hanging="720"/>
    </w:pPr>
    <w:rPr>
      <w:rFonts w:ascii="Tahoma" w:eastAsia="Times New Roman" w:hAnsi="Tahoma" w:cs="Tahoma"/>
      <w:sz w:val="20"/>
      <w:szCs w:val="20"/>
    </w:rPr>
  </w:style>
  <w:style w:type="character" w:customStyle="1" w:styleId="DocumentMapChar">
    <w:name w:val="Document Map Char"/>
    <w:basedOn w:val="DefaultParagraphFont"/>
    <w:link w:val="DocumentMap"/>
    <w:uiPriority w:val="99"/>
    <w:rsid w:val="003121FD"/>
    <w:rPr>
      <w:rFonts w:ascii="Tahoma" w:eastAsia="Times New Roman" w:hAnsi="Tahoma" w:cs="Tahoma"/>
      <w:sz w:val="20"/>
      <w:szCs w:val="20"/>
      <w:shd w:val="clear" w:color="auto" w:fill="000080"/>
      <w:lang w:eastAsia="en-AU"/>
    </w:rPr>
  </w:style>
  <w:style w:type="paragraph" w:customStyle="1" w:styleId="Pa10">
    <w:name w:val="Pa10"/>
    <w:basedOn w:val="Default"/>
    <w:next w:val="Default"/>
    <w:uiPriority w:val="99"/>
    <w:rsid w:val="003121FD"/>
    <w:pPr>
      <w:spacing w:after="40" w:line="220" w:lineRule="atLeast"/>
    </w:pPr>
    <w:rPr>
      <w:rFonts w:ascii="Arial" w:hAnsi="Arial" w:cs="Times New Roman"/>
      <w:color w:val="auto"/>
    </w:rPr>
  </w:style>
  <w:style w:type="paragraph" w:styleId="CommentText">
    <w:name w:val="annotation text"/>
    <w:basedOn w:val="Normal"/>
    <w:link w:val="CommentTextChar"/>
    <w:uiPriority w:val="99"/>
    <w:rsid w:val="003121FD"/>
    <w:pPr>
      <w:ind w:left="720" w:hanging="720"/>
    </w:pPr>
    <w:rPr>
      <w:rFonts w:eastAsia="Times New Roman" w:cs="Arial"/>
      <w:sz w:val="20"/>
      <w:szCs w:val="20"/>
    </w:rPr>
  </w:style>
  <w:style w:type="character" w:customStyle="1" w:styleId="CommentTextChar">
    <w:name w:val="Comment Text Char"/>
    <w:basedOn w:val="DefaultParagraphFont"/>
    <w:link w:val="CommentText"/>
    <w:uiPriority w:val="99"/>
    <w:rsid w:val="003121FD"/>
    <w:rPr>
      <w:rFonts w:ascii="Arial" w:eastAsia="Times New Roman" w:hAnsi="Arial" w:cs="Arial"/>
      <w:sz w:val="20"/>
      <w:szCs w:val="20"/>
      <w:lang w:eastAsia="en-AU"/>
    </w:rPr>
  </w:style>
  <w:style w:type="character" w:styleId="CommentReference">
    <w:name w:val="annotation reference"/>
    <w:uiPriority w:val="99"/>
    <w:rsid w:val="003121FD"/>
    <w:rPr>
      <w:rFonts w:cs="Times New Roman"/>
      <w:sz w:val="16"/>
      <w:szCs w:val="16"/>
    </w:rPr>
  </w:style>
  <w:style w:type="paragraph" w:styleId="List">
    <w:name w:val="List"/>
    <w:basedOn w:val="Normal"/>
    <w:uiPriority w:val="99"/>
    <w:rsid w:val="003121FD"/>
    <w:pPr>
      <w:ind w:left="283" w:hanging="283"/>
    </w:pPr>
    <w:rPr>
      <w:rFonts w:eastAsia="Times New Roman" w:cs="Arial"/>
      <w:szCs w:val="22"/>
    </w:rPr>
  </w:style>
  <w:style w:type="paragraph" w:styleId="List2">
    <w:name w:val="List 2"/>
    <w:basedOn w:val="Normal"/>
    <w:uiPriority w:val="99"/>
    <w:rsid w:val="003121FD"/>
    <w:pPr>
      <w:ind w:left="566" w:hanging="283"/>
    </w:pPr>
    <w:rPr>
      <w:rFonts w:eastAsia="Times New Roman" w:cs="Arial"/>
      <w:szCs w:val="22"/>
    </w:rPr>
  </w:style>
  <w:style w:type="paragraph" w:styleId="List3">
    <w:name w:val="List 3"/>
    <w:basedOn w:val="Normal"/>
    <w:uiPriority w:val="99"/>
    <w:rsid w:val="003121FD"/>
    <w:pPr>
      <w:ind w:left="849" w:hanging="283"/>
    </w:pPr>
    <w:rPr>
      <w:rFonts w:eastAsia="Times New Roman" w:cs="Arial"/>
      <w:szCs w:val="22"/>
    </w:rPr>
  </w:style>
  <w:style w:type="paragraph" w:styleId="BodyTextFirstIndent2">
    <w:name w:val="Body Text First Indent 2"/>
    <w:basedOn w:val="BodyTextIndent"/>
    <w:link w:val="BodyTextFirstIndent2Char"/>
    <w:uiPriority w:val="99"/>
    <w:rsid w:val="003121FD"/>
    <w:pPr>
      <w:tabs>
        <w:tab w:val="clear" w:pos="-1080"/>
        <w:tab w:val="clear" w:pos="-720"/>
        <w:tab w:val="clear" w:pos="0"/>
        <w:tab w:val="clear" w:pos="720"/>
        <w:tab w:val="clear" w:pos="1440"/>
        <w:tab w:val="clear" w:pos="2160"/>
        <w:tab w:val="clear" w:pos="2880"/>
        <w:tab w:val="clear" w:pos="3600"/>
        <w:tab w:val="clear" w:pos="4320"/>
        <w:tab w:val="clear" w:pos="5040"/>
        <w:tab w:val="clear" w:pos="5760"/>
        <w:tab w:val="clear" w:pos="6660"/>
        <w:tab w:val="clear" w:pos="7200"/>
      </w:tabs>
      <w:suppressAutoHyphens w:val="0"/>
      <w:spacing w:after="120"/>
      <w:ind w:left="283" w:firstLine="210"/>
    </w:pPr>
    <w:rPr>
      <w:spacing w:val="0"/>
    </w:rPr>
  </w:style>
  <w:style w:type="character" w:customStyle="1" w:styleId="BodyTextFirstIndent2Char">
    <w:name w:val="Body Text First Indent 2 Char"/>
    <w:basedOn w:val="BodyTextIndentChar"/>
    <w:link w:val="BodyTextFirstIndent2"/>
    <w:uiPriority w:val="99"/>
    <w:rsid w:val="003121FD"/>
    <w:rPr>
      <w:rFonts w:ascii="Arial" w:eastAsia="Times New Roman" w:hAnsi="Arial" w:cs="Arial"/>
      <w:spacing w:val="-2"/>
      <w:lang w:eastAsia="en-AU"/>
    </w:rPr>
  </w:style>
  <w:style w:type="paragraph" w:styleId="ListContinue">
    <w:name w:val="List Continue"/>
    <w:basedOn w:val="Normal"/>
    <w:uiPriority w:val="99"/>
    <w:rsid w:val="003121FD"/>
    <w:pPr>
      <w:spacing w:after="120"/>
      <w:ind w:left="283" w:hanging="720"/>
    </w:pPr>
    <w:rPr>
      <w:rFonts w:eastAsia="Times New Roman" w:cs="Arial"/>
      <w:szCs w:val="22"/>
    </w:rPr>
  </w:style>
  <w:style w:type="paragraph" w:styleId="BodyTextFirstIndent">
    <w:name w:val="Body Text First Indent"/>
    <w:basedOn w:val="BodyText"/>
    <w:link w:val="BodyTextFirstIndentChar"/>
    <w:uiPriority w:val="99"/>
    <w:rsid w:val="003121FD"/>
    <w:pPr>
      <w:tabs>
        <w:tab w:val="clear" w:pos="-720"/>
      </w:tabs>
      <w:suppressAutoHyphens w:val="0"/>
      <w:spacing w:after="120"/>
      <w:ind w:firstLine="210"/>
    </w:pPr>
    <w:rPr>
      <w:b w:val="0"/>
      <w:bCs w:val="0"/>
      <w:spacing w:val="0"/>
      <w:lang w:val="en-AU"/>
    </w:rPr>
  </w:style>
  <w:style w:type="character" w:customStyle="1" w:styleId="BodyTextFirstIndentChar">
    <w:name w:val="Body Text First Indent Char"/>
    <w:basedOn w:val="BodyTextChar"/>
    <w:link w:val="BodyTextFirstIndent"/>
    <w:uiPriority w:val="99"/>
    <w:rsid w:val="003121FD"/>
    <w:rPr>
      <w:rFonts w:ascii="Arial" w:eastAsia="Times New Roman" w:hAnsi="Arial" w:cs="Arial"/>
      <w:b w:val="0"/>
      <w:bCs w:val="0"/>
      <w:spacing w:val="-2"/>
      <w:lang w:val="en-US" w:eastAsia="en-AU"/>
    </w:rPr>
  </w:style>
  <w:style w:type="paragraph" w:styleId="ListParagraph">
    <w:name w:val="List Paragraph"/>
    <w:basedOn w:val="Normal"/>
    <w:uiPriority w:val="34"/>
    <w:qFormat/>
    <w:rsid w:val="003121FD"/>
    <w:pPr>
      <w:ind w:left="720" w:hanging="720"/>
    </w:pPr>
    <w:rPr>
      <w:rFonts w:eastAsia="Times New Roman" w:cs="Arial"/>
      <w:szCs w:val="22"/>
    </w:rPr>
  </w:style>
  <w:style w:type="paragraph" w:styleId="HTMLPreformatted">
    <w:name w:val="HTML Preformatted"/>
    <w:basedOn w:val="Normal"/>
    <w:link w:val="HTMLPreformattedChar"/>
    <w:uiPriority w:val="99"/>
    <w:rsid w:val="003121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720"/>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3121FD"/>
    <w:rPr>
      <w:rFonts w:ascii="Courier New" w:eastAsia="Times New Roman" w:hAnsi="Courier New" w:cs="Courier New"/>
      <w:sz w:val="20"/>
      <w:szCs w:val="20"/>
      <w:lang w:val="en-US" w:eastAsia="en-AU"/>
    </w:rPr>
  </w:style>
  <w:style w:type="paragraph" w:styleId="PlainText">
    <w:name w:val="Plain Text"/>
    <w:basedOn w:val="Normal"/>
    <w:link w:val="PlainTextChar"/>
    <w:rsid w:val="003121FD"/>
    <w:pPr>
      <w:ind w:left="720" w:hanging="720"/>
    </w:pPr>
    <w:rPr>
      <w:rFonts w:ascii="Courier New" w:eastAsia="Times New Roman" w:hAnsi="Courier New" w:cs="Courier New"/>
      <w:sz w:val="20"/>
      <w:szCs w:val="20"/>
      <w:lang w:val="en-US"/>
    </w:rPr>
  </w:style>
  <w:style w:type="character" w:customStyle="1" w:styleId="PlainTextChar">
    <w:name w:val="Plain Text Char"/>
    <w:basedOn w:val="DefaultParagraphFont"/>
    <w:link w:val="PlainText"/>
    <w:rsid w:val="003121FD"/>
    <w:rPr>
      <w:rFonts w:ascii="Courier New" w:eastAsia="Times New Roman" w:hAnsi="Courier New" w:cs="Courier New"/>
      <w:sz w:val="20"/>
      <w:szCs w:val="20"/>
      <w:lang w:val="en-US" w:eastAsia="en-AU"/>
    </w:rPr>
  </w:style>
  <w:style w:type="paragraph" w:styleId="BlockText">
    <w:name w:val="Block Text"/>
    <w:basedOn w:val="Normal"/>
    <w:uiPriority w:val="99"/>
    <w:rsid w:val="003121FD"/>
    <w:pPr>
      <w:tabs>
        <w:tab w:val="right" w:pos="9360"/>
      </w:tabs>
      <w:ind w:left="720" w:right="-46" w:hanging="720"/>
    </w:pPr>
    <w:rPr>
      <w:rFonts w:eastAsia="Times New Roman" w:cs="Arial"/>
      <w:szCs w:val="22"/>
    </w:rPr>
  </w:style>
  <w:style w:type="paragraph" w:styleId="ListNumber">
    <w:name w:val="List Number"/>
    <w:basedOn w:val="Normal"/>
    <w:rsid w:val="003121FD"/>
    <w:pPr>
      <w:tabs>
        <w:tab w:val="num" w:pos="357"/>
      </w:tabs>
      <w:ind w:left="357" w:hanging="357"/>
    </w:pPr>
    <w:rPr>
      <w:rFonts w:eastAsia="Times New Roman" w:cs="Arial"/>
      <w:szCs w:val="22"/>
    </w:rPr>
  </w:style>
  <w:style w:type="paragraph" w:customStyle="1" w:styleId="NumberedList">
    <w:name w:val="Numbered List"/>
    <w:basedOn w:val="Normal"/>
    <w:uiPriority w:val="99"/>
    <w:rsid w:val="003121FD"/>
    <w:pPr>
      <w:tabs>
        <w:tab w:val="num" w:pos="360"/>
      </w:tabs>
      <w:spacing w:line="360" w:lineRule="auto"/>
      <w:ind w:left="360" w:hanging="360"/>
    </w:pPr>
    <w:rPr>
      <w:rFonts w:eastAsia="Times New Roman" w:cs="Arial"/>
      <w:szCs w:val="22"/>
    </w:rPr>
  </w:style>
  <w:style w:type="paragraph" w:styleId="FootnoteText">
    <w:name w:val="footnote text"/>
    <w:basedOn w:val="Normal"/>
    <w:link w:val="FootnoteTextChar"/>
    <w:rsid w:val="003121FD"/>
    <w:pPr>
      <w:ind w:left="720" w:hanging="720"/>
    </w:pPr>
    <w:rPr>
      <w:rFonts w:eastAsia="Times New Roman" w:cs="Arial"/>
      <w:sz w:val="20"/>
      <w:szCs w:val="20"/>
    </w:rPr>
  </w:style>
  <w:style w:type="character" w:customStyle="1" w:styleId="FootnoteTextChar">
    <w:name w:val="Footnote Text Char"/>
    <w:basedOn w:val="DefaultParagraphFont"/>
    <w:link w:val="FootnoteText"/>
    <w:rsid w:val="003121FD"/>
    <w:rPr>
      <w:rFonts w:ascii="Arial" w:eastAsia="Times New Roman" w:hAnsi="Arial" w:cs="Arial"/>
      <w:sz w:val="20"/>
      <w:szCs w:val="20"/>
      <w:lang w:eastAsia="en-AU"/>
    </w:rPr>
  </w:style>
  <w:style w:type="paragraph" w:styleId="Subtitle">
    <w:name w:val="Subtitle"/>
    <w:basedOn w:val="Normal"/>
    <w:next w:val="Normal"/>
    <w:link w:val="SubtitleChar"/>
    <w:qFormat/>
    <w:rsid w:val="003121FD"/>
    <w:pPr>
      <w:spacing w:after="60"/>
      <w:ind w:left="720" w:hanging="720"/>
      <w:jc w:val="center"/>
      <w:outlineLvl w:val="1"/>
    </w:pPr>
    <w:rPr>
      <w:rFonts w:ascii="Cambria" w:eastAsia="Times New Roman" w:hAnsi="Cambria" w:cs="Times New Roman"/>
    </w:rPr>
  </w:style>
  <w:style w:type="character" w:customStyle="1" w:styleId="SubtitleChar">
    <w:name w:val="Subtitle Char"/>
    <w:basedOn w:val="DefaultParagraphFont"/>
    <w:link w:val="Subtitle"/>
    <w:rsid w:val="003121FD"/>
    <w:rPr>
      <w:rFonts w:ascii="Cambria" w:eastAsia="Times New Roman" w:hAnsi="Cambria" w:cs="Times New Roman"/>
      <w:szCs w:val="24"/>
      <w:lang w:eastAsia="en-AU"/>
    </w:rPr>
  </w:style>
  <w:style w:type="character" w:customStyle="1" w:styleId="prevnavtext2">
    <w:name w:val="prev_navtext2"/>
    <w:uiPriority w:val="99"/>
    <w:rsid w:val="003121FD"/>
    <w:rPr>
      <w:rFonts w:cs="Times New Roman"/>
      <w:b/>
      <w:bCs/>
      <w:color w:val="FFFFFF"/>
    </w:rPr>
  </w:style>
  <w:style w:type="character" w:customStyle="1" w:styleId="nextnavtext2">
    <w:name w:val="next_navtext2"/>
    <w:uiPriority w:val="99"/>
    <w:rsid w:val="003121FD"/>
    <w:rPr>
      <w:rFonts w:cs="Times New Roman"/>
      <w:b/>
      <w:bCs/>
      <w:color w:val="FFFFFF"/>
    </w:rPr>
  </w:style>
  <w:style w:type="character" w:styleId="PlaceholderText">
    <w:name w:val="Placeholder Text"/>
    <w:uiPriority w:val="99"/>
    <w:semiHidden/>
    <w:rsid w:val="003121FD"/>
    <w:rPr>
      <w:rFonts w:cs="Times New Roman"/>
      <w:color w:val="808080"/>
    </w:rPr>
  </w:style>
  <w:style w:type="paragraph" w:styleId="ListBullet">
    <w:name w:val="List Bullet"/>
    <w:basedOn w:val="Normal"/>
    <w:uiPriority w:val="99"/>
    <w:rsid w:val="003121FD"/>
    <w:pPr>
      <w:ind w:left="360" w:hanging="360"/>
    </w:pPr>
    <w:rPr>
      <w:rFonts w:eastAsia="Times New Roman" w:cs="Arial"/>
      <w:szCs w:val="22"/>
    </w:rPr>
  </w:style>
  <w:style w:type="character" w:styleId="FootnoteReference">
    <w:name w:val="footnote reference"/>
    <w:uiPriority w:val="99"/>
    <w:unhideWhenUsed/>
    <w:rsid w:val="003121FD"/>
    <w:rPr>
      <w:vertAlign w:val="superscript"/>
    </w:rPr>
  </w:style>
  <w:style w:type="paragraph" w:styleId="NoSpacing">
    <w:name w:val="No Spacing"/>
    <w:uiPriority w:val="1"/>
    <w:qFormat/>
    <w:rsid w:val="003121FD"/>
    <w:pPr>
      <w:spacing w:after="0" w:line="240" w:lineRule="auto"/>
      <w:ind w:left="720" w:hanging="720"/>
    </w:pPr>
    <w:rPr>
      <w:rFonts w:ascii="Arial" w:eastAsia="MS Mincho" w:hAnsi="Arial" w:cs="Arial"/>
    </w:rPr>
  </w:style>
  <w:style w:type="paragraph" w:customStyle="1" w:styleId="10SAqn">
    <w:name w:val="10 SA qn"/>
    <w:basedOn w:val="Normal"/>
    <w:rsid w:val="003121FD"/>
    <w:pPr>
      <w:tabs>
        <w:tab w:val="left" w:pos="720"/>
        <w:tab w:val="left" w:pos="1440"/>
      </w:tabs>
      <w:spacing w:before="120" w:after="120"/>
      <w:ind w:left="720" w:hanging="720"/>
      <w:jc w:val="both"/>
    </w:pPr>
    <w:rPr>
      <w:rFonts w:ascii="Garamond" w:eastAsia="Times New Roman" w:hAnsi="Garamond" w:cs="Times New Roman"/>
    </w:rPr>
  </w:style>
  <w:style w:type="paragraph" w:customStyle="1" w:styleId="12SAqnpartbc">
    <w:name w:val="12 SA qn part bc"/>
    <w:basedOn w:val="Normal"/>
    <w:rsid w:val="003121FD"/>
    <w:pPr>
      <w:spacing w:before="120" w:after="120"/>
      <w:ind w:left="1418" w:hanging="698"/>
      <w:jc w:val="both"/>
    </w:pPr>
    <w:rPr>
      <w:rFonts w:ascii="Garamond" w:eastAsia="Times New Roman" w:hAnsi="Garamond" w:cs="Times New Roman"/>
    </w:rPr>
  </w:style>
  <w:style w:type="paragraph" w:customStyle="1" w:styleId="21marks">
    <w:name w:val="21 marks"/>
    <w:basedOn w:val="Normal"/>
    <w:rsid w:val="003121FD"/>
    <w:pPr>
      <w:spacing w:after="60"/>
      <w:jc w:val="right"/>
    </w:pPr>
    <w:rPr>
      <w:rFonts w:eastAsia="Times" w:cs="Times New Roman"/>
      <w:szCs w:val="20"/>
    </w:rPr>
  </w:style>
  <w:style w:type="paragraph" w:styleId="BodyText3">
    <w:name w:val="Body Text 3"/>
    <w:basedOn w:val="Normal"/>
    <w:link w:val="BodyText3Char"/>
    <w:rsid w:val="003121FD"/>
    <w:pPr>
      <w:spacing w:after="120"/>
    </w:pPr>
    <w:rPr>
      <w:sz w:val="16"/>
      <w:szCs w:val="16"/>
    </w:rPr>
  </w:style>
  <w:style w:type="character" w:customStyle="1" w:styleId="BodyText3Char">
    <w:name w:val="Body Text 3 Char"/>
    <w:basedOn w:val="DefaultParagraphFont"/>
    <w:link w:val="BodyText3"/>
    <w:rsid w:val="003121FD"/>
    <w:rPr>
      <w:rFonts w:ascii="Arial" w:eastAsia="MS Mincho" w:hAnsi="Arial" w:cs="Goudy Old Style"/>
      <w:sz w:val="16"/>
      <w:szCs w:val="16"/>
      <w:lang w:eastAsia="en-AU"/>
    </w:rPr>
  </w:style>
  <w:style w:type="table" w:customStyle="1" w:styleId="TableGrid1">
    <w:name w:val="Table Grid1"/>
    <w:basedOn w:val="TableNormal"/>
    <w:next w:val="TableGrid"/>
    <w:rsid w:val="003121FD"/>
    <w:pPr>
      <w:spacing w:after="0" w:line="240" w:lineRule="auto"/>
    </w:pPr>
    <w:rPr>
      <w:rFonts w:ascii="Times New Roman" w:eastAsia="Times New Roman" w:hAnsi="Times New Roman" w:cs="Times New Roman"/>
      <w:sz w:val="20"/>
      <w:szCs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3121FD"/>
    <w:pPr>
      <w:spacing w:after="0" w:line="240" w:lineRule="auto"/>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0">
    <w:name w:val="bodytext"/>
    <w:basedOn w:val="DefaultParagraphFont"/>
    <w:rsid w:val="003121FD"/>
  </w:style>
  <w:style w:type="character" w:customStyle="1" w:styleId="apple-converted-space">
    <w:name w:val="apple-converted-space"/>
    <w:basedOn w:val="DefaultParagraphFont"/>
    <w:rsid w:val="003121FD"/>
  </w:style>
  <w:style w:type="character" w:customStyle="1" w:styleId="reference-accessdate">
    <w:name w:val="reference-accessdate"/>
    <w:basedOn w:val="DefaultParagraphFont"/>
    <w:rsid w:val="003121FD"/>
  </w:style>
  <w:style w:type="character" w:customStyle="1" w:styleId="nowrap">
    <w:name w:val="nowrap"/>
    <w:basedOn w:val="DefaultParagraphFont"/>
    <w:rsid w:val="003121FD"/>
  </w:style>
  <w:style w:type="character" w:customStyle="1" w:styleId="mwe-math-mathml-inline">
    <w:name w:val="mwe-math-mathml-inline"/>
    <w:basedOn w:val="DefaultParagraphFont"/>
    <w:rsid w:val="003121FD"/>
  </w:style>
  <w:style w:type="paragraph" w:customStyle="1" w:styleId="TAPPara">
    <w:name w:val="TAP Para"/>
    <w:basedOn w:val="Normal"/>
    <w:rsid w:val="00DF430E"/>
    <w:pPr>
      <w:spacing w:before="120"/>
    </w:pPr>
    <w:rPr>
      <w:rFonts w:eastAsia="Times" w:cs="Arial"/>
      <w:color w:val="000000"/>
      <w:sz w:val="20"/>
      <w:szCs w:val="20"/>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emf"/><Relationship Id="rId26" Type="http://schemas.openxmlformats.org/officeDocument/2006/relationships/footer" Target="footer6.xml"/><Relationship Id="rId3" Type="http://schemas.openxmlformats.org/officeDocument/2006/relationships/styles" Target="styles.xml"/><Relationship Id="rId21" Type="http://schemas.openxmlformats.org/officeDocument/2006/relationships/header" Target="header4.xm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emf"/><Relationship Id="rId25" Type="http://schemas.openxmlformats.org/officeDocument/2006/relationships/header" Target="header6.xml"/><Relationship Id="rId33" Type="http://schemas.openxmlformats.org/officeDocument/2006/relationships/footer" Target="footer10.xml"/><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chart" Target="charts/chart1.xml"/><Relationship Id="rId29" Type="http://schemas.openxmlformats.org/officeDocument/2006/relationships/hyperlink" Target="https://en.wikipedia.org/wiki/Chernobyl_disast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5.xml"/><Relationship Id="rId32" Type="http://schemas.openxmlformats.org/officeDocument/2006/relationships/header" Target="header7.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footer" Target="footer4.xml"/><Relationship Id="rId28" Type="http://schemas.openxmlformats.org/officeDocument/2006/relationships/image" Target="media/image6.emf"/><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yperlink" Target="https://en.wikipedia.org/wiki/Chernobyl_disaster" TargetMode="External"/><Relationship Id="rId31" Type="http://schemas.openxmlformats.org/officeDocument/2006/relationships/footer" Target="footer9.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header" Target="header5.xml"/><Relationship Id="rId27" Type="http://schemas.openxmlformats.org/officeDocument/2006/relationships/footer" Target="footer7.xml"/><Relationship Id="rId30" Type="http://schemas.openxmlformats.org/officeDocument/2006/relationships/footer" Target="footer8.xml"/><Relationship Id="rId35" Type="http://schemas.microsoft.com/office/2011/relationships/people" Target="people.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Sheet1!$A$1:$A$7</c:f>
              <c:numCache>
                <c:formatCode>General</c:formatCode>
                <c:ptCount val="7"/>
                <c:pt idx="0">
                  <c:v>-30</c:v>
                </c:pt>
                <c:pt idx="1">
                  <c:v>-10</c:v>
                </c:pt>
                <c:pt idx="2">
                  <c:v>10</c:v>
                </c:pt>
                <c:pt idx="3">
                  <c:v>30</c:v>
                </c:pt>
                <c:pt idx="4">
                  <c:v>50</c:v>
                </c:pt>
                <c:pt idx="5">
                  <c:v>70</c:v>
                </c:pt>
                <c:pt idx="6">
                  <c:v>90</c:v>
                </c:pt>
              </c:numCache>
            </c:numRef>
          </c:xVal>
          <c:yVal>
            <c:numRef>
              <c:f>Sheet1!$B$1:$B$7</c:f>
              <c:numCache>
                <c:formatCode>General</c:formatCode>
                <c:ptCount val="7"/>
                <c:pt idx="0">
                  <c:v>313</c:v>
                </c:pt>
                <c:pt idx="1">
                  <c:v>325</c:v>
                </c:pt>
                <c:pt idx="2">
                  <c:v>337</c:v>
                </c:pt>
                <c:pt idx="3">
                  <c:v>350</c:v>
                </c:pt>
                <c:pt idx="4">
                  <c:v>361</c:v>
                </c:pt>
                <c:pt idx="5">
                  <c:v>373</c:v>
                </c:pt>
                <c:pt idx="6">
                  <c:v>385</c:v>
                </c:pt>
              </c:numCache>
            </c:numRef>
          </c:yVal>
          <c:smooth val="0"/>
          <c:extLst>
            <c:ext xmlns:c16="http://schemas.microsoft.com/office/drawing/2014/chart" uri="{C3380CC4-5D6E-409C-BE32-E72D297353CC}">
              <c16:uniqueId val="{00000000-A197-4D8E-A17A-0F0B4DBD5164}"/>
            </c:ext>
          </c:extLst>
        </c:ser>
        <c:dLbls>
          <c:showLegendKey val="0"/>
          <c:showVal val="0"/>
          <c:showCatName val="0"/>
          <c:showSerName val="0"/>
          <c:showPercent val="0"/>
          <c:showBubbleSize val="0"/>
        </c:dLbls>
        <c:axId val="537662527"/>
        <c:axId val="537665439"/>
      </c:scatterChart>
      <c:valAx>
        <c:axId val="537662527"/>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7665439"/>
        <c:crosses val="autoZero"/>
        <c:crossBetween val="midCat"/>
      </c:valAx>
      <c:valAx>
        <c:axId val="537665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7662527"/>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0.30417</cdr:x>
      <cdr:y>0</cdr:y>
    </cdr:from>
    <cdr:to>
      <cdr:x>0.30556</cdr:x>
      <cdr:y>0.88889</cdr:y>
    </cdr:to>
    <cdr:cxnSp macro="">
      <cdr:nvCxnSpPr>
        <cdr:cNvPr id="3" name="Straight Arrow Connector 2"/>
        <cdr:cNvCxnSpPr/>
      </cdr:nvCxnSpPr>
      <cdr:spPr>
        <a:xfrm xmlns:a="http://schemas.openxmlformats.org/drawingml/2006/main" flipV="1">
          <a:off x="1390650" y="0"/>
          <a:ext cx="6350" cy="2438400"/>
        </a:xfrm>
        <a:prstGeom xmlns:a="http://schemas.openxmlformats.org/drawingml/2006/main" prst="straightConnector1">
          <a:avLst/>
        </a:prstGeom>
        <a:ln xmlns:a="http://schemas.openxmlformats.org/drawingml/2006/main">
          <a:tailEnd type="triangle"/>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dr:relSizeAnchor xmlns:cdr="http://schemas.openxmlformats.org/drawingml/2006/chartDrawing">
    <cdr:from>
      <cdr:x>0.05</cdr:x>
      <cdr:y>0.8912</cdr:y>
    </cdr:from>
    <cdr:to>
      <cdr:x>0.95139</cdr:x>
      <cdr:y>0.8912</cdr:y>
    </cdr:to>
    <cdr:cxnSp macro="">
      <cdr:nvCxnSpPr>
        <cdr:cNvPr id="5" name="Straight Arrow Connector 4"/>
        <cdr:cNvCxnSpPr/>
      </cdr:nvCxnSpPr>
      <cdr:spPr>
        <a:xfrm xmlns:a="http://schemas.openxmlformats.org/drawingml/2006/main">
          <a:off x="228600" y="2444750"/>
          <a:ext cx="4121150" cy="0"/>
        </a:xfrm>
        <a:prstGeom xmlns:a="http://schemas.openxmlformats.org/drawingml/2006/main" prst="straightConnector1">
          <a:avLst/>
        </a:prstGeom>
        <a:ln xmlns:a="http://schemas.openxmlformats.org/drawingml/2006/main">
          <a:headEnd type="triangle"/>
          <a:tailEnd type="triangle"/>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25A76F-E694-4D79-B666-693F4B05ED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39</Pages>
  <Words>5519</Words>
  <Characters>31464</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Chisholm Catholic College</Company>
  <LinksUpToDate>false</LinksUpToDate>
  <CharactersWithSpaces>36910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Shanahan (Chisholm Catholic College)</dc:creator>
  <cp:keywords/>
  <dc:description/>
  <cp:lastModifiedBy>Barry Tognolini</cp:lastModifiedBy>
  <cp:revision>19</cp:revision>
  <dcterms:created xsi:type="dcterms:W3CDTF">2019-06-18T09:08:00Z</dcterms:created>
  <dcterms:modified xsi:type="dcterms:W3CDTF">2019-07-29T01:39:00Z</dcterms:modified>
</cp:coreProperties>
</file>